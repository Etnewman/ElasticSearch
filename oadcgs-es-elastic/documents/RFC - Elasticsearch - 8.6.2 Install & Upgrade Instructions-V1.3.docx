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FFF7A" w14:textId="680A7F42" w:rsidR="00A217B3" w:rsidRDefault="00A217B3" w:rsidP="008E48AE"/>
    <w:p w14:paraId="75C0E71B" w14:textId="046EF8BD" w:rsidR="000F76E1" w:rsidRDefault="000F76E1" w:rsidP="008E48AE"/>
    <w:p w14:paraId="30491CF0" w14:textId="77777777" w:rsidR="000F76E1" w:rsidRPr="00A217B3" w:rsidRDefault="000F76E1" w:rsidP="008E48AE"/>
    <w:p w14:paraId="4124BE20" w14:textId="42CF3639" w:rsidR="00887E1B" w:rsidRDefault="00DC6F7C" w:rsidP="00BA74E3">
      <w:pPr>
        <w:jc w:val="center"/>
      </w:pPr>
      <w:r>
        <w:rPr>
          <w:noProof/>
        </w:rPr>
        <w:drawing>
          <wp:inline distT="0" distB="0" distL="0" distR="0" wp14:anchorId="21C03F0D" wp14:editId="673F8DD8">
            <wp:extent cx="3781425" cy="2952750"/>
            <wp:effectExtent l="0" t="0" r="9525" b="0"/>
            <wp:docPr id="6" name="Picture 6" descr="C:\Users\585459\Pictures\OP_DCGS_Shields.png"/>
            <wp:cNvGraphicFramePr/>
            <a:graphic xmlns:a="http://schemas.openxmlformats.org/drawingml/2006/main">
              <a:graphicData uri="http://schemas.openxmlformats.org/drawingml/2006/picture">
                <pic:pic xmlns:pic="http://schemas.openxmlformats.org/drawingml/2006/picture">
                  <pic:nvPicPr>
                    <pic:cNvPr id="6" name="Picture 6" descr="C:\Users\585459\Pictures\OP_DCGS_Shields.png"/>
                    <pic:cNvPicPr/>
                  </pic:nvPicPr>
                  <pic:blipFill>
                    <a:blip r:embed="rId10">
                      <a:extLst>
                        <a:ext uri="{28A0092B-C50C-407E-A947-70E740481C1C}">
                          <a14:useLocalDpi xmlns:a14="http://schemas.microsoft.com/office/drawing/2010/main" val="0"/>
                        </a:ext>
                      </a:extLst>
                    </a:blip>
                    <a:stretch>
                      <a:fillRect/>
                    </a:stretch>
                  </pic:blipFill>
                  <pic:spPr bwMode="auto">
                    <a:xfrm>
                      <a:off x="0" y="0"/>
                      <a:ext cx="3781425" cy="2952750"/>
                    </a:xfrm>
                    <a:prstGeom prst="rect">
                      <a:avLst/>
                    </a:prstGeom>
                    <a:noFill/>
                    <a:ln>
                      <a:noFill/>
                    </a:ln>
                  </pic:spPr>
                </pic:pic>
              </a:graphicData>
            </a:graphic>
          </wp:inline>
        </w:drawing>
      </w:r>
    </w:p>
    <w:p w14:paraId="041589E4" w14:textId="77777777" w:rsidR="00DC6F7C" w:rsidRPr="00BC44D3" w:rsidRDefault="00DC6F7C" w:rsidP="008E48AE">
      <w:pPr>
        <w:pStyle w:val="BodyText"/>
      </w:pPr>
    </w:p>
    <w:p w14:paraId="104BE09B" w14:textId="0E85C1DA" w:rsidR="00BA74E3" w:rsidRPr="00A903BF" w:rsidRDefault="00AC3976" w:rsidP="00BA74E3">
      <w:pPr>
        <w:spacing w:after="0" w:line="240" w:lineRule="auto"/>
        <w:jc w:val="center"/>
        <w:rPr>
          <w:rFonts w:eastAsiaTheme="minorEastAsia" w:cs="Times New Roman"/>
          <w:b/>
          <w:bCs/>
          <w:sz w:val="44"/>
          <w:szCs w:val="44"/>
        </w:rPr>
      </w:pPr>
      <w:r>
        <w:rPr>
          <w:rFonts w:eastAsiaTheme="minorEastAsia" w:cs="Times New Roman"/>
          <w:b/>
          <w:bCs/>
          <w:sz w:val="44"/>
          <w:szCs w:val="44"/>
        </w:rPr>
        <w:t>IAAS</w:t>
      </w:r>
      <w:r w:rsidR="00BA74E3">
        <w:rPr>
          <w:rFonts w:eastAsiaTheme="minorEastAsia" w:cs="Times New Roman"/>
          <w:b/>
          <w:bCs/>
          <w:sz w:val="44"/>
          <w:szCs w:val="44"/>
        </w:rPr>
        <w:t>-</w:t>
      </w:r>
      <w:r w:rsidR="008F4D7E">
        <w:rPr>
          <w:rFonts w:eastAsiaTheme="minorEastAsia" w:cs="Times New Roman"/>
          <w:b/>
          <w:bCs/>
          <w:sz w:val="44"/>
          <w:szCs w:val="44"/>
        </w:rPr>
        <w:t>018</w:t>
      </w:r>
      <w:r w:rsidR="00BA74E3">
        <w:rPr>
          <w:rFonts w:eastAsiaTheme="minorEastAsia" w:cs="Times New Roman"/>
          <w:b/>
          <w:bCs/>
          <w:sz w:val="44"/>
          <w:szCs w:val="44"/>
        </w:rPr>
        <w:t xml:space="preserve"> – </w:t>
      </w:r>
      <w:r w:rsidR="00D95D09">
        <w:rPr>
          <w:rFonts w:eastAsiaTheme="minorEastAsia" w:cs="Times New Roman"/>
          <w:b/>
          <w:bCs/>
          <w:sz w:val="44"/>
          <w:szCs w:val="44"/>
        </w:rPr>
        <w:t xml:space="preserve">Elastic Logging and Aggregation </w:t>
      </w:r>
      <w:r w:rsidR="004D20CC">
        <w:rPr>
          <w:rFonts w:eastAsiaTheme="minorEastAsia" w:cs="Times New Roman"/>
          <w:b/>
          <w:bCs/>
          <w:sz w:val="44"/>
          <w:szCs w:val="44"/>
        </w:rPr>
        <w:t>Cluster (</w:t>
      </w:r>
      <w:r w:rsidR="00D95D09">
        <w:rPr>
          <w:rFonts w:eastAsiaTheme="minorEastAsia" w:cs="Times New Roman"/>
          <w:b/>
          <w:bCs/>
          <w:sz w:val="44"/>
          <w:szCs w:val="44"/>
        </w:rPr>
        <w:t xml:space="preserve">ELAC) </w:t>
      </w:r>
      <w:r w:rsidR="00483CA4">
        <w:rPr>
          <w:rFonts w:eastAsiaTheme="minorEastAsia" w:cs="Times New Roman"/>
          <w:b/>
          <w:bCs/>
          <w:sz w:val="44"/>
          <w:szCs w:val="44"/>
        </w:rPr>
        <w:t xml:space="preserve">8.6 </w:t>
      </w:r>
      <w:r w:rsidR="00492BE1">
        <w:rPr>
          <w:rFonts w:eastAsiaTheme="minorEastAsia" w:cs="Times New Roman"/>
          <w:b/>
          <w:bCs/>
          <w:sz w:val="44"/>
          <w:szCs w:val="44"/>
        </w:rPr>
        <w:t>Upgrade Instructions</w:t>
      </w:r>
    </w:p>
    <w:p w14:paraId="49F44BD6" w14:textId="77777777" w:rsidR="00BA74E3" w:rsidRDefault="00BA74E3" w:rsidP="00BA74E3">
      <w:pPr>
        <w:spacing w:after="0" w:line="240" w:lineRule="auto"/>
        <w:jc w:val="center"/>
        <w:rPr>
          <w:rFonts w:cs="Times New Roman"/>
          <w:sz w:val="44"/>
          <w:szCs w:val="44"/>
        </w:rPr>
      </w:pPr>
    </w:p>
    <w:p w14:paraId="2BDCD033" w14:textId="238A6F46" w:rsidR="00ED6866" w:rsidRDefault="00E454A8" w:rsidP="00ED6866">
      <w:pPr>
        <w:spacing w:after="0" w:line="240" w:lineRule="auto"/>
        <w:jc w:val="center"/>
        <w:rPr>
          <w:rFonts w:cs="Times New Roman"/>
          <w:sz w:val="32"/>
          <w:szCs w:val="32"/>
        </w:rPr>
      </w:pPr>
      <w:del w:id="0" w:author="Truxal, Steve     RTX" w:date="2023-07-17T15:19:00Z">
        <w:r w:rsidDel="003B55AF">
          <w:rPr>
            <w:rFonts w:cs="Times New Roman"/>
            <w:sz w:val="32"/>
            <w:szCs w:val="32"/>
          </w:rPr>
          <w:delText xml:space="preserve">June </w:delText>
        </w:r>
      </w:del>
      <w:ins w:id="1" w:author="Truxal, Steve     RTX" w:date="2023-07-17T15:19:00Z">
        <w:r w:rsidR="003B55AF">
          <w:rPr>
            <w:rFonts w:cs="Times New Roman"/>
            <w:sz w:val="32"/>
            <w:szCs w:val="32"/>
          </w:rPr>
          <w:t xml:space="preserve">July </w:t>
        </w:r>
      </w:ins>
      <w:del w:id="2" w:author="Truxal, Steve     RTX" w:date="2023-07-17T15:19:00Z">
        <w:r w:rsidDel="003B55AF">
          <w:rPr>
            <w:rFonts w:cs="Times New Roman"/>
            <w:sz w:val="32"/>
            <w:szCs w:val="32"/>
          </w:rPr>
          <w:delText>1</w:delText>
        </w:r>
        <w:r w:rsidR="00483CA4" w:rsidDel="003B55AF">
          <w:rPr>
            <w:rFonts w:cs="Times New Roman"/>
            <w:sz w:val="32"/>
            <w:szCs w:val="32"/>
          </w:rPr>
          <w:delText>9</w:delText>
        </w:r>
      </w:del>
      <w:ins w:id="3" w:author="Truxal, Steve     RTX" w:date="2023-07-17T15:19:00Z">
        <w:r w:rsidR="003B55AF">
          <w:rPr>
            <w:rFonts w:cs="Times New Roman"/>
            <w:sz w:val="32"/>
            <w:szCs w:val="32"/>
          </w:rPr>
          <w:t>17</w:t>
        </w:r>
      </w:ins>
      <w:r w:rsidR="00ED6866">
        <w:rPr>
          <w:rFonts w:cs="Times New Roman"/>
          <w:sz w:val="32"/>
          <w:szCs w:val="32"/>
        </w:rPr>
        <w:t>, 202</w:t>
      </w:r>
      <w:r w:rsidR="00D43418">
        <w:rPr>
          <w:rFonts w:cs="Times New Roman"/>
          <w:sz w:val="32"/>
          <w:szCs w:val="32"/>
        </w:rPr>
        <w:t>3</w:t>
      </w:r>
    </w:p>
    <w:p w14:paraId="512BFFFB" w14:textId="77777777" w:rsidR="00ED6866" w:rsidRPr="00DD44EB" w:rsidRDefault="00ED6866" w:rsidP="00ED6866">
      <w:pPr>
        <w:spacing w:after="0" w:line="240" w:lineRule="auto"/>
        <w:jc w:val="center"/>
        <w:rPr>
          <w:rFonts w:cs="Times New Roman"/>
          <w:sz w:val="32"/>
          <w:szCs w:val="32"/>
        </w:rPr>
      </w:pPr>
      <w:r>
        <w:rPr>
          <w:rFonts w:cs="Times New Roman"/>
          <w:sz w:val="32"/>
          <w:szCs w:val="32"/>
        </w:rPr>
        <w:t>OA DCGS</w:t>
      </w:r>
    </w:p>
    <w:p w14:paraId="200816A7" w14:textId="77777777" w:rsidR="00ED6866" w:rsidRPr="00DD44EB" w:rsidRDefault="00ED6866" w:rsidP="00ED6866">
      <w:pPr>
        <w:spacing w:after="0" w:line="240" w:lineRule="auto"/>
        <w:jc w:val="center"/>
        <w:rPr>
          <w:rFonts w:cs="Times New Roman"/>
          <w:sz w:val="32"/>
          <w:szCs w:val="32"/>
        </w:rPr>
      </w:pPr>
    </w:p>
    <w:p w14:paraId="7159CFAB" w14:textId="77777777" w:rsidR="00ED6866" w:rsidRPr="00DD44EB" w:rsidRDefault="00ED6866" w:rsidP="00ED6866">
      <w:pPr>
        <w:spacing w:after="0" w:line="240" w:lineRule="auto"/>
        <w:jc w:val="center"/>
        <w:rPr>
          <w:rFonts w:cs="Times New Roman"/>
          <w:w w:val="95"/>
          <w:sz w:val="32"/>
          <w:szCs w:val="32"/>
        </w:rPr>
      </w:pPr>
      <w:r w:rsidRPr="00DD44EB">
        <w:rPr>
          <w:rFonts w:cs="Times New Roman"/>
          <w:w w:val="95"/>
          <w:sz w:val="32"/>
          <w:szCs w:val="32"/>
        </w:rPr>
        <w:t>AFLCMC/HBGEB</w:t>
      </w:r>
    </w:p>
    <w:p w14:paraId="1D80CC82" w14:textId="77777777" w:rsidR="00ED6866" w:rsidRPr="00DD44EB" w:rsidRDefault="00ED6866" w:rsidP="00ED6866">
      <w:pPr>
        <w:spacing w:after="0" w:line="240" w:lineRule="auto"/>
        <w:jc w:val="center"/>
        <w:rPr>
          <w:rFonts w:cs="Times New Roman"/>
          <w:spacing w:val="-1"/>
          <w:sz w:val="32"/>
          <w:szCs w:val="32"/>
        </w:rPr>
      </w:pPr>
      <w:r w:rsidRPr="00DD44EB">
        <w:rPr>
          <w:rFonts w:cs="Times New Roman"/>
          <w:w w:val="95"/>
          <w:sz w:val="32"/>
          <w:szCs w:val="32"/>
        </w:rPr>
        <w:t>A</w:t>
      </w:r>
      <w:r w:rsidRPr="00DD44EB">
        <w:rPr>
          <w:rFonts w:cs="Times New Roman"/>
          <w:spacing w:val="-1"/>
          <w:sz w:val="32"/>
          <w:szCs w:val="32"/>
        </w:rPr>
        <w:t>F</w:t>
      </w:r>
      <w:r w:rsidRPr="00DD44EB">
        <w:rPr>
          <w:rFonts w:cs="Times New Roman"/>
          <w:spacing w:val="-11"/>
          <w:sz w:val="32"/>
          <w:szCs w:val="32"/>
        </w:rPr>
        <w:t xml:space="preserve"> </w:t>
      </w:r>
      <w:r w:rsidRPr="00DD44EB">
        <w:rPr>
          <w:rFonts w:cs="Times New Roman"/>
          <w:spacing w:val="-1"/>
          <w:sz w:val="32"/>
          <w:szCs w:val="32"/>
        </w:rPr>
        <w:t>DCGS Engineering</w:t>
      </w:r>
    </w:p>
    <w:p w14:paraId="71325497" w14:textId="77777777" w:rsidR="00ED6866" w:rsidRPr="00DD44EB" w:rsidRDefault="00ED6866" w:rsidP="00ED6866">
      <w:pPr>
        <w:pStyle w:val="BodyText"/>
        <w:kinsoku w:val="0"/>
        <w:overflowPunct w:val="0"/>
        <w:ind w:left="0" w:firstLine="0"/>
        <w:jc w:val="center"/>
        <w:rPr>
          <w:rFonts w:ascii="Times New Roman" w:hAnsi="Times New Roman" w:cs="Times New Roman"/>
          <w:sz w:val="32"/>
          <w:szCs w:val="32"/>
        </w:rPr>
      </w:pPr>
      <w:r w:rsidRPr="00DD44EB">
        <w:rPr>
          <w:rFonts w:ascii="Times New Roman" w:hAnsi="Times New Roman" w:cs="Times New Roman"/>
          <w:sz w:val="32"/>
          <w:szCs w:val="32"/>
        </w:rPr>
        <w:t>235</w:t>
      </w:r>
      <w:r w:rsidRPr="00DD44EB">
        <w:rPr>
          <w:rFonts w:ascii="Times New Roman" w:hAnsi="Times New Roman" w:cs="Times New Roman"/>
          <w:spacing w:val="-8"/>
          <w:sz w:val="32"/>
          <w:szCs w:val="32"/>
        </w:rPr>
        <w:t xml:space="preserve"> Byron </w:t>
      </w:r>
      <w:r w:rsidRPr="00DD44EB">
        <w:rPr>
          <w:rFonts w:ascii="Times New Roman" w:hAnsi="Times New Roman" w:cs="Times New Roman"/>
          <w:sz w:val="32"/>
          <w:szCs w:val="32"/>
        </w:rPr>
        <w:t>Street, Suite 19A Robins</w:t>
      </w:r>
      <w:r w:rsidRPr="00DD44EB">
        <w:rPr>
          <w:rFonts w:ascii="Times New Roman" w:hAnsi="Times New Roman" w:cs="Times New Roman"/>
          <w:spacing w:val="-8"/>
          <w:sz w:val="32"/>
          <w:szCs w:val="32"/>
        </w:rPr>
        <w:t xml:space="preserve"> </w:t>
      </w:r>
      <w:r w:rsidRPr="00DD44EB">
        <w:rPr>
          <w:rFonts w:ascii="Times New Roman" w:hAnsi="Times New Roman" w:cs="Times New Roman"/>
          <w:sz w:val="32"/>
          <w:szCs w:val="32"/>
        </w:rPr>
        <w:t>AFB,</w:t>
      </w:r>
      <w:r w:rsidRPr="00DD44EB">
        <w:rPr>
          <w:rFonts w:ascii="Times New Roman" w:hAnsi="Times New Roman" w:cs="Times New Roman"/>
          <w:spacing w:val="-7"/>
          <w:sz w:val="32"/>
          <w:szCs w:val="32"/>
        </w:rPr>
        <w:t xml:space="preserve"> </w:t>
      </w:r>
      <w:r w:rsidRPr="00DD44EB">
        <w:rPr>
          <w:rFonts w:ascii="Times New Roman" w:hAnsi="Times New Roman" w:cs="Times New Roman"/>
          <w:sz w:val="32"/>
          <w:szCs w:val="32"/>
        </w:rPr>
        <w:t>GA</w:t>
      </w:r>
      <w:r w:rsidRPr="00DD44EB">
        <w:rPr>
          <w:rFonts w:ascii="Times New Roman" w:hAnsi="Times New Roman" w:cs="Times New Roman"/>
          <w:spacing w:val="-7"/>
          <w:sz w:val="32"/>
          <w:szCs w:val="32"/>
        </w:rPr>
        <w:t xml:space="preserve"> </w:t>
      </w:r>
      <w:r w:rsidRPr="00DD44EB">
        <w:rPr>
          <w:rFonts w:ascii="Times New Roman" w:hAnsi="Times New Roman" w:cs="Times New Roman"/>
          <w:sz w:val="32"/>
          <w:szCs w:val="32"/>
        </w:rPr>
        <w:t>31098</w:t>
      </w:r>
    </w:p>
    <w:p w14:paraId="32E41BFE" w14:textId="77777777" w:rsidR="00ED6866" w:rsidRDefault="00ED6866" w:rsidP="00ED6866">
      <w:pPr>
        <w:pStyle w:val="BodyText"/>
      </w:pPr>
    </w:p>
    <w:p w14:paraId="7412B1EB" w14:textId="77777777" w:rsidR="00ED6866" w:rsidRDefault="00ED6866" w:rsidP="00ED6866"/>
    <w:p w14:paraId="1E6D984B" w14:textId="77777777" w:rsidR="00ED6866" w:rsidRDefault="00ED6866" w:rsidP="00ED6866">
      <w:pPr>
        <w:jc w:val="center"/>
      </w:pPr>
      <w:r>
        <w:rPr>
          <w:noProof/>
        </w:rPr>
        <w:drawing>
          <wp:inline distT="0" distB="0" distL="0" distR="0" wp14:anchorId="6D782D71" wp14:editId="36742ABB">
            <wp:extent cx="2761727" cy="804742"/>
            <wp:effectExtent l="0" t="0" r="63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61727" cy="804742"/>
                    </a:xfrm>
                    <a:prstGeom prst="rect">
                      <a:avLst/>
                    </a:prstGeom>
                  </pic:spPr>
                </pic:pic>
              </a:graphicData>
            </a:graphic>
          </wp:inline>
        </w:drawing>
      </w:r>
    </w:p>
    <w:p w14:paraId="0810B929" w14:textId="77777777" w:rsidR="00DC6F7C" w:rsidRDefault="00DC6F7C" w:rsidP="008E48AE">
      <w:pPr>
        <w:sectPr w:rsidR="00DC6F7C" w:rsidSect="00DC6F7C">
          <w:headerReference w:type="default" r:id="rId12"/>
          <w:footerReference w:type="default" r:id="rId13"/>
          <w:headerReference w:type="first" r:id="rId14"/>
          <w:footerReference w:type="first" r:id="rId15"/>
          <w:pgSz w:w="12240" w:h="15840"/>
          <w:pgMar w:top="1440" w:right="1440" w:bottom="1440" w:left="1440" w:header="720" w:footer="720" w:gutter="0"/>
          <w:cols w:space="720"/>
          <w:titlePg/>
          <w:docGrid w:linePitch="360"/>
        </w:sectPr>
      </w:pPr>
    </w:p>
    <w:p w14:paraId="049C1518" w14:textId="78ACD9D4" w:rsidR="00DC6F7C" w:rsidRPr="00BA74E3" w:rsidRDefault="00DC6F7C" w:rsidP="00BA74E3">
      <w:pPr>
        <w:jc w:val="center"/>
        <w:rPr>
          <w:sz w:val="32"/>
          <w:szCs w:val="32"/>
        </w:rPr>
      </w:pPr>
      <w:r w:rsidRPr="00BA74E3">
        <w:rPr>
          <w:sz w:val="32"/>
          <w:szCs w:val="32"/>
        </w:rPr>
        <w:lastRenderedPageBreak/>
        <w:t>THIS PAGE INTENTIONALLY LEFT BLANK</w:t>
      </w:r>
    </w:p>
    <w:p w14:paraId="72E1D9DC" w14:textId="77777777" w:rsidR="00DC6F7C" w:rsidRPr="00BA74E3" w:rsidRDefault="00DC6F7C" w:rsidP="00BA74E3">
      <w:pPr>
        <w:jc w:val="center"/>
        <w:rPr>
          <w:sz w:val="32"/>
          <w:szCs w:val="32"/>
        </w:rPr>
        <w:sectPr w:rsidR="00DC6F7C" w:rsidRPr="00BA74E3" w:rsidSect="00DC6F7C">
          <w:footerReference w:type="first" r:id="rId16"/>
          <w:pgSz w:w="12240" w:h="15840"/>
          <w:pgMar w:top="1440" w:right="1440" w:bottom="1440" w:left="1440" w:header="720" w:footer="720" w:gutter="0"/>
          <w:pgNumType w:fmt="lowerRoman" w:start="1"/>
          <w:cols w:space="720"/>
          <w:vAlign w:val="center"/>
          <w:docGrid w:linePitch="360"/>
        </w:sectPr>
      </w:pPr>
    </w:p>
    <w:p w14:paraId="4A0E3837" w14:textId="77777777" w:rsidR="00DC6F7C" w:rsidRPr="007D4901" w:rsidRDefault="00DC6F7C" w:rsidP="007D4901">
      <w:pPr>
        <w:jc w:val="center"/>
        <w:rPr>
          <w:b/>
          <w:bCs/>
          <w:sz w:val="24"/>
          <w:szCs w:val="24"/>
        </w:rPr>
      </w:pPr>
      <w:r w:rsidRPr="007D4901">
        <w:rPr>
          <w:b/>
          <w:bCs/>
          <w:sz w:val="24"/>
          <w:szCs w:val="24"/>
        </w:rPr>
        <w:lastRenderedPageBreak/>
        <w:t>CHANGE LOG</w:t>
      </w:r>
    </w:p>
    <w:p w14:paraId="1E8F72D2" w14:textId="77777777" w:rsidR="00DC6F7C" w:rsidRPr="00D15BCD" w:rsidRDefault="00DC6F7C" w:rsidP="008E48AE">
      <w:r w:rsidRPr="00D15BCD">
        <w:t>This record shall be maintained throughout the life of the document.</w:t>
      </w:r>
      <w:r>
        <w:t xml:space="preserve"> </w:t>
      </w:r>
      <w:r w:rsidRPr="00D15BCD">
        <w:t>Each published update shall be recorded.</w:t>
      </w:r>
      <w:r>
        <w:t xml:space="preserve"> </w:t>
      </w:r>
      <w:r w:rsidRPr="00D15BCD">
        <w:t>Revisions are a complete re-issue of the entire document.</w:t>
      </w:r>
      <w:r>
        <w:t xml:space="preserve"> </w:t>
      </w:r>
      <w:r w:rsidRPr="00D15BCD">
        <w:t>A revision shall be made annually or when applicable.</w:t>
      </w:r>
      <w:r>
        <w:t xml:space="preserve"> </w:t>
      </w:r>
      <w:r w:rsidRPr="00D15BCD">
        <w:rPr>
          <w:rFonts w:eastAsia="Calibri"/>
        </w:rPr>
        <w:t xml:space="preserve">Refer questions concerning this document to: </w:t>
      </w:r>
      <w:r>
        <w:rPr>
          <w:rFonts w:eastAsia="Calibri"/>
        </w:rPr>
        <w:t>robert.heddleson@us.af.mil</w:t>
      </w:r>
    </w:p>
    <w:p w14:paraId="19317A0F" w14:textId="35013FAA" w:rsidR="00DC6F7C" w:rsidRPr="007D4901" w:rsidRDefault="00DC6F7C" w:rsidP="007D4901">
      <w:pPr>
        <w:jc w:val="center"/>
        <w:rPr>
          <w:b/>
          <w:bCs/>
          <w:sz w:val="24"/>
          <w:szCs w:val="24"/>
        </w:rPr>
      </w:pPr>
      <w:r w:rsidRPr="007D4901">
        <w:rPr>
          <w:b/>
          <w:bCs/>
          <w:sz w:val="24"/>
          <w:szCs w:val="24"/>
        </w:rPr>
        <w:t>CHANGE / REVISION RECORD</w:t>
      </w:r>
    </w:p>
    <w:tbl>
      <w:tblPr>
        <w:tblStyle w:val="TableGrid"/>
        <w:tblpPr w:leftFromText="180" w:rightFromText="180" w:vertAnchor="text" w:horzAnchor="margin" w:tblpY="94"/>
        <w:tblW w:w="5000" w:type="pct"/>
        <w:tblLook w:val="04A0" w:firstRow="1" w:lastRow="0" w:firstColumn="1" w:lastColumn="0" w:noHBand="0" w:noVBand="1"/>
      </w:tblPr>
      <w:tblGrid>
        <w:gridCol w:w="1582"/>
        <w:gridCol w:w="1894"/>
        <w:gridCol w:w="3616"/>
        <w:gridCol w:w="2484"/>
      </w:tblGrid>
      <w:tr w:rsidR="007D4901" w:rsidRPr="007D4901" w14:paraId="5C5DC395" w14:textId="77777777" w:rsidTr="00171AC6">
        <w:tc>
          <w:tcPr>
            <w:tcW w:w="826" w:type="pct"/>
            <w:shd w:val="clear" w:color="auto" w:fill="002060"/>
          </w:tcPr>
          <w:p w14:paraId="1C6B1499" w14:textId="77777777" w:rsidR="007D4901" w:rsidRPr="007D4901" w:rsidRDefault="007D4901" w:rsidP="007D4901">
            <w:pPr>
              <w:spacing w:after="0"/>
              <w:jc w:val="center"/>
              <w:rPr>
                <w:rFonts w:eastAsia="Calibri" w:cs="Times New Roman"/>
                <w:b/>
                <w:color w:val="FFFFFF"/>
                <w:sz w:val="24"/>
              </w:rPr>
            </w:pPr>
            <w:r w:rsidRPr="007D4901">
              <w:rPr>
                <w:rFonts w:eastAsia="Calibri" w:cs="Times New Roman"/>
                <w:b/>
                <w:color w:val="FFFFFF"/>
                <w:sz w:val="24"/>
              </w:rPr>
              <w:t>Revision</w:t>
            </w:r>
          </w:p>
        </w:tc>
        <w:tc>
          <w:tcPr>
            <w:tcW w:w="989" w:type="pct"/>
            <w:shd w:val="clear" w:color="auto" w:fill="002060"/>
          </w:tcPr>
          <w:p w14:paraId="5301E788" w14:textId="77777777" w:rsidR="007D4901" w:rsidRPr="007D4901" w:rsidRDefault="007D4901" w:rsidP="007D4901">
            <w:pPr>
              <w:spacing w:after="0"/>
              <w:jc w:val="center"/>
              <w:rPr>
                <w:rFonts w:eastAsia="Calibri" w:cs="Times New Roman"/>
                <w:b/>
                <w:color w:val="FFFFFF"/>
                <w:sz w:val="24"/>
              </w:rPr>
            </w:pPr>
            <w:r w:rsidRPr="007D4901">
              <w:rPr>
                <w:rFonts w:eastAsia="Calibri" w:cs="Times New Roman"/>
                <w:b/>
                <w:color w:val="FFFFFF"/>
                <w:sz w:val="24"/>
              </w:rPr>
              <w:t>Date</w:t>
            </w:r>
          </w:p>
        </w:tc>
        <w:tc>
          <w:tcPr>
            <w:tcW w:w="1888" w:type="pct"/>
            <w:shd w:val="clear" w:color="auto" w:fill="002060"/>
          </w:tcPr>
          <w:p w14:paraId="0B1C1DDB" w14:textId="77777777" w:rsidR="007D4901" w:rsidRPr="007D4901" w:rsidRDefault="007D4901" w:rsidP="007D4901">
            <w:pPr>
              <w:spacing w:after="0"/>
              <w:jc w:val="center"/>
              <w:rPr>
                <w:rFonts w:eastAsia="Calibri" w:cs="Times New Roman"/>
                <w:b/>
                <w:color w:val="FFFFFF"/>
                <w:sz w:val="24"/>
              </w:rPr>
            </w:pPr>
            <w:r w:rsidRPr="007D4901">
              <w:rPr>
                <w:rFonts w:eastAsia="Calibri" w:cs="Times New Roman"/>
                <w:b/>
                <w:color w:val="FFFFFF"/>
                <w:sz w:val="24"/>
              </w:rPr>
              <w:t>Description of Change</w:t>
            </w:r>
          </w:p>
        </w:tc>
        <w:tc>
          <w:tcPr>
            <w:tcW w:w="1297" w:type="pct"/>
            <w:shd w:val="clear" w:color="auto" w:fill="002060"/>
          </w:tcPr>
          <w:p w14:paraId="50B21F0B" w14:textId="77777777" w:rsidR="007D4901" w:rsidRPr="007D4901" w:rsidRDefault="007D4901" w:rsidP="007D4901">
            <w:pPr>
              <w:spacing w:after="0"/>
              <w:jc w:val="center"/>
              <w:rPr>
                <w:rFonts w:eastAsia="Calibri" w:cs="Times New Roman"/>
                <w:b/>
                <w:color w:val="FFFFFF"/>
                <w:sz w:val="24"/>
              </w:rPr>
            </w:pPr>
            <w:r w:rsidRPr="007D4901">
              <w:rPr>
                <w:rFonts w:eastAsia="Calibri" w:cs="Times New Roman"/>
                <w:b/>
                <w:color w:val="FFFFFF"/>
                <w:sz w:val="24"/>
              </w:rPr>
              <w:t>Made By</w:t>
            </w:r>
          </w:p>
        </w:tc>
      </w:tr>
      <w:tr w:rsidR="007D4901" w:rsidRPr="007D4901" w14:paraId="4BD34478" w14:textId="77777777" w:rsidTr="00171AC6">
        <w:tc>
          <w:tcPr>
            <w:tcW w:w="826" w:type="pct"/>
            <w:vAlign w:val="center"/>
          </w:tcPr>
          <w:p w14:paraId="14251C20" w14:textId="71635CF7" w:rsidR="007D4901" w:rsidRPr="007D4901" w:rsidRDefault="005314D5" w:rsidP="007D4901">
            <w:pPr>
              <w:spacing w:after="0"/>
              <w:jc w:val="center"/>
              <w:rPr>
                <w:rFonts w:eastAsia="Calibri" w:cs="Times New Roman"/>
              </w:rPr>
            </w:pPr>
            <w:r>
              <w:rPr>
                <w:rFonts w:eastAsia="Calibri" w:cs="Times New Roman"/>
              </w:rPr>
              <w:t>1.0</w:t>
            </w:r>
          </w:p>
        </w:tc>
        <w:tc>
          <w:tcPr>
            <w:tcW w:w="989" w:type="pct"/>
            <w:vAlign w:val="center"/>
          </w:tcPr>
          <w:p w14:paraId="6EB4A7CD" w14:textId="3A06965C" w:rsidR="007D4901" w:rsidRPr="007D4901" w:rsidRDefault="00023514" w:rsidP="005F7EEC">
            <w:pPr>
              <w:spacing w:after="0"/>
              <w:jc w:val="center"/>
              <w:rPr>
                <w:rFonts w:eastAsia="Calibri" w:cs="Times New Roman"/>
              </w:rPr>
            </w:pPr>
            <w:r>
              <w:t>05/08/23</w:t>
            </w:r>
          </w:p>
        </w:tc>
        <w:tc>
          <w:tcPr>
            <w:tcW w:w="1888" w:type="pct"/>
            <w:vAlign w:val="center"/>
          </w:tcPr>
          <w:p w14:paraId="23965BCF" w14:textId="77777777" w:rsidR="007D4901" w:rsidRPr="007D4901" w:rsidRDefault="007D4901" w:rsidP="007D4901">
            <w:pPr>
              <w:spacing w:after="0"/>
              <w:rPr>
                <w:rFonts w:eastAsia="Calibri" w:cs="Times New Roman"/>
              </w:rPr>
            </w:pPr>
            <w:r w:rsidRPr="007D4901">
              <w:rPr>
                <w:rFonts w:eastAsia="Calibri" w:cs="Times New Roman"/>
              </w:rPr>
              <w:t>Initial Release</w:t>
            </w:r>
          </w:p>
          <w:p w14:paraId="5A4CE33F" w14:textId="77777777" w:rsidR="007D4901" w:rsidRPr="007D4901" w:rsidRDefault="007D4901" w:rsidP="007D4901">
            <w:pPr>
              <w:spacing w:after="0"/>
              <w:rPr>
                <w:rFonts w:eastAsia="Calibri" w:cs="Times New Roman"/>
              </w:rPr>
            </w:pPr>
            <w:r w:rsidRPr="007D4901">
              <w:rPr>
                <w:rFonts w:eastAsia="Calibri" w:cs="Times New Roman"/>
              </w:rPr>
              <w:t>CR-YEAR-OADCGS-XXX</w:t>
            </w:r>
          </w:p>
        </w:tc>
        <w:tc>
          <w:tcPr>
            <w:tcW w:w="1297" w:type="pct"/>
            <w:vAlign w:val="center"/>
          </w:tcPr>
          <w:p w14:paraId="52B6D9ED" w14:textId="5CB7937C" w:rsidR="007D4901" w:rsidRPr="007D4901" w:rsidRDefault="00492BE1" w:rsidP="007D4901">
            <w:pPr>
              <w:spacing w:after="0"/>
              <w:rPr>
                <w:rFonts w:eastAsia="Calibri" w:cs="Times New Roman"/>
              </w:rPr>
            </w:pPr>
            <w:r>
              <w:rPr>
                <w:rFonts w:eastAsia="Calibri" w:cs="Times New Roman"/>
              </w:rPr>
              <w:t>S. Truxal/AFLCMC</w:t>
            </w:r>
            <w:r w:rsidR="007D4901" w:rsidRPr="007D4901">
              <w:rPr>
                <w:rFonts w:eastAsia="Calibri" w:cs="Times New Roman"/>
              </w:rPr>
              <w:t>/ES</w:t>
            </w:r>
          </w:p>
        </w:tc>
      </w:tr>
      <w:tr w:rsidR="007D4901" w:rsidRPr="007D4901" w14:paraId="6955FD98" w14:textId="77777777" w:rsidTr="00171AC6">
        <w:tc>
          <w:tcPr>
            <w:tcW w:w="826" w:type="pct"/>
            <w:vAlign w:val="center"/>
          </w:tcPr>
          <w:p w14:paraId="02F6949A" w14:textId="7F3E63BD" w:rsidR="007D4901" w:rsidRPr="007D4901" w:rsidRDefault="00E454A8" w:rsidP="007D4901">
            <w:pPr>
              <w:spacing w:after="0"/>
              <w:jc w:val="center"/>
              <w:rPr>
                <w:rFonts w:eastAsia="Calibri" w:cs="Times New Roman"/>
              </w:rPr>
            </w:pPr>
            <w:r>
              <w:rPr>
                <w:rFonts w:eastAsia="Calibri" w:cs="Times New Roman"/>
              </w:rPr>
              <w:t>1.1</w:t>
            </w:r>
          </w:p>
        </w:tc>
        <w:tc>
          <w:tcPr>
            <w:tcW w:w="989" w:type="pct"/>
          </w:tcPr>
          <w:p w14:paraId="48AF85BA" w14:textId="17393C72" w:rsidR="007D4901" w:rsidRPr="007D4901" w:rsidRDefault="00E454A8" w:rsidP="007D4901">
            <w:pPr>
              <w:spacing w:after="0"/>
              <w:jc w:val="center"/>
              <w:rPr>
                <w:rFonts w:eastAsia="Calibri" w:cs="Times New Roman"/>
              </w:rPr>
            </w:pPr>
            <w:r>
              <w:rPr>
                <w:rFonts w:eastAsia="Calibri" w:cs="Times New Roman"/>
              </w:rPr>
              <w:t>06/01/23</w:t>
            </w:r>
          </w:p>
        </w:tc>
        <w:tc>
          <w:tcPr>
            <w:tcW w:w="1888" w:type="pct"/>
            <w:vAlign w:val="center"/>
          </w:tcPr>
          <w:p w14:paraId="10AA09BE" w14:textId="403D1824" w:rsidR="007D4901" w:rsidRPr="007D4901" w:rsidRDefault="00E454A8" w:rsidP="007D4901">
            <w:pPr>
              <w:spacing w:after="0"/>
              <w:rPr>
                <w:rFonts w:eastAsia="Calibri" w:cs="Times New Roman"/>
              </w:rPr>
            </w:pPr>
            <w:r>
              <w:rPr>
                <w:rFonts w:eastAsia="Calibri" w:cs="Times New Roman"/>
              </w:rPr>
              <w:t>Updates for Installation</w:t>
            </w:r>
          </w:p>
        </w:tc>
        <w:tc>
          <w:tcPr>
            <w:tcW w:w="1297" w:type="pct"/>
            <w:vAlign w:val="center"/>
          </w:tcPr>
          <w:p w14:paraId="664467FB" w14:textId="232B1856" w:rsidR="007D4901" w:rsidRPr="007D4901" w:rsidRDefault="00E454A8" w:rsidP="007D4901">
            <w:pPr>
              <w:spacing w:after="0"/>
              <w:rPr>
                <w:rFonts w:eastAsia="Calibri" w:cs="Times New Roman"/>
              </w:rPr>
            </w:pPr>
            <w:r>
              <w:rPr>
                <w:rFonts w:eastAsia="Calibri" w:cs="Times New Roman"/>
              </w:rPr>
              <w:t>S. Truxal/AFLCMC</w:t>
            </w:r>
            <w:r w:rsidRPr="007D4901">
              <w:rPr>
                <w:rFonts w:eastAsia="Calibri" w:cs="Times New Roman"/>
              </w:rPr>
              <w:t>/ES</w:t>
            </w:r>
          </w:p>
        </w:tc>
      </w:tr>
      <w:tr w:rsidR="007D4901" w:rsidRPr="007D4901" w14:paraId="2CEECA22" w14:textId="77777777" w:rsidTr="00171AC6">
        <w:tc>
          <w:tcPr>
            <w:tcW w:w="826" w:type="pct"/>
            <w:vAlign w:val="center"/>
          </w:tcPr>
          <w:p w14:paraId="22EEA243" w14:textId="34F7AA2D" w:rsidR="007D4901" w:rsidRPr="007D4901" w:rsidRDefault="00E454A8" w:rsidP="007D4901">
            <w:pPr>
              <w:spacing w:after="0"/>
              <w:jc w:val="center"/>
              <w:rPr>
                <w:rFonts w:eastAsia="Calibri" w:cs="Times New Roman"/>
              </w:rPr>
            </w:pPr>
            <w:r>
              <w:rPr>
                <w:rFonts w:eastAsia="Calibri" w:cs="Times New Roman"/>
              </w:rPr>
              <w:t>1.2</w:t>
            </w:r>
          </w:p>
        </w:tc>
        <w:tc>
          <w:tcPr>
            <w:tcW w:w="989" w:type="pct"/>
          </w:tcPr>
          <w:p w14:paraId="37D3A95A" w14:textId="38EFFD91" w:rsidR="007D4901" w:rsidRPr="007D4901" w:rsidRDefault="00E454A8" w:rsidP="007D4901">
            <w:pPr>
              <w:spacing w:after="0"/>
              <w:jc w:val="center"/>
              <w:rPr>
                <w:rFonts w:eastAsia="Calibri" w:cs="Times New Roman"/>
              </w:rPr>
            </w:pPr>
            <w:r>
              <w:rPr>
                <w:rFonts w:eastAsia="Calibri" w:cs="Times New Roman"/>
              </w:rPr>
              <w:t>06/19/23</w:t>
            </w:r>
          </w:p>
        </w:tc>
        <w:tc>
          <w:tcPr>
            <w:tcW w:w="1888" w:type="pct"/>
            <w:vAlign w:val="center"/>
          </w:tcPr>
          <w:p w14:paraId="4E14A056" w14:textId="55F23539" w:rsidR="007D4901" w:rsidRPr="007D4901" w:rsidRDefault="00E454A8" w:rsidP="007D4901">
            <w:pPr>
              <w:spacing w:after="0"/>
              <w:rPr>
                <w:rFonts w:eastAsia="Calibri" w:cs="Times New Roman"/>
              </w:rPr>
            </w:pPr>
            <w:r>
              <w:rPr>
                <w:rFonts w:eastAsia="Calibri" w:cs="Times New Roman"/>
              </w:rPr>
              <w:t>Updates for template configs</w:t>
            </w:r>
          </w:p>
        </w:tc>
        <w:tc>
          <w:tcPr>
            <w:tcW w:w="1297" w:type="pct"/>
            <w:vAlign w:val="center"/>
          </w:tcPr>
          <w:p w14:paraId="0857D764" w14:textId="28FBA54F" w:rsidR="007D4901" w:rsidRPr="007D4901" w:rsidRDefault="00E454A8" w:rsidP="007D4901">
            <w:pPr>
              <w:spacing w:after="0"/>
              <w:rPr>
                <w:rFonts w:eastAsia="Calibri" w:cs="Times New Roman"/>
              </w:rPr>
            </w:pPr>
            <w:r>
              <w:rPr>
                <w:rFonts w:eastAsia="Calibri" w:cs="Times New Roman"/>
              </w:rPr>
              <w:t>S. Truxal/AFLCMC</w:t>
            </w:r>
            <w:r w:rsidRPr="007D4901">
              <w:rPr>
                <w:rFonts w:eastAsia="Calibri" w:cs="Times New Roman"/>
              </w:rPr>
              <w:t>/ES</w:t>
            </w:r>
          </w:p>
        </w:tc>
      </w:tr>
      <w:tr w:rsidR="007D4901" w:rsidRPr="007D4901" w14:paraId="6DC8A3B4" w14:textId="77777777" w:rsidTr="00171AC6">
        <w:tc>
          <w:tcPr>
            <w:tcW w:w="826" w:type="pct"/>
            <w:vAlign w:val="center"/>
          </w:tcPr>
          <w:p w14:paraId="5FCD33AC" w14:textId="77777777" w:rsidR="007D4901" w:rsidRPr="007D4901" w:rsidRDefault="007D4901" w:rsidP="007D4901">
            <w:pPr>
              <w:spacing w:after="0"/>
              <w:jc w:val="center"/>
              <w:rPr>
                <w:rFonts w:eastAsia="Calibri" w:cs="Times New Roman"/>
              </w:rPr>
            </w:pPr>
          </w:p>
        </w:tc>
        <w:tc>
          <w:tcPr>
            <w:tcW w:w="989" w:type="pct"/>
            <w:vAlign w:val="center"/>
          </w:tcPr>
          <w:p w14:paraId="5E442599" w14:textId="77777777" w:rsidR="007D4901" w:rsidRPr="007D4901" w:rsidRDefault="007D4901" w:rsidP="007D4901">
            <w:pPr>
              <w:spacing w:after="0"/>
              <w:jc w:val="center"/>
              <w:rPr>
                <w:rFonts w:eastAsia="Calibri" w:cs="Times New Roman"/>
              </w:rPr>
            </w:pPr>
          </w:p>
        </w:tc>
        <w:tc>
          <w:tcPr>
            <w:tcW w:w="1888" w:type="pct"/>
            <w:vAlign w:val="center"/>
          </w:tcPr>
          <w:p w14:paraId="77634FCC" w14:textId="77777777" w:rsidR="007D4901" w:rsidRPr="007D4901" w:rsidRDefault="007D4901" w:rsidP="007D4901">
            <w:pPr>
              <w:spacing w:after="0"/>
              <w:rPr>
                <w:rFonts w:eastAsia="Calibri" w:cs="Times New Roman"/>
              </w:rPr>
            </w:pPr>
          </w:p>
        </w:tc>
        <w:tc>
          <w:tcPr>
            <w:tcW w:w="1297" w:type="pct"/>
            <w:vAlign w:val="center"/>
          </w:tcPr>
          <w:p w14:paraId="37F9308F" w14:textId="77777777" w:rsidR="007D4901" w:rsidRPr="007D4901" w:rsidRDefault="007D4901" w:rsidP="007D4901">
            <w:pPr>
              <w:spacing w:after="0"/>
              <w:rPr>
                <w:rFonts w:eastAsia="Calibri" w:cs="Times New Roman"/>
              </w:rPr>
            </w:pPr>
          </w:p>
        </w:tc>
      </w:tr>
    </w:tbl>
    <w:p w14:paraId="1A2452E2" w14:textId="77777777" w:rsidR="00DC6F7C" w:rsidRDefault="00DC6F7C" w:rsidP="008E48AE"/>
    <w:p w14:paraId="1E3AFF37" w14:textId="1C29369D" w:rsidR="00DC6F7C" w:rsidRDefault="00DC6F7C" w:rsidP="008E48AE">
      <w:r>
        <w:br w:type="page"/>
      </w:r>
    </w:p>
    <w:sdt>
      <w:sdtPr>
        <w:rPr>
          <w:rFonts w:cstheme="minorBidi"/>
          <w:b w:val="0"/>
          <w:bCs w:val="0"/>
          <w:sz w:val="22"/>
          <w:szCs w:val="22"/>
        </w:rPr>
        <w:id w:val="63759709"/>
        <w:docPartObj>
          <w:docPartGallery w:val="Table of Contents"/>
          <w:docPartUnique/>
        </w:docPartObj>
      </w:sdtPr>
      <w:sdtEndPr>
        <w:rPr>
          <w:noProof/>
        </w:rPr>
      </w:sdtEndPr>
      <w:sdtContent>
        <w:p w14:paraId="53363BA4" w14:textId="3CA90F0B" w:rsidR="00CB3988" w:rsidRDefault="00CB3988" w:rsidP="00D22662">
          <w:pPr>
            <w:pStyle w:val="TOCHeading"/>
            <w:ind w:firstLine="0"/>
          </w:pPr>
          <w:r w:rsidRPr="00CB3988">
            <w:t>TABLE OF CONTENTS</w:t>
          </w:r>
        </w:p>
        <w:p w14:paraId="384B3E68" w14:textId="06DA1182" w:rsidR="00E454A8" w:rsidRDefault="0034649B">
          <w:pPr>
            <w:pStyle w:val="TOC1"/>
            <w:rPr>
              <w:rFonts w:asciiTheme="minorHAnsi" w:eastAsiaTheme="minorEastAsia" w:hAnsiTheme="minorHAnsi"/>
              <w:noProof/>
            </w:rPr>
          </w:pPr>
          <w:r>
            <w:fldChar w:fldCharType="begin"/>
          </w:r>
          <w:r>
            <w:instrText xml:space="preserve"> TOC \o "1-8" \h \z \u </w:instrText>
          </w:r>
          <w:r>
            <w:fldChar w:fldCharType="separate"/>
          </w:r>
          <w:hyperlink w:anchor="_Toc138075846" w:history="1">
            <w:r w:rsidR="00E454A8" w:rsidRPr="00DC5850">
              <w:rPr>
                <w:rStyle w:val="Hyperlink"/>
                <w:noProof/>
              </w:rPr>
              <w:t>1</w:t>
            </w:r>
            <w:r w:rsidR="00E454A8">
              <w:rPr>
                <w:rFonts w:asciiTheme="minorHAnsi" w:eastAsiaTheme="minorEastAsia" w:hAnsiTheme="minorHAnsi"/>
                <w:noProof/>
              </w:rPr>
              <w:tab/>
            </w:r>
            <w:r w:rsidR="00E454A8" w:rsidRPr="00DC5850">
              <w:rPr>
                <w:rStyle w:val="Hyperlink"/>
                <w:noProof/>
              </w:rPr>
              <w:t>Introduction</w:t>
            </w:r>
            <w:r w:rsidR="00E454A8">
              <w:rPr>
                <w:noProof/>
                <w:webHidden/>
              </w:rPr>
              <w:tab/>
            </w:r>
            <w:r w:rsidR="00E454A8">
              <w:rPr>
                <w:noProof/>
                <w:webHidden/>
              </w:rPr>
              <w:fldChar w:fldCharType="begin"/>
            </w:r>
            <w:r w:rsidR="00E454A8">
              <w:rPr>
                <w:noProof/>
                <w:webHidden/>
              </w:rPr>
              <w:instrText xml:space="preserve"> PAGEREF _Toc138075846 \h </w:instrText>
            </w:r>
            <w:r w:rsidR="00E454A8">
              <w:rPr>
                <w:noProof/>
                <w:webHidden/>
              </w:rPr>
            </w:r>
            <w:r w:rsidR="00E454A8">
              <w:rPr>
                <w:noProof/>
                <w:webHidden/>
              </w:rPr>
              <w:fldChar w:fldCharType="separate"/>
            </w:r>
            <w:r w:rsidR="00651143">
              <w:rPr>
                <w:noProof/>
                <w:webHidden/>
              </w:rPr>
              <w:t>1</w:t>
            </w:r>
            <w:r w:rsidR="00E454A8">
              <w:rPr>
                <w:noProof/>
                <w:webHidden/>
              </w:rPr>
              <w:fldChar w:fldCharType="end"/>
            </w:r>
          </w:hyperlink>
        </w:p>
        <w:p w14:paraId="39A5E8BC" w14:textId="183A2AB4" w:rsidR="00E454A8" w:rsidRDefault="00E454A8">
          <w:pPr>
            <w:pStyle w:val="TOC2"/>
            <w:tabs>
              <w:tab w:val="left" w:pos="880"/>
              <w:tab w:val="right" w:leader="dot" w:pos="9350"/>
            </w:tabs>
            <w:rPr>
              <w:rFonts w:asciiTheme="minorHAnsi" w:eastAsiaTheme="minorEastAsia" w:hAnsiTheme="minorHAnsi"/>
              <w:noProof/>
            </w:rPr>
          </w:pPr>
          <w:hyperlink w:anchor="_Toc138075847" w:history="1">
            <w:r w:rsidRPr="00DC5850">
              <w:rPr>
                <w:rStyle w:val="Hyperlink"/>
                <w:noProof/>
              </w:rPr>
              <w:t>1.1</w:t>
            </w:r>
            <w:r>
              <w:rPr>
                <w:rFonts w:asciiTheme="minorHAnsi" w:eastAsiaTheme="minorEastAsia" w:hAnsiTheme="minorHAnsi"/>
                <w:noProof/>
              </w:rPr>
              <w:tab/>
            </w:r>
            <w:r w:rsidRPr="00DC5850">
              <w:rPr>
                <w:rStyle w:val="Hyperlink"/>
                <w:noProof/>
              </w:rPr>
              <w:t>Location of Installation</w:t>
            </w:r>
            <w:r>
              <w:rPr>
                <w:noProof/>
                <w:webHidden/>
              </w:rPr>
              <w:tab/>
            </w:r>
            <w:r>
              <w:rPr>
                <w:noProof/>
                <w:webHidden/>
              </w:rPr>
              <w:fldChar w:fldCharType="begin"/>
            </w:r>
            <w:r>
              <w:rPr>
                <w:noProof/>
                <w:webHidden/>
              </w:rPr>
              <w:instrText xml:space="preserve"> PAGEREF _Toc138075847 \h </w:instrText>
            </w:r>
            <w:r>
              <w:rPr>
                <w:noProof/>
                <w:webHidden/>
              </w:rPr>
            </w:r>
            <w:r>
              <w:rPr>
                <w:noProof/>
                <w:webHidden/>
              </w:rPr>
              <w:fldChar w:fldCharType="separate"/>
            </w:r>
            <w:r w:rsidR="00651143">
              <w:rPr>
                <w:noProof/>
                <w:webHidden/>
              </w:rPr>
              <w:t>1</w:t>
            </w:r>
            <w:r>
              <w:rPr>
                <w:noProof/>
                <w:webHidden/>
              </w:rPr>
              <w:fldChar w:fldCharType="end"/>
            </w:r>
          </w:hyperlink>
        </w:p>
        <w:p w14:paraId="2CDE3CAE" w14:textId="2B5BEED6" w:rsidR="00E454A8" w:rsidRDefault="00E454A8">
          <w:pPr>
            <w:pStyle w:val="TOC2"/>
            <w:tabs>
              <w:tab w:val="left" w:pos="880"/>
              <w:tab w:val="right" w:leader="dot" w:pos="9350"/>
            </w:tabs>
            <w:rPr>
              <w:rFonts w:asciiTheme="minorHAnsi" w:eastAsiaTheme="minorEastAsia" w:hAnsiTheme="minorHAnsi"/>
              <w:noProof/>
            </w:rPr>
          </w:pPr>
          <w:hyperlink w:anchor="_Toc138075848" w:history="1">
            <w:r w:rsidRPr="00DC5850">
              <w:rPr>
                <w:rStyle w:val="Hyperlink"/>
                <w:noProof/>
              </w:rPr>
              <w:t>1.2</w:t>
            </w:r>
            <w:r>
              <w:rPr>
                <w:rFonts w:asciiTheme="minorHAnsi" w:eastAsiaTheme="minorEastAsia" w:hAnsiTheme="minorHAnsi"/>
                <w:noProof/>
              </w:rPr>
              <w:tab/>
            </w:r>
            <w:r w:rsidRPr="00DC5850">
              <w:rPr>
                <w:rStyle w:val="Hyperlink"/>
                <w:noProof/>
              </w:rPr>
              <w:t>Overview</w:t>
            </w:r>
            <w:r>
              <w:rPr>
                <w:noProof/>
                <w:webHidden/>
              </w:rPr>
              <w:tab/>
            </w:r>
            <w:r>
              <w:rPr>
                <w:noProof/>
                <w:webHidden/>
              </w:rPr>
              <w:fldChar w:fldCharType="begin"/>
            </w:r>
            <w:r>
              <w:rPr>
                <w:noProof/>
                <w:webHidden/>
              </w:rPr>
              <w:instrText xml:space="preserve"> PAGEREF _Toc138075848 \h </w:instrText>
            </w:r>
            <w:r>
              <w:rPr>
                <w:noProof/>
                <w:webHidden/>
              </w:rPr>
            </w:r>
            <w:r>
              <w:rPr>
                <w:noProof/>
                <w:webHidden/>
              </w:rPr>
              <w:fldChar w:fldCharType="separate"/>
            </w:r>
            <w:r w:rsidR="00651143">
              <w:rPr>
                <w:noProof/>
                <w:webHidden/>
              </w:rPr>
              <w:t>1</w:t>
            </w:r>
            <w:r>
              <w:rPr>
                <w:noProof/>
                <w:webHidden/>
              </w:rPr>
              <w:fldChar w:fldCharType="end"/>
            </w:r>
          </w:hyperlink>
        </w:p>
        <w:p w14:paraId="64CAA485" w14:textId="1E54C42B" w:rsidR="00E454A8" w:rsidRDefault="00E454A8">
          <w:pPr>
            <w:pStyle w:val="TOC1"/>
            <w:rPr>
              <w:rFonts w:asciiTheme="minorHAnsi" w:eastAsiaTheme="minorEastAsia" w:hAnsiTheme="minorHAnsi"/>
              <w:noProof/>
            </w:rPr>
          </w:pPr>
          <w:hyperlink w:anchor="_Toc138075849" w:history="1">
            <w:r w:rsidRPr="00DC5850">
              <w:rPr>
                <w:rStyle w:val="Hyperlink"/>
                <w:noProof/>
              </w:rPr>
              <w:t>2</w:t>
            </w:r>
            <w:r>
              <w:rPr>
                <w:rFonts w:asciiTheme="minorHAnsi" w:eastAsiaTheme="minorEastAsia" w:hAnsiTheme="minorHAnsi"/>
                <w:noProof/>
              </w:rPr>
              <w:tab/>
            </w:r>
            <w:r w:rsidRPr="00DC5850">
              <w:rPr>
                <w:rStyle w:val="Hyperlink"/>
                <w:noProof/>
              </w:rPr>
              <w:t>System Environment</w:t>
            </w:r>
            <w:r>
              <w:rPr>
                <w:noProof/>
                <w:webHidden/>
              </w:rPr>
              <w:tab/>
            </w:r>
            <w:r>
              <w:rPr>
                <w:noProof/>
                <w:webHidden/>
              </w:rPr>
              <w:fldChar w:fldCharType="begin"/>
            </w:r>
            <w:r>
              <w:rPr>
                <w:noProof/>
                <w:webHidden/>
              </w:rPr>
              <w:instrText xml:space="preserve"> PAGEREF _Toc138075849 \h </w:instrText>
            </w:r>
            <w:r>
              <w:rPr>
                <w:noProof/>
                <w:webHidden/>
              </w:rPr>
            </w:r>
            <w:r>
              <w:rPr>
                <w:noProof/>
                <w:webHidden/>
              </w:rPr>
              <w:fldChar w:fldCharType="separate"/>
            </w:r>
            <w:r w:rsidR="00651143">
              <w:rPr>
                <w:noProof/>
                <w:webHidden/>
              </w:rPr>
              <w:t>3</w:t>
            </w:r>
            <w:r>
              <w:rPr>
                <w:noProof/>
                <w:webHidden/>
              </w:rPr>
              <w:fldChar w:fldCharType="end"/>
            </w:r>
          </w:hyperlink>
        </w:p>
        <w:p w14:paraId="4D165CD4" w14:textId="6DCFC2B2" w:rsidR="00E454A8" w:rsidRDefault="00E454A8">
          <w:pPr>
            <w:pStyle w:val="TOC3"/>
            <w:rPr>
              <w:rFonts w:asciiTheme="minorHAnsi" w:eastAsiaTheme="minorEastAsia" w:hAnsiTheme="minorHAnsi"/>
              <w:noProof/>
            </w:rPr>
          </w:pPr>
          <w:hyperlink w:anchor="_Toc138075850" w:history="1">
            <w:r w:rsidRPr="00DC5850">
              <w:rPr>
                <w:rStyle w:val="Hyperlink"/>
                <w:noProof/>
              </w:rPr>
              <w:t>2.1.1</w:t>
            </w:r>
            <w:r>
              <w:rPr>
                <w:rFonts w:asciiTheme="minorHAnsi" w:eastAsiaTheme="minorEastAsia" w:hAnsiTheme="minorHAnsi"/>
                <w:noProof/>
              </w:rPr>
              <w:tab/>
            </w:r>
            <w:r w:rsidRPr="00DC5850">
              <w:rPr>
                <w:rStyle w:val="Hyperlink"/>
                <w:noProof/>
              </w:rPr>
              <w:t>Elastic Search Cluster</w:t>
            </w:r>
            <w:r>
              <w:rPr>
                <w:noProof/>
                <w:webHidden/>
              </w:rPr>
              <w:tab/>
            </w:r>
            <w:r>
              <w:rPr>
                <w:noProof/>
                <w:webHidden/>
              </w:rPr>
              <w:fldChar w:fldCharType="begin"/>
            </w:r>
            <w:r>
              <w:rPr>
                <w:noProof/>
                <w:webHidden/>
              </w:rPr>
              <w:instrText xml:space="preserve"> PAGEREF _Toc138075850 \h </w:instrText>
            </w:r>
            <w:r>
              <w:rPr>
                <w:noProof/>
                <w:webHidden/>
              </w:rPr>
            </w:r>
            <w:r>
              <w:rPr>
                <w:noProof/>
                <w:webHidden/>
              </w:rPr>
              <w:fldChar w:fldCharType="separate"/>
            </w:r>
            <w:r w:rsidR="00651143">
              <w:rPr>
                <w:noProof/>
                <w:webHidden/>
              </w:rPr>
              <w:t>3</w:t>
            </w:r>
            <w:r>
              <w:rPr>
                <w:noProof/>
                <w:webHidden/>
              </w:rPr>
              <w:fldChar w:fldCharType="end"/>
            </w:r>
          </w:hyperlink>
        </w:p>
        <w:p w14:paraId="6DF41B09" w14:textId="32BCC86A" w:rsidR="00E454A8" w:rsidRDefault="00E454A8">
          <w:pPr>
            <w:pStyle w:val="TOC4"/>
            <w:tabs>
              <w:tab w:val="left" w:pos="1760"/>
              <w:tab w:val="right" w:leader="dot" w:pos="9350"/>
            </w:tabs>
            <w:rPr>
              <w:rFonts w:asciiTheme="minorHAnsi" w:eastAsiaTheme="minorEastAsia" w:hAnsiTheme="minorHAnsi"/>
              <w:noProof/>
            </w:rPr>
          </w:pPr>
          <w:hyperlink w:anchor="_Toc138075851" w:history="1">
            <w:r w:rsidRPr="00DC5850">
              <w:rPr>
                <w:rStyle w:val="Hyperlink"/>
                <w:noProof/>
              </w:rPr>
              <w:t>2.1.1.1</w:t>
            </w:r>
            <w:r>
              <w:rPr>
                <w:rFonts w:asciiTheme="minorHAnsi" w:eastAsiaTheme="minorEastAsia" w:hAnsiTheme="minorHAnsi"/>
                <w:noProof/>
              </w:rPr>
              <w:tab/>
            </w:r>
            <w:r w:rsidRPr="00DC5850">
              <w:rPr>
                <w:rStyle w:val="Hyperlink"/>
                <w:noProof/>
              </w:rPr>
              <w:t>15 Node Cluster - Large (Production High &amp; Low)</w:t>
            </w:r>
            <w:r>
              <w:rPr>
                <w:noProof/>
                <w:webHidden/>
              </w:rPr>
              <w:tab/>
            </w:r>
            <w:r>
              <w:rPr>
                <w:noProof/>
                <w:webHidden/>
              </w:rPr>
              <w:fldChar w:fldCharType="begin"/>
            </w:r>
            <w:r>
              <w:rPr>
                <w:noProof/>
                <w:webHidden/>
              </w:rPr>
              <w:instrText xml:space="preserve"> PAGEREF _Toc138075851 \h </w:instrText>
            </w:r>
            <w:r>
              <w:rPr>
                <w:noProof/>
                <w:webHidden/>
              </w:rPr>
            </w:r>
            <w:r>
              <w:rPr>
                <w:noProof/>
                <w:webHidden/>
              </w:rPr>
              <w:fldChar w:fldCharType="separate"/>
            </w:r>
            <w:r w:rsidR="00651143">
              <w:rPr>
                <w:noProof/>
                <w:webHidden/>
              </w:rPr>
              <w:t>3</w:t>
            </w:r>
            <w:r>
              <w:rPr>
                <w:noProof/>
                <w:webHidden/>
              </w:rPr>
              <w:fldChar w:fldCharType="end"/>
            </w:r>
          </w:hyperlink>
        </w:p>
        <w:p w14:paraId="48BE294C" w14:textId="2581A572" w:rsidR="00E454A8" w:rsidRDefault="00E454A8">
          <w:pPr>
            <w:pStyle w:val="TOC4"/>
            <w:tabs>
              <w:tab w:val="left" w:pos="1760"/>
              <w:tab w:val="right" w:leader="dot" w:pos="9350"/>
            </w:tabs>
            <w:rPr>
              <w:rFonts w:asciiTheme="minorHAnsi" w:eastAsiaTheme="minorEastAsia" w:hAnsiTheme="minorHAnsi"/>
              <w:noProof/>
            </w:rPr>
          </w:pPr>
          <w:hyperlink w:anchor="_Toc138075852" w:history="1">
            <w:r w:rsidRPr="00DC5850">
              <w:rPr>
                <w:rStyle w:val="Hyperlink"/>
                <w:noProof/>
              </w:rPr>
              <w:t>2.1.1.2</w:t>
            </w:r>
            <w:r>
              <w:rPr>
                <w:rFonts w:asciiTheme="minorHAnsi" w:eastAsiaTheme="minorEastAsia" w:hAnsiTheme="minorHAnsi"/>
                <w:noProof/>
              </w:rPr>
              <w:tab/>
            </w:r>
            <w:r w:rsidRPr="00DC5850">
              <w:rPr>
                <w:rStyle w:val="Hyperlink"/>
                <w:noProof/>
              </w:rPr>
              <w:t>10 Node Cluster – Medium (CTE &amp; MTE)</w:t>
            </w:r>
            <w:r>
              <w:rPr>
                <w:noProof/>
                <w:webHidden/>
              </w:rPr>
              <w:tab/>
            </w:r>
            <w:r>
              <w:rPr>
                <w:noProof/>
                <w:webHidden/>
              </w:rPr>
              <w:fldChar w:fldCharType="begin"/>
            </w:r>
            <w:r>
              <w:rPr>
                <w:noProof/>
                <w:webHidden/>
              </w:rPr>
              <w:instrText xml:space="preserve"> PAGEREF _Toc138075852 \h </w:instrText>
            </w:r>
            <w:r>
              <w:rPr>
                <w:noProof/>
                <w:webHidden/>
              </w:rPr>
            </w:r>
            <w:r>
              <w:rPr>
                <w:noProof/>
                <w:webHidden/>
              </w:rPr>
              <w:fldChar w:fldCharType="separate"/>
            </w:r>
            <w:r w:rsidR="00651143">
              <w:rPr>
                <w:noProof/>
                <w:webHidden/>
              </w:rPr>
              <w:t>4</w:t>
            </w:r>
            <w:r>
              <w:rPr>
                <w:noProof/>
                <w:webHidden/>
              </w:rPr>
              <w:fldChar w:fldCharType="end"/>
            </w:r>
          </w:hyperlink>
        </w:p>
        <w:p w14:paraId="42431A5B" w14:textId="2A11DA8A" w:rsidR="00E454A8" w:rsidRDefault="00E454A8">
          <w:pPr>
            <w:pStyle w:val="TOC4"/>
            <w:tabs>
              <w:tab w:val="left" w:pos="1760"/>
              <w:tab w:val="right" w:leader="dot" w:pos="9350"/>
            </w:tabs>
            <w:rPr>
              <w:rFonts w:asciiTheme="minorHAnsi" w:eastAsiaTheme="minorEastAsia" w:hAnsiTheme="minorHAnsi"/>
              <w:noProof/>
            </w:rPr>
          </w:pPr>
          <w:hyperlink w:anchor="_Toc138075853" w:history="1">
            <w:r w:rsidRPr="00DC5850">
              <w:rPr>
                <w:rStyle w:val="Hyperlink"/>
                <w:noProof/>
              </w:rPr>
              <w:t>2.1.1.3</w:t>
            </w:r>
            <w:r>
              <w:rPr>
                <w:rFonts w:asciiTheme="minorHAnsi" w:eastAsiaTheme="minorEastAsia" w:hAnsiTheme="minorHAnsi"/>
                <w:noProof/>
              </w:rPr>
              <w:tab/>
            </w:r>
            <w:r w:rsidRPr="00DC5850">
              <w:rPr>
                <w:rStyle w:val="Hyperlink"/>
                <w:noProof/>
              </w:rPr>
              <w:t>6 Node Cluster - Small (REL)</w:t>
            </w:r>
            <w:r>
              <w:rPr>
                <w:noProof/>
                <w:webHidden/>
              </w:rPr>
              <w:tab/>
            </w:r>
            <w:r>
              <w:rPr>
                <w:noProof/>
                <w:webHidden/>
              </w:rPr>
              <w:fldChar w:fldCharType="begin"/>
            </w:r>
            <w:r>
              <w:rPr>
                <w:noProof/>
                <w:webHidden/>
              </w:rPr>
              <w:instrText xml:space="preserve"> PAGEREF _Toc138075853 \h </w:instrText>
            </w:r>
            <w:r>
              <w:rPr>
                <w:noProof/>
                <w:webHidden/>
              </w:rPr>
            </w:r>
            <w:r>
              <w:rPr>
                <w:noProof/>
                <w:webHidden/>
              </w:rPr>
              <w:fldChar w:fldCharType="separate"/>
            </w:r>
            <w:r w:rsidR="00651143">
              <w:rPr>
                <w:noProof/>
                <w:webHidden/>
              </w:rPr>
              <w:t>4</w:t>
            </w:r>
            <w:r>
              <w:rPr>
                <w:noProof/>
                <w:webHidden/>
              </w:rPr>
              <w:fldChar w:fldCharType="end"/>
            </w:r>
          </w:hyperlink>
        </w:p>
        <w:p w14:paraId="2356F56B" w14:textId="488F0319" w:rsidR="00E454A8" w:rsidRDefault="00E454A8">
          <w:pPr>
            <w:pStyle w:val="TOC3"/>
            <w:rPr>
              <w:rFonts w:asciiTheme="minorHAnsi" w:eastAsiaTheme="minorEastAsia" w:hAnsiTheme="minorHAnsi"/>
              <w:noProof/>
            </w:rPr>
          </w:pPr>
          <w:hyperlink w:anchor="_Toc138075854" w:history="1">
            <w:r w:rsidRPr="00DC5850">
              <w:rPr>
                <w:rStyle w:val="Hyperlink"/>
                <w:noProof/>
              </w:rPr>
              <w:t>2.1.2</w:t>
            </w:r>
            <w:r>
              <w:rPr>
                <w:rFonts w:asciiTheme="minorHAnsi" w:eastAsiaTheme="minorEastAsia" w:hAnsiTheme="minorHAnsi"/>
                <w:noProof/>
              </w:rPr>
              <w:tab/>
            </w:r>
            <w:r w:rsidRPr="00DC5850">
              <w:rPr>
                <w:rStyle w:val="Hyperlink"/>
                <w:noProof/>
              </w:rPr>
              <w:t>Logstash Nodes</w:t>
            </w:r>
            <w:r>
              <w:rPr>
                <w:noProof/>
                <w:webHidden/>
              </w:rPr>
              <w:tab/>
            </w:r>
            <w:r>
              <w:rPr>
                <w:noProof/>
                <w:webHidden/>
              </w:rPr>
              <w:fldChar w:fldCharType="begin"/>
            </w:r>
            <w:r>
              <w:rPr>
                <w:noProof/>
                <w:webHidden/>
              </w:rPr>
              <w:instrText xml:space="preserve"> PAGEREF _Toc138075854 \h </w:instrText>
            </w:r>
            <w:r>
              <w:rPr>
                <w:noProof/>
                <w:webHidden/>
              </w:rPr>
            </w:r>
            <w:r>
              <w:rPr>
                <w:noProof/>
                <w:webHidden/>
              </w:rPr>
              <w:fldChar w:fldCharType="separate"/>
            </w:r>
            <w:r w:rsidR="00651143">
              <w:rPr>
                <w:noProof/>
                <w:webHidden/>
              </w:rPr>
              <w:t>5</w:t>
            </w:r>
            <w:r>
              <w:rPr>
                <w:noProof/>
                <w:webHidden/>
              </w:rPr>
              <w:fldChar w:fldCharType="end"/>
            </w:r>
          </w:hyperlink>
        </w:p>
        <w:p w14:paraId="5A11D3F9" w14:textId="3438E086" w:rsidR="00E454A8" w:rsidRDefault="00E454A8">
          <w:pPr>
            <w:pStyle w:val="TOC4"/>
            <w:tabs>
              <w:tab w:val="left" w:pos="1760"/>
              <w:tab w:val="right" w:leader="dot" w:pos="9350"/>
            </w:tabs>
            <w:rPr>
              <w:rFonts w:asciiTheme="minorHAnsi" w:eastAsiaTheme="minorEastAsia" w:hAnsiTheme="minorHAnsi"/>
              <w:noProof/>
            </w:rPr>
          </w:pPr>
          <w:hyperlink w:anchor="_Toc138075855" w:history="1">
            <w:r w:rsidRPr="00DC5850">
              <w:rPr>
                <w:rStyle w:val="Hyperlink"/>
                <w:noProof/>
              </w:rPr>
              <w:t>2.1.2.1</w:t>
            </w:r>
            <w:r>
              <w:rPr>
                <w:rFonts w:asciiTheme="minorHAnsi" w:eastAsiaTheme="minorEastAsia" w:hAnsiTheme="minorHAnsi"/>
                <w:noProof/>
              </w:rPr>
              <w:tab/>
            </w:r>
            <w:r w:rsidRPr="00DC5850">
              <w:rPr>
                <w:rStyle w:val="Hyperlink"/>
                <w:noProof/>
              </w:rPr>
              <w:t>Production (High &amp; Low), CTE and MTE</w:t>
            </w:r>
            <w:r>
              <w:rPr>
                <w:noProof/>
                <w:webHidden/>
              </w:rPr>
              <w:tab/>
            </w:r>
            <w:r>
              <w:rPr>
                <w:noProof/>
                <w:webHidden/>
              </w:rPr>
              <w:fldChar w:fldCharType="begin"/>
            </w:r>
            <w:r>
              <w:rPr>
                <w:noProof/>
                <w:webHidden/>
              </w:rPr>
              <w:instrText xml:space="preserve"> PAGEREF _Toc138075855 \h </w:instrText>
            </w:r>
            <w:r>
              <w:rPr>
                <w:noProof/>
                <w:webHidden/>
              </w:rPr>
            </w:r>
            <w:r>
              <w:rPr>
                <w:noProof/>
                <w:webHidden/>
              </w:rPr>
              <w:fldChar w:fldCharType="separate"/>
            </w:r>
            <w:r w:rsidR="00651143">
              <w:rPr>
                <w:noProof/>
                <w:webHidden/>
              </w:rPr>
              <w:t>5</w:t>
            </w:r>
            <w:r>
              <w:rPr>
                <w:noProof/>
                <w:webHidden/>
              </w:rPr>
              <w:fldChar w:fldCharType="end"/>
            </w:r>
          </w:hyperlink>
        </w:p>
        <w:p w14:paraId="78FDE9F2" w14:textId="768D2055" w:rsidR="00E454A8" w:rsidRDefault="00E454A8">
          <w:pPr>
            <w:pStyle w:val="TOC4"/>
            <w:tabs>
              <w:tab w:val="left" w:pos="1760"/>
              <w:tab w:val="right" w:leader="dot" w:pos="9350"/>
            </w:tabs>
            <w:rPr>
              <w:rFonts w:asciiTheme="minorHAnsi" w:eastAsiaTheme="minorEastAsia" w:hAnsiTheme="minorHAnsi"/>
              <w:noProof/>
            </w:rPr>
          </w:pPr>
          <w:hyperlink w:anchor="_Toc138075856" w:history="1">
            <w:r w:rsidRPr="00DC5850">
              <w:rPr>
                <w:rStyle w:val="Hyperlink"/>
                <w:noProof/>
              </w:rPr>
              <w:t>2.1.2.2</w:t>
            </w:r>
            <w:r>
              <w:rPr>
                <w:rFonts w:asciiTheme="minorHAnsi" w:eastAsiaTheme="minorEastAsia" w:hAnsiTheme="minorHAnsi"/>
                <w:noProof/>
              </w:rPr>
              <w:tab/>
            </w:r>
            <w:r w:rsidRPr="00DC5850">
              <w:rPr>
                <w:rStyle w:val="Hyperlink"/>
                <w:noProof/>
              </w:rPr>
              <w:t>REL</w:t>
            </w:r>
            <w:r>
              <w:rPr>
                <w:noProof/>
                <w:webHidden/>
              </w:rPr>
              <w:tab/>
            </w:r>
            <w:r>
              <w:rPr>
                <w:noProof/>
                <w:webHidden/>
              </w:rPr>
              <w:fldChar w:fldCharType="begin"/>
            </w:r>
            <w:r>
              <w:rPr>
                <w:noProof/>
                <w:webHidden/>
              </w:rPr>
              <w:instrText xml:space="preserve"> PAGEREF _Toc138075856 \h </w:instrText>
            </w:r>
            <w:r>
              <w:rPr>
                <w:noProof/>
                <w:webHidden/>
              </w:rPr>
            </w:r>
            <w:r>
              <w:rPr>
                <w:noProof/>
                <w:webHidden/>
              </w:rPr>
              <w:fldChar w:fldCharType="separate"/>
            </w:r>
            <w:r w:rsidR="00651143">
              <w:rPr>
                <w:noProof/>
                <w:webHidden/>
              </w:rPr>
              <w:t>5</w:t>
            </w:r>
            <w:r>
              <w:rPr>
                <w:noProof/>
                <w:webHidden/>
              </w:rPr>
              <w:fldChar w:fldCharType="end"/>
            </w:r>
          </w:hyperlink>
        </w:p>
        <w:p w14:paraId="4004D7BC" w14:textId="687E9C0D" w:rsidR="00E454A8" w:rsidRDefault="00E454A8">
          <w:pPr>
            <w:pStyle w:val="TOC2"/>
            <w:tabs>
              <w:tab w:val="left" w:pos="880"/>
              <w:tab w:val="right" w:leader="dot" w:pos="9350"/>
            </w:tabs>
            <w:rPr>
              <w:rFonts w:asciiTheme="minorHAnsi" w:eastAsiaTheme="minorEastAsia" w:hAnsiTheme="minorHAnsi"/>
              <w:noProof/>
            </w:rPr>
          </w:pPr>
          <w:hyperlink w:anchor="_Toc138075857" w:history="1">
            <w:r w:rsidRPr="00DC5850">
              <w:rPr>
                <w:rStyle w:val="Hyperlink"/>
                <w:noProof/>
              </w:rPr>
              <w:t>2.2</w:t>
            </w:r>
            <w:r>
              <w:rPr>
                <w:rFonts w:asciiTheme="minorHAnsi" w:eastAsiaTheme="minorEastAsia" w:hAnsiTheme="minorHAnsi"/>
                <w:noProof/>
              </w:rPr>
              <w:tab/>
            </w:r>
            <w:r w:rsidRPr="00DC5850">
              <w:rPr>
                <w:rStyle w:val="Hyperlink"/>
                <w:noProof/>
              </w:rPr>
              <w:t>Minimum Software Requirements</w:t>
            </w:r>
            <w:r>
              <w:rPr>
                <w:noProof/>
                <w:webHidden/>
              </w:rPr>
              <w:tab/>
            </w:r>
            <w:r>
              <w:rPr>
                <w:noProof/>
                <w:webHidden/>
              </w:rPr>
              <w:fldChar w:fldCharType="begin"/>
            </w:r>
            <w:r>
              <w:rPr>
                <w:noProof/>
                <w:webHidden/>
              </w:rPr>
              <w:instrText xml:space="preserve"> PAGEREF _Toc138075857 \h </w:instrText>
            </w:r>
            <w:r>
              <w:rPr>
                <w:noProof/>
                <w:webHidden/>
              </w:rPr>
            </w:r>
            <w:r>
              <w:rPr>
                <w:noProof/>
                <w:webHidden/>
              </w:rPr>
              <w:fldChar w:fldCharType="separate"/>
            </w:r>
            <w:r w:rsidR="00651143">
              <w:rPr>
                <w:noProof/>
                <w:webHidden/>
              </w:rPr>
              <w:t>5</w:t>
            </w:r>
            <w:r>
              <w:rPr>
                <w:noProof/>
                <w:webHidden/>
              </w:rPr>
              <w:fldChar w:fldCharType="end"/>
            </w:r>
          </w:hyperlink>
        </w:p>
        <w:p w14:paraId="14D513A7" w14:textId="0B47D383" w:rsidR="00E454A8" w:rsidRDefault="00E454A8">
          <w:pPr>
            <w:pStyle w:val="TOC2"/>
            <w:tabs>
              <w:tab w:val="left" w:pos="880"/>
              <w:tab w:val="right" w:leader="dot" w:pos="9350"/>
            </w:tabs>
            <w:rPr>
              <w:rFonts w:asciiTheme="minorHAnsi" w:eastAsiaTheme="minorEastAsia" w:hAnsiTheme="minorHAnsi"/>
              <w:noProof/>
            </w:rPr>
          </w:pPr>
          <w:hyperlink w:anchor="_Toc138075858" w:history="1">
            <w:r w:rsidRPr="00DC5850">
              <w:rPr>
                <w:rStyle w:val="Hyperlink"/>
                <w:noProof/>
              </w:rPr>
              <w:t>2.3</w:t>
            </w:r>
            <w:r>
              <w:rPr>
                <w:rFonts w:asciiTheme="minorHAnsi" w:eastAsiaTheme="minorEastAsia" w:hAnsiTheme="minorHAnsi"/>
                <w:noProof/>
              </w:rPr>
              <w:tab/>
            </w:r>
            <w:r w:rsidRPr="00DC5850">
              <w:rPr>
                <w:rStyle w:val="Hyperlink"/>
                <w:noProof/>
              </w:rPr>
              <w:t>Site Requirements</w:t>
            </w:r>
            <w:r>
              <w:rPr>
                <w:noProof/>
                <w:webHidden/>
              </w:rPr>
              <w:tab/>
            </w:r>
            <w:r>
              <w:rPr>
                <w:noProof/>
                <w:webHidden/>
              </w:rPr>
              <w:fldChar w:fldCharType="begin"/>
            </w:r>
            <w:r>
              <w:rPr>
                <w:noProof/>
                <w:webHidden/>
              </w:rPr>
              <w:instrText xml:space="preserve"> PAGEREF _Toc138075858 \h </w:instrText>
            </w:r>
            <w:r>
              <w:rPr>
                <w:noProof/>
                <w:webHidden/>
              </w:rPr>
            </w:r>
            <w:r>
              <w:rPr>
                <w:noProof/>
                <w:webHidden/>
              </w:rPr>
              <w:fldChar w:fldCharType="separate"/>
            </w:r>
            <w:r w:rsidR="00651143">
              <w:rPr>
                <w:noProof/>
                <w:webHidden/>
              </w:rPr>
              <w:t>5</w:t>
            </w:r>
            <w:r>
              <w:rPr>
                <w:noProof/>
                <w:webHidden/>
              </w:rPr>
              <w:fldChar w:fldCharType="end"/>
            </w:r>
          </w:hyperlink>
        </w:p>
        <w:p w14:paraId="4D5FA4AA" w14:textId="133E76D7" w:rsidR="00E454A8" w:rsidRDefault="00E454A8">
          <w:pPr>
            <w:pStyle w:val="TOC1"/>
            <w:rPr>
              <w:rFonts w:asciiTheme="minorHAnsi" w:eastAsiaTheme="minorEastAsia" w:hAnsiTheme="minorHAnsi"/>
              <w:noProof/>
            </w:rPr>
          </w:pPr>
          <w:hyperlink w:anchor="_Toc138075859" w:history="1">
            <w:r w:rsidRPr="00DC5850">
              <w:rPr>
                <w:rStyle w:val="Hyperlink"/>
                <w:noProof/>
              </w:rPr>
              <w:t>3</w:t>
            </w:r>
            <w:r>
              <w:rPr>
                <w:rFonts w:asciiTheme="minorHAnsi" w:eastAsiaTheme="minorEastAsia" w:hAnsiTheme="minorHAnsi"/>
                <w:noProof/>
              </w:rPr>
              <w:tab/>
            </w:r>
            <w:r w:rsidRPr="00DC5850">
              <w:rPr>
                <w:rStyle w:val="Hyperlink"/>
                <w:noProof/>
              </w:rPr>
              <w:t>Security Considerations</w:t>
            </w:r>
            <w:r>
              <w:rPr>
                <w:noProof/>
                <w:webHidden/>
              </w:rPr>
              <w:tab/>
            </w:r>
            <w:r>
              <w:rPr>
                <w:noProof/>
                <w:webHidden/>
              </w:rPr>
              <w:fldChar w:fldCharType="begin"/>
            </w:r>
            <w:r>
              <w:rPr>
                <w:noProof/>
                <w:webHidden/>
              </w:rPr>
              <w:instrText xml:space="preserve"> PAGEREF _Toc138075859 \h </w:instrText>
            </w:r>
            <w:r>
              <w:rPr>
                <w:noProof/>
                <w:webHidden/>
              </w:rPr>
            </w:r>
            <w:r>
              <w:rPr>
                <w:noProof/>
                <w:webHidden/>
              </w:rPr>
              <w:fldChar w:fldCharType="separate"/>
            </w:r>
            <w:r w:rsidR="00651143">
              <w:rPr>
                <w:noProof/>
                <w:webHidden/>
              </w:rPr>
              <w:t>7</w:t>
            </w:r>
            <w:r>
              <w:rPr>
                <w:noProof/>
                <w:webHidden/>
              </w:rPr>
              <w:fldChar w:fldCharType="end"/>
            </w:r>
          </w:hyperlink>
        </w:p>
        <w:p w14:paraId="693CF408" w14:textId="69A17DBD" w:rsidR="00E454A8" w:rsidRDefault="00E454A8">
          <w:pPr>
            <w:pStyle w:val="TOC1"/>
            <w:rPr>
              <w:rFonts w:asciiTheme="minorHAnsi" w:eastAsiaTheme="minorEastAsia" w:hAnsiTheme="minorHAnsi"/>
              <w:noProof/>
            </w:rPr>
          </w:pPr>
          <w:hyperlink w:anchor="_Toc138075860" w:history="1">
            <w:r w:rsidRPr="00DC5850">
              <w:rPr>
                <w:rStyle w:val="Hyperlink"/>
                <w:noProof/>
              </w:rPr>
              <w:t>4</w:t>
            </w:r>
            <w:r>
              <w:rPr>
                <w:rFonts w:asciiTheme="minorHAnsi" w:eastAsiaTheme="minorEastAsia" w:hAnsiTheme="minorHAnsi"/>
                <w:noProof/>
              </w:rPr>
              <w:tab/>
            </w:r>
            <w:r w:rsidRPr="00DC5850">
              <w:rPr>
                <w:rStyle w:val="Hyperlink"/>
                <w:noProof/>
              </w:rPr>
              <w:t>Prerequisites</w:t>
            </w:r>
            <w:r>
              <w:rPr>
                <w:noProof/>
                <w:webHidden/>
              </w:rPr>
              <w:tab/>
            </w:r>
            <w:r>
              <w:rPr>
                <w:noProof/>
                <w:webHidden/>
              </w:rPr>
              <w:fldChar w:fldCharType="begin"/>
            </w:r>
            <w:r>
              <w:rPr>
                <w:noProof/>
                <w:webHidden/>
              </w:rPr>
              <w:instrText xml:space="preserve"> PAGEREF _Toc138075860 \h </w:instrText>
            </w:r>
            <w:r>
              <w:rPr>
                <w:noProof/>
                <w:webHidden/>
              </w:rPr>
            </w:r>
            <w:r>
              <w:rPr>
                <w:noProof/>
                <w:webHidden/>
              </w:rPr>
              <w:fldChar w:fldCharType="separate"/>
            </w:r>
            <w:r w:rsidR="00651143">
              <w:rPr>
                <w:noProof/>
                <w:webHidden/>
              </w:rPr>
              <w:t>8</w:t>
            </w:r>
            <w:r>
              <w:rPr>
                <w:noProof/>
                <w:webHidden/>
              </w:rPr>
              <w:fldChar w:fldCharType="end"/>
            </w:r>
          </w:hyperlink>
        </w:p>
        <w:p w14:paraId="626AD4C9" w14:textId="027D37FE" w:rsidR="00E454A8" w:rsidRDefault="00E454A8">
          <w:pPr>
            <w:pStyle w:val="TOC2"/>
            <w:tabs>
              <w:tab w:val="left" w:pos="880"/>
              <w:tab w:val="right" w:leader="dot" w:pos="9350"/>
            </w:tabs>
            <w:rPr>
              <w:rFonts w:asciiTheme="minorHAnsi" w:eastAsiaTheme="minorEastAsia" w:hAnsiTheme="minorHAnsi"/>
              <w:noProof/>
            </w:rPr>
          </w:pPr>
          <w:hyperlink w:anchor="_Toc138075861" w:history="1">
            <w:r w:rsidRPr="00DC5850">
              <w:rPr>
                <w:rStyle w:val="Hyperlink"/>
                <w:noProof/>
              </w:rPr>
              <w:t>4.1</w:t>
            </w:r>
            <w:r>
              <w:rPr>
                <w:rFonts w:asciiTheme="minorHAnsi" w:eastAsiaTheme="minorEastAsia" w:hAnsiTheme="minorHAnsi"/>
                <w:noProof/>
              </w:rPr>
              <w:tab/>
            </w:r>
            <w:r w:rsidRPr="00DC5850">
              <w:rPr>
                <w:rStyle w:val="Hyperlink"/>
                <w:noProof/>
              </w:rPr>
              <w:t>Additional Documents Required for Installation</w:t>
            </w:r>
            <w:r>
              <w:rPr>
                <w:noProof/>
                <w:webHidden/>
              </w:rPr>
              <w:tab/>
            </w:r>
            <w:r>
              <w:rPr>
                <w:noProof/>
                <w:webHidden/>
              </w:rPr>
              <w:fldChar w:fldCharType="begin"/>
            </w:r>
            <w:r>
              <w:rPr>
                <w:noProof/>
                <w:webHidden/>
              </w:rPr>
              <w:instrText xml:space="preserve"> PAGEREF _Toc138075861 \h </w:instrText>
            </w:r>
            <w:r>
              <w:rPr>
                <w:noProof/>
                <w:webHidden/>
              </w:rPr>
            </w:r>
            <w:r>
              <w:rPr>
                <w:noProof/>
                <w:webHidden/>
              </w:rPr>
              <w:fldChar w:fldCharType="separate"/>
            </w:r>
            <w:r w:rsidR="00651143">
              <w:rPr>
                <w:noProof/>
                <w:webHidden/>
              </w:rPr>
              <w:t>8</w:t>
            </w:r>
            <w:r>
              <w:rPr>
                <w:noProof/>
                <w:webHidden/>
              </w:rPr>
              <w:fldChar w:fldCharType="end"/>
            </w:r>
          </w:hyperlink>
        </w:p>
        <w:p w14:paraId="377202DB" w14:textId="768E455E" w:rsidR="00E454A8" w:rsidRDefault="00E454A8">
          <w:pPr>
            <w:pStyle w:val="TOC2"/>
            <w:tabs>
              <w:tab w:val="left" w:pos="880"/>
              <w:tab w:val="right" w:leader="dot" w:pos="9350"/>
            </w:tabs>
            <w:rPr>
              <w:rFonts w:asciiTheme="minorHAnsi" w:eastAsiaTheme="minorEastAsia" w:hAnsiTheme="minorHAnsi"/>
              <w:noProof/>
            </w:rPr>
          </w:pPr>
          <w:hyperlink w:anchor="_Toc138075862" w:history="1">
            <w:r w:rsidRPr="00DC5850">
              <w:rPr>
                <w:rStyle w:val="Hyperlink"/>
                <w:noProof/>
              </w:rPr>
              <w:t>4.2</w:t>
            </w:r>
            <w:r>
              <w:rPr>
                <w:rFonts w:asciiTheme="minorHAnsi" w:eastAsiaTheme="minorEastAsia" w:hAnsiTheme="minorHAnsi"/>
                <w:noProof/>
              </w:rPr>
              <w:tab/>
            </w:r>
            <w:r w:rsidRPr="00DC5850">
              <w:rPr>
                <w:rStyle w:val="Hyperlink"/>
                <w:noProof/>
              </w:rPr>
              <w:t>Roles Required</w:t>
            </w:r>
            <w:r>
              <w:rPr>
                <w:noProof/>
                <w:webHidden/>
              </w:rPr>
              <w:tab/>
            </w:r>
            <w:r>
              <w:rPr>
                <w:noProof/>
                <w:webHidden/>
              </w:rPr>
              <w:fldChar w:fldCharType="begin"/>
            </w:r>
            <w:r>
              <w:rPr>
                <w:noProof/>
                <w:webHidden/>
              </w:rPr>
              <w:instrText xml:space="preserve"> PAGEREF _Toc138075862 \h </w:instrText>
            </w:r>
            <w:r>
              <w:rPr>
                <w:noProof/>
                <w:webHidden/>
              </w:rPr>
            </w:r>
            <w:r>
              <w:rPr>
                <w:noProof/>
                <w:webHidden/>
              </w:rPr>
              <w:fldChar w:fldCharType="separate"/>
            </w:r>
            <w:r w:rsidR="00651143">
              <w:rPr>
                <w:noProof/>
                <w:webHidden/>
              </w:rPr>
              <w:t>8</w:t>
            </w:r>
            <w:r>
              <w:rPr>
                <w:noProof/>
                <w:webHidden/>
              </w:rPr>
              <w:fldChar w:fldCharType="end"/>
            </w:r>
          </w:hyperlink>
        </w:p>
        <w:p w14:paraId="2BE44B40" w14:textId="1098B384" w:rsidR="00E454A8" w:rsidRDefault="00E454A8">
          <w:pPr>
            <w:pStyle w:val="TOC2"/>
            <w:tabs>
              <w:tab w:val="left" w:pos="880"/>
              <w:tab w:val="right" w:leader="dot" w:pos="9350"/>
            </w:tabs>
            <w:rPr>
              <w:rFonts w:asciiTheme="minorHAnsi" w:eastAsiaTheme="minorEastAsia" w:hAnsiTheme="minorHAnsi"/>
              <w:noProof/>
            </w:rPr>
          </w:pPr>
          <w:hyperlink w:anchor="_Toc138075863" w:history="1">
            <w:r w:rsidRPr="00DC5850">
              <w:rPr>
                <w:rStyle w:val="Hyperlink"/>
                <w:noProof/>
              </w:rPr>
              <w:t>4.3</w:t>
            </w:r>
            <w:r>
              <w:rPr>
                <w:rFonts w:asciiTheme="minorHAnsi" w:eastAsiaTheme="minorEastAsia" w:hAnsiTheme="minorHAnsi"/>
                <w:noProof/>
              </w:rPr>
              <w:tab/>
            </w:r>
            <w:r w:rsidRPr="00DC5850">
              <w:rPr>
                <w:rStyle w:val="Hyperlink"/>
                <w:noProof/>
              </w:rPr>
              <w:t>Installation Artifacts</w:t>
            </w:r>
            <w:r>
              <w:rPr>
                <w:noProof/>
                <w:webHidden/>
              </w:rPr>
              <w:tab/>
            </w:r>
            <w:r>
              <w:rPr>
                <w:noProof/>
                <w:webHidden/>
              </w:rPr>
              <w:fldChar w:fldCharType="begin"/>
            </w:r>
            <w:r>
              <w:rPr>
                <w:noProof/>
                <w:webHidden/>
              </w:rPr>
              <w:instrText xml:space="preserve"> PAGEREF _Toc138075863 \h </w:instrText>
            </w:r>
            <w:r>
              <w:rPr>
                <w:noProof/>
                <w:webHidden/>
              </w:rPr>
            </w:r>
            <w:r>
              <w:rPr>
                <w:noProof/>
                <w:webHidden/>
              </w:rPr>
              <w:fldChar w:fldCharType="separate"/>
            </w:r>
            <w:r w:rsidR="00651143">
              <w:rPr>
                <w:noProof/>
                <w:webHidden/>
              </w:rPr>
              <w:t>8</w:t>
            </w:r>
            <w:r>
              <w:rPr>
                <w:noProof/>
                <w:webHidden/>
              </w:rPr>
              <w:fldChar w:fldCharType="end"/>
            </w:r>
          </w:hyperlink>
        </w:p>
        <w:p w14:paraId="702798DC" w14:textId="18E42B63" w:rsidR="00E454A8" w:rsidRDefault="00E454A8">
          <w:pPr>
            <w:pStyle w:val="TOC2"/>
            <w:tabs>
              <w:tab w:val="left" w:pos="880"/>
              <w:tab w:val="right" w:leader="dot" w:pos="9350"/>
            </w:tabs>
            <w:rPr>
              <w:rFonts w:asciiTheme="minorHAnsi" w:eastAsiaTheme="minorEastAsia" w:hAnsiTheme="minorHAnsi"/>
              <w:noProof/>
            </w:rPr>
          </w:pPr>
          <w:hyperlink w:anchor="_Toc138075864" w:history="1">
            <w:r w:rsidRPr="00DC5850">
              <w:rPr>
                <w:rStyle w:val="Hyperlink"/>
                <w:noProof/>
              </w:rPr>
              <w:t>4.4</w:t>
            </w:r>
            <w:r>
              <w:rPr>
                <w:rFonts w:asciiTheme="minorHAnsi" w:eastAsiaTheme="minorEastAsia" w:hAnsiTheme="minorHAnsi"/>
                <w:noProof/>
              </w:rPr>
              <w:tab/>
            </w:r>
            <w:r w:rsidRPr="00DC5850">
              <w:rPr>
                <w:rStyle w:val="Hyperlink"/>
                <w:noProof/>
              </w:rPr>
              <w:t>Puppet Modules Required</w:t>
            </w:r>
            <w:r>
              <w:rPr>
                <w:noProof/>
                <w:webHidden/>
              </w:rPr>
              <w:tab/>
            </w:r>
            <w:r>
              <w:rPr>
                <w:noProof/>
                <w:webHidden/>
              </w:rPr>
              <w:fldChar w:fldCharType="begin"/>
            </w:r>
            <w:r>
              <w:rPr>
                <w:noProof/>
                <w:webHidden/>
              </w:rPr>
              <w:instrText xml:space="preserve"> PAGEREF _Toc138075864 \h </w:instrText>
            </w:r>
            <w:r>
              <w:rPr>
                <w:noProof/>
                <w:webHidden/>
              </w:rPr>
            </w:r>
            <w:r>
              <w:rPr>
                <w:noProof/>
                <w:webHidden/>
              </w:rPr>
              <w:fldChar w:fldCharType="separate"/>
            </w:r>
            <w:r w:rsidR="00651143">
              <w:rPr>
                <w:noProof/>
                <w:webHidden/>
              </w:rPr>
              <w:t>11</w:t>
            </w:r>
            <w:r>
              <w:rPr>
                <w:noProof/>
                <w:webHidden/>
              </w:rPr>
              <w:fldChar w:fldCharType="end"/>
            </w:r>
          </w:hyperlink>
        </w:p>
        <w:p w14:paraId="3A201C1E" w14:textId="1EF1A1DF" w:rsidR="00E454A8" w:rsidRDefault="00E454A8">
          <w:pPr>
            <w:pStyle w:val="TOC1"/>
            <w:rPr>
              <w:rFonts w:asciiTheme="minorHAnsi" w:eastAsiaTheme="minorEastAsia" w:hAnsiTheme="minorHAnsi"/>
              <w:noProof/>
            </w:rPr>
          </w:pPr>
          <w:hyperlink w:anchor="_Toc138075865" w:history="1">
            <w:r w:rsidRPr="00DC5850">
              <w:rPr>
                <w:rStyle w:val="Hyperlink"/>
                <w:noProof/>
              </w:rPr>
              <w:t>5</w:t>
            </w:r>
            <w:r>
              <w:rPr>
                <w:rFonts w:asciiTheme="minorHAnsi" w:eastAsiaTheme="minorEastAsia" w:hAnsiTheme="minorHAnsi"/>
                <w:noProof/>
              </w:rPr>
              <w:tab/>
            </w:r>
            <w:r w:rsidRPr="00DC5850">
              <w:rPr>
                <w:rStyle w:val="Hyperlink"/>
                <w:noProof/>
              </w:rPr>
              <w:t>Installation Instructions</w:t>
            </w:r>
            <w:r>
              <w:rPr>
                <w:noProof/>
                <w:webHidden/>
              </w:rPr>
              <w:tab/>
            </w:r>
            <w:r>
              <w:rPr>
                <w:noProof/>
                <w:webHidden/>
              </w:rPr>
              <w:fldChar w:fldCharType="begin"/>
            </w:r>
            <w:r>
              <w:rPr>
                <w:noProof/>
                <w:webHidden/>
              </w:rPr>
              <w:instrText xml:space="preserve"> PAGEREF _Toc138075865 \h </w:instrText>
            </w:r>
            <w:r>
              <w:rPr>
                <w:noProof/>
                <w:webHidden/>
              </w:rPr>
            </w:r>
            <w:r>
              <w:rPr>
                <w:noProof/>
                <w:webHidden/>
              </w:rPr>
              <w:fldChar w:fldCharType="separate"/>
            </w:r>
            <w:r w:rsidR="00651143">
              <w:rPr>
                <w:noProof/>
                <w:webHidden/>
              </w:rPr>
              <w:t>14</w:t>
            </w:r>
            <w:r>
              <w:rPr>
                <w:noProof/>
                <w:webHidden/>
              </w:rPr>
              <w:fldChar w:fldCharType="end"/>
            </w:r>
          </w:hyperlink>
        </w:p>
        <w:p w14:paraId="7CE38FD3" w14:textId="239AE88E" w:rsidR="00E454A8" w:rsidRDefault="00E454A8">
          <w:pPr>
            <w:pStyle w:val="TOC2"/>
            <w:tabs>
              <w:tab w:val="left" w:pos="880"/>
              <w:tab w:val="right" w:leader="dot" w:pos="9350"/>
            </w:tabs>
            <w:rPr>
              <w:rFonts w:asciiTheme="minorHAnsi" w:eastAsiaTheme="minorEastAsia" w:hAnsiTheme="minorHAnsi"/>
              <w:noProof/>
            </w:rPr>
          </w:pPr>
          <w:hyperlink w:anchor="_Toc138075866" w:history="1">
            <w:r w:rsidRPr="00DC5850">
              <w:rPr>
                <w:rStyle w:val="Hyperlink"/>
                <w:noProof/>
              </w:rPr>
              <w:t>5.1</w:t>
            </w:r>
            <w:r>
              <w:rPr>
                <w:rFonts w:asciiTheme="minorHAnsi" w:eastAsiaTheme="minorEastAsia" w:hAnsiTheme="minorHAnsi"/>
                <w:noProof/>
              </w:rPr>
              <w:tab/>
            </w:r>
            <w:r w:rsidRPr="00DC5850">
              <w:rPr>
                <w:rStyle w:val="Hyperlink"/>
                <w:noProof/>
              </w:rPr>
              <w:t>Estimated Implementation Time</w:t>
            </w:r>
            <w:r>
              <w:rPr>
                <w:noProof/>
                <w:webHidden/>
              </w:rPr>
              <w:tab/>
            </w:r>
            <w:r>
              <w:rPr>
                <w:noProof/>
                <w:webHidden/>
              </w:rPr>
              <w:fldChar w:fldCharType="begin"/>
            </w:r>
            <w:r>
              <w:rPr>
                <w:noProof/>
                <w:webHidden/>
              </w:rPr>
              <w:instrText xml:space="preserve"> PAGEREF _Toc138075866 \h </w:instrText>
            </w:r>
            <w:r>
              <w:rPr>
                <w:noProof/>
                <w:webHidden/>
              </w:rPr>
            </w:r>
            <w:r>
              <w:rPr>
                <w:noProof/>
                <w:webHidden/>
              </w:rPr>
              <w:fldChar w:fldCharType="separate"/>
            </w:r>
            <w:r w:rsidR="00651143">
              <w:rPr>
                <w:noProof/>
                <w:webHidden/>
              </w:rPr>
              <w:t>14</w:t>
            </w:r>
            <w:r>
              <w:rPr>
                <w:noProof/>
                <w:webHidden/>
              </w:rPr>
              <w:fldChar w:fldCharType="end"/>
            </w:r>
          </w:hyperlink>
        </w:p>
        <w:p w14:paraId="41118531" w14:textId="6FFB3BA8" w:rsidR="00E454A8" w:rsidRDefault="00E454A8">
          <w:pPr>
            <w:pStyle w:val="TOC2"/>
            <w:tabs>
              <w:tab w:val="left" w:pos="880"/>
              <w:tab w:val="right" w:leader="dot" w:pos="9350"/>
            </w:tabs>
            <w:rPr>
              <w:rFonts w:asciiTheme="minorHAnsi" w:eastAsiaTheme="minorEastAsia" w:hAnsiTheme="minorHAnsi"/>
              <w:noProof/>
            </w:rPr>
          </w:pPr>
          <w:hyperlink w:anchor="_Toc138075867" w:history="1">
            <w:r w:rsidRPr="00DC5850">
              <w:rPr>
                <w:rStyle w:val="Hyperlink"/>
                <w:noProof/>
              </w:rPr>
              <w:t>5.2</w:t>
            </w:r>
            <w:r>
              <w:rPr>
                <w:rFonts w:asciiTheme="minorHAnsi" w:eastAsiaTheme="minorEastAsia" w:hAnsiTheme="minorHAnsi"/>
                <w:noProof/>
              </w:rPr>
              <w:tab/>
            </w:r>
            <w:r w:rsidRPr="00DC5850">
              <w:rPr>
                <w:rStyle w:val="Hyperlink"/>
                <w:noProof/>
              </w:rPr>
              <w:t>Cleanup of Existing Versions and Files</w:t>
            </w:r>
            <w:r>
              <w:rPr>
                <w:noProof/>
                <w:webHidden/>
              </w:rPr>
              <w:tab/>
            </w:r>
            <w:r>
              <w:rPr>
                <w:noProof/>
                <w:webHidden/>
              </w:rPr>
              <w:fldChar w:fldCharType="begin"/>
            </w:r>
            <w:r>
              <w:rPr>
                <w:noProof/>
                <w:webHidden/>
              </w:rPr>
              <w:instrText xml:space="preserve"> PAGEREF _Toc138075867 \h </w:instrText>
            </w:r>
            <w:r>
              <w:rPr>
                <w:noProof/>
                <w:webHidden/>
              </w:rPr>
            </w:r>
            <w:r>
              <w:rPr>
                <w:noProof/>
                <w:webHidden/>
              </w:rPr>
              <w:fldChar w:fldCharType="separate"/>
            </w:r>
            <w:r w:rsidR="00651143">
              <w:rPr>
                <w:noProof/>
                <w:webHidden/>
              </w:rPr>
              <w:t>14</w:t>
            </w:r>
            <w:r>
              <w:rPr>
                <w:noProof/>
                <w:webHidden/>
              </w:rPr>
              <w:fldChar w:fldCharType="end"/>
            </w:r>
          </w:hyperlink>
        </w:p>
        <w:p w14:paraId="582F863C" w14:textId="0D222AC1" w:rsidR="00E454A8" w:rsidRDefault="00E454A8">
          <w:pPr>
            <w:pStyle w:val="TOC2"/>
            <w:tabs>
              <w:tab w:val="left" w:pos="880"/>
              <w:tab w:val="right" w:leader="dot" w:pos="9350"/>
            </w:tabs>
            <w:rPr>
              <w:rFonts w:asciiTheme="minorHAnsi" w:eastAsiaTheme="minorEastAsia" w:hAnsiTheme="minorHAnsi"/>
              <w:noProof/>
            </w:rPr>
          </w:pPr>
          <w:hyperlink w:anchor="_Toc138075868" w:history="1">
            <w:r w:rsidRPr="00DC5850">
              <w:rPr>
                <w:rStyle w:val="Hyperlink"/>
                <w:noProof/>
              </w:rPr>
              <w:t>5.3</w:t>
            </w:r>
            <w:r>
              <w:rPr>
                <w:rFonts w:asciiTheme="minorHAnsi" w:eastAsiaTheme="minorEastAsia" w:hAnsiTheme="minorHAnsi"/>
                <w:noProof/>
              </w:rPr>
              <w:tab/>
            </w:r>
            <w:r w:rsidRPr="00DC5850">
              <w:rPr>
                <w:rStyle w:val="Hyperlink"/>
                <w:noProof/>
              </w:rPr>
              <w:t>Media Boot Procedures</w:t>
            </w:r>
            <w:r>
              <w:rPr>
                <w:noProof/>
                <w:webHidden/>
              </w:rPr>
              <w:tab/>
            </w:r>
            <w:r>
              <w:rPr>
                <w:noProof/>
                <w:webHidden/>
              </w:rPr>
              <w:fldChar w:fldCharType="begin"/>
            </w:r>
            <w:r>
              <w:rPr>
                <w:noProof/>
                <w:webHidden/>
              </w:rPr>
              <w:instrText xml:space="preserve"> PAGEREF _Toc138075868 \h </w:instrText>
            </w:r>
            <w:r>
              <w:rPr>
                <w:noProof/>
                <w:webHidden/>
              </w:rPr>
            </w:r>
            <w:r>
              <w:rPr>
                <w:noProof/>
                <w:webHidden/>
              </w:rPr>
              <w:fldChar w:fldCharType="separate"/>
            </w:r>
            <w:r w:rsidR="00651143">
              <w:rPr>
                <w:noProof/>
                <w:webHidden/>
              </w:rPr>
              <w:t>14</w:t>
            </w:r>
            <w:r>
              <w:rPr>
                <w:noProof/>
                <w:webHidden/>
              </w:rPr>
              <w:fldChar w:fldCharType="end"/>
            </w:r>
          </w:hyperlink>
        </w:p>
        <w:p w14:paraId="323D990B" w14:textId="053B54D5" w:rsidR="00E454A8" w:rsidRDefault="00E454A8">
          <w:pPr>
            <w:pStyle w:val="TOC2"/>
            <w:tabs>
              <w:tab w:val="left" w:pos="880"/>
              <w:tab w:val="right" w:leader="dot" w:pos="9350"/>
            </w:tabs>
            <w:rPr>
              <w:rFonts w:asciiTheme="minorHAnsi" w:eastAsiaTheme="minorEastAsia" w:hAnsiTheme="minorHAnsi"/>
              <w:noProof/>
            </w:rPr>
          </w:pPr>
          <w:hyperlink w:anchor="_Toc138075869" w:history="1">
            <w:r w:rsidRPr="00DC5850">
              <w:rPr>
                <w:rStyle w:val="Hyperlink"/>
                <w:noProof/>
              </w:rPr>
              <w:t>5.4</w:t>
            </w:r>
            <w:r>
              <w:rPr>
                <w:rFonts w:asciiTheme="minorHAnsi" w:eastAsiaTheme="minorEastAsia" w:hAnsiTheme="minorHAnsi"/>
                <w:noProof/>
              </w:rPr>
              <w:tab/>
            </w:r>
            <w:r w:rsidRPr="00DC5850">
              <w:rPr>
                <w:rStyle w:val="Hyperlink"/>
                <w:noProof/>
              </w:rPr>
              <w:t>Software Installation Instructions</w:t>
            </w:r>
            <w:r>
              <w:rPr>
                <w:noProof/>
                <w:webHidden/>
              </w:rPr>
              <w:tab/>
            </w:r>
            <w:r>
              <w:rPr>
                <w:noProof/>
                <w:webHidden/>
              </w:rPr>
              <w:fldChar w:fldCharType="begin"/>
            </w:r>
            <w:r>
              <w:rPr>
                <w:noProof/>
                <w:webHidden/>
              </w:rPr>
              <w:instrText xml:space="preserve"> PAGEREF _Toc138075869 \h </w:instrText>
            </w:r>
            <w:r>
              <w:rPr>
                <w:noProof/>
                <w:webHidden/>
              </w:rPr>
            </w:r>
            <w:r>
              <w:rPr>
                <w:noProof/>
                <w:webHidden/>
              </w:rPr>
              <w:fldChar w:fldCharType="separate"/>
            </w:r>
            <w:r w:rsidR="00651143">
              <w:rPr>
                <w:noProof/>
                <w:webHidden/>
              </w:rPr>
              <w:t>14</w:t>
            </w:r>
            <w:r>
              <w:rPr>
                <w:noProof/>
                <w:webHidden/>
              </w:rPr>
              <w:fldChar w:fldCharType="end"/>
            </w:r>
          </w:hyperlink>
        </w:p>
        <w:p w14:paraId="00250E65" w14:textId="30B4A31C" w:rsidR="00E454A8" w:rsidRDefault="00E454A8">
          <w:pPr>
            <w:pStyle w:val="TOC3"/>
            <w:rPr>
              <w:rFonts w:asciiTheme="minorHAnsi" w:eastAsiaTheme="minorEastAsia" w:hAnsiTheme="minorHAnsi"/>
              <w:noProof/>
            </w:rPr>
          </w:pPr>
          <w:hyperlink w:anchor="_Toc138075870" w:history="1">
            <w:r w:rsidRPr="00DC5850">
              <w:rPr>
                <w:rStyle w:val="Hyperlink"/>
                <w:noProof/>
              </w:rPr>
              <w:t>5.4.1</w:t>
            </w:r>
            <w:r>
              <w:rPr>
                <w:rFonts w:asciiTheme="minorHAnsi" w:eastAsiaTheme="minorEastAsia" w:hAnsiTheme="minorHAnsi"/>
                <w:noProof/>
              </w:rPr>
              <w:tab/>
            </w:r>
            <w:r w:rsidRPr="00DC5850">
              <w:rPr>
                <w:rStyle w:val="Hyperlink"/>
                <w:noProof/>
              </w:rPr>
              <w:t>Pre-Installation Instructions</w:t>
            </w:r>
            <w:r>
              <w:rPr>
                <w:noProof/>
                <w:webHidden/>
              </w:rPr>
              <w:tab/>
            </w:r>
            <w:r>
              <w:rPr>
                <w:noProof/>
                <w:webHidden/>
              </w:rPr>
              <w:fldChar w:fldCharType="begin"/>
            </w:r>
            <w:r>
              <w:rPr>
                <w:noProof/>
                <w:webHidden/>
              </w:rPr>
              <w:instrText xml:space="preserve"> PAGEREF _Toc138075870 \h </w:instrText>
            </w:r>
            <w:r>
              <w:rPr>
                <w:noProof/>
                <w:webHidden/>
              </w:rPr>
            </w:r>
            <w:r>
              <w:rPr>
                <w:noProof/>
                <w:webHidden/>
              </w:rPr>
              <w:fldChar w:fldCharType="separate"/>
            </w:r>
            <w:r w:rsidR="00651143">
              <w:rPr>
                <w:noProof/>
                <w:webHidden/>
              </w:rPr>
              <w:t>14</w:t>
            </w:r>
            <w:r>
              <w:rPr>
                <w:noProof/>
                <w:webHidden/>
              </w:rPr>
              <w:fldChar w:fldCharType="end"/>
            </w:r>
          </w:hyperlink>
        </w:p>
        <w:p w14:paraId="28A5F28A" w14:textId="2B1B4AD7" w:rsidR="00E454A8" w:rsidRDefault="00E454A8">
          <w:pPr>
            <w:pStyle w:val="TOC4"/>
            <w:tabs>
              <w:tab w:val="left" w:pos="1760"/>
              <w:tab w:val="right" w:leader="dot" w:pos="9350"/>
            </w:tabs>
            <w:rPr>
              <w:rFonts w:asciiTheme="minorHAnsi" w:eastAsiaTheme="minorEastAsia" w:hAnsiTheme="minorHAnsi"/>
              <w:noProof/>
            </w:rPr>
          </w:pPr>
          <w:hyperlink w:anchor="_Toc138075871" w:history="1">
            <w:r w:rsidRPr="00DC5850">
              <w:rPr>
                <w:rStyle w:val="Hyperlink"/>
                <w:noProof/>
              </w:rPr>
              <w:t>5.4.1.1</w:t>
            </w:r>
            <w:r>
              <w:rPr>
                <w:rFonts w:asciiTheme="minorHAnsi" w:eastAsiaTheme="minorEastAsia" w:hAnsiTheme="minorHAnsi"/>
                <w:noProof/>
              </w:rPr>
              <w:tab/>
            </w:r>
            <w:r w:rsidRPr="00DC5850">
              <w:rPr>
                <w:rStyle w:val="Hyperlink"/>
                <w:noProof/>
              </w:rPr>
              <w:t>Create Elastic Repository</w:t>
            </w:r>
            <w:r>
              <w:rPr>
                <w:noProof/>
                <w:webHidden/>
              </w:rPr>
              <w:tab/>
            </w:r>
            <w:r>
              <w:rPr>
                <w:noProof/>
                <w:webHidden/>
              </w:rPr>
              <w:fldChar w:fldCharType="begin"/>
            </w:r>
            <w:r>
              <w:rPr>
                <w:noProof/>
                <w:webHidden/>
              </w:rPr>
              <w:instrText xml:space="preserve"> PAGEREF _Toc138075871 \h </w:instrText>
            </w:r>
            <w:r>
              <w:rPr>
                <w:noProof/>
                <w:webHidden/>
              </w:rPr>
            </w:r>
            <w:r>
              <w:rPr>
                <w:noProof/>
                <w:webHidden/>
              </w:rPr>
              <w:fldChar w:fldCharType="separate"/>
            </w:r>
            <w:r w:rsidR="00651143">
              <w:rPr>
                <w:noProof/>
                <w:webHidden/>
              </w:rPr>
              <w:t>14</w:t>
            </w:r>
            <w:r>
              <w:rPr>
                <w:noProof/>
                <w:webHidden/>
              </w:rPr>
              <w:fldChar w:fldCharType="end"/>
            </w:r>
          </w:hyperlink>
        </w:p>
        <w:p w14:paraId="0156544E" w14:textId="59E9D8DA" w:rsidR="00E454A8" w:rsidRDefault="00E454A8">
          <w:pPr>
            <w:pStyle w:val="TOC4"/>
            <w:tabs>
              <w:tab w:val="left" w:pos="1760"/>
              <w:tab w:val="right" w:leader="dot" w:pos="9350"/>
            </w:tabs>
            <w:rPr>
              <w:rFonts w:asciiTheme="minorHAnsi" w:eastAsiaTheme="minorEastAsia" w:hAnsiTheme="minorHAnsi"/>
              <w:noProof/>
            </w:rPr>
          </w:pPr>
          <w:hyperlink w:anchor="_Toc138075872" w:history="1">
            <w:r w:rsidRPr="00DC5850">
              <w:rPr>
                <w:rStyle w:val="Hyperlink"/>
                <w:noProof/>
              </w:rPr>
              <w:t>5.4.1.2</w:t>
            </w:r>
            <w:r>
              <w:rPr>
                <w:rFonts w:asciiTheme="minorHAnsi" w:eastAsiaTheme="minorEastAsia" w:hAnsiTheme="minorHAnsi"/>
                <w:noProof/>
              </w:rPr>
              <w:tab/>
            </w:r>
            <w:r w:rsidRPr="00DC5850">
              <w:rPr>
                <w:rStyle w:val="Hyperlink"/>
                <w:noProof/>
              </w:rPr>
              <w:t>Update Repo Server</w:t>
            </w:r>
            <w:r>
              <w:rPr>
                <w:noProof/>
                <w:webHidden/>
              </w:rPr>
              <w:tab/>
            </w:r>
            <w:r>
              <w:rPr>
                <w:noProof/>
                <w:webHidden/>
              </w:rPr>
              <w:fldChar w:fldCharType="begin"/>
            </w:r>
            <w:r>
              <w:rPr>
                <w:noProof/>
                <w:webHidden/>
              </w:rPr>
              <w:instrText xml:space="preserve"> PAGEREF _Toc138075872 \h </w:instrText>
            </w:r>
            <w:r>
              <w:rPr>
                <w:noProof/>
                <w:webHidden/>
              </w:rPr>
            </w:r>
            <w:r>
              <w:rPr>
                <w:noProof/>
                <w:webHidden/>
              </w:rPr>
              <w:fldChar w:fldCharType="separate"/>
            </w:r>
            <w:r w:rsidR="00651143">
              <w:rPr>
                <w:noProof/>
                <w:webHidden/>
              </w:rPr>
              <w:t>15</w:t>
            </w:r>
            <w:r>
              <w:rPr>
                <w:noProof/>
                <w:webHidden/>
              </w:rPr>
              <w:fldChar w:fldCharType="end"/>
            </w:r>
          </w:hyperlink>
        </w:p>
        <w:p w14:paraId="67ECF0BA" w14:textId="21AD10D7" w:rsidR="00E454A8" w:rsidRDefault="00E454A8">
          <w:pPr>
            <w:pStyle w:val="TOC4"/>
            <w:tabs>
              <w:tab w:val="left" w:pos="1760"/>
              <w:tab w:val="right" w:leader="dot" w:pos="9350"/>
            </w:tabs>
            <w:rPr>
              <w:rFonts w:asciiTheme="minorHAnsi" w:eastAsiaTheme="minorEastAsia" w:hAnsiTheme="minorHAnsi"/>
              <w:noProof/>
            </w:rPr>
          </w:pPr>
          <w:hyperlink w:anchor="_Toc138075873" w:history="1">
            <w:r w:rsidRPr="00DC5850">
              <w:rPr>
                <w:rStyle w:val="Hyperlink"/>
                <w:noProof/>
              </w:rPr>
              <w:t>5.4.1.3</w:t>
            </w:r>
            <w:r>
              <w:rPr>
                <w:rFonts w:asciiTheme="minorHAnsi" w:eastAsiaTheme="minorEastAsia" w:hAnsiTheme="minorHAnsi"/>
                <w:noProof/>
              </w:rPr>
              <w:tab/>
            </w:r>
            <w:r w:rsidRPr="00DC5850">
              <w:rPr>
                <w:rStyle w:val="Hyperlink"/>
                <w:noProof/>
              </w:rPr>
              <w:t>Create install directory with 8.6 install package.</w:t>
            </w:r>
            <w:r>
              <w:rPr>
                <w:noProof/>
                <w:webHidden/>
              </w:rPr>
              <w:tab/>
            </w:r>
            <w:r>
              <w:rPr>
                <w:noProof/>
                <w:webHidden/>
              </w:rPr>
              <w:fldChar w:fldCharType="begin"/>
            </w:r>
            <w:r>
              <w:rPr>
                <w:noProof/>
                <w:webHidden/>
              </w:rPr>
              <w:instrText xml:space="preserve"> PAGEREF _Toc138075873 \h </w:instrText>
            </w:r>
            <w:r>
              <w:rPr>
                <w:noProof/>
                <w:webHidden/>
              </w:rPr>
            </w:r>
            <w:r>
              <w:rPr>
                <w:noProof/>
                <w:webHidden/>
              </w:rPr>
              <w:fldChar w:fldCharType="separate"/>
            </w:r>
            <w:r w:rsidR="00651143">
              <w:rPr>
                <w:noProof/>
                <w:webHidden/>
              </w:rPr>
              <w:t>15</w:t>
            </w:r>
            <w:r>
              <w:rPr>
                <w:noProof/>
                <w:webHidden/>
              </w:rPr>
              <w:fldChar w:fldCharType="end"/>
            </w:r>
          </w:hyperlink>
        </w:p>
        <w:p w14:paraId="07DBF8D9" w14:textId="4D697962" w:rsidR="00E454A8" w:rsidRDefault="00E454A8">
          <w:pPr>
            <w:pStyle w:val="TOC4"/>
            <w:tabs>
              <w:tab w:val="left" w:pos="1760"/>
              <w:tab w:val="right" w:leader="dot" w:pos="9350"/>
            </w:tabs>
            <w:rPr>
              <w:rFonts w:asciiTheme="minorHAnsi" w:eastAsiaTheme="minorEastAsia" w:hAnsiTheme="minorHAnsi"/>
              <w:noProof/>
            </w:rPr>
          </w:pPr>
          <w:hyperlink w:anchor="_Toc138075874" w:history="1">
            <w:r w:rsidRPr="00DC5850">
              <w:rPr>
                <w:rStyle w:val="Hyperlink"/>
                <w:noProof/>
              </w:rPr>
              <w:t>5.4.1.4</w:t>
            </w:r>
            <w:r>
              <w:rPr>
                <w:rFonts w:asciiTheme="minorHAnsi" w:eastAsiaTheme="minorEastAsia" w:hAnsiTheme="minorHAnsi"/>
                <w:noProof/>
              </w:rPr>
              <w:tab/>
            </w:r>
            <w:r w:rsidRPr="00DC5850">
              <w:rPr>
                <w:rStyle w:val="Hyperlink"/>
                <w:noProof/>
              </w:rPr>
              <w:t>Accounts and Passwords</w:t>
            </w:r>
            <w:r>
              <w:rPr>
                <w:noProof/>
                <w:webHidden/>
              </w:rPr>
              <w:tab/>
            </w:r>
            <w:r>
              <w:rPr>
                <w:noProof/>
                <w:webHidden/>
              </w:rPr>
              <w:fldChar w:fldCharType="begin"/>
            </w:r>
            <w:r>
              <w:rPr>
                <w:noProof/>
                <w:webHidden/>
              </w:rPr>
              <w:instrText xml:space="preserve"> PAGEREF _Toc138075874 \h </w:instrText>
            </w:r>
            <w:r>
              <w:rPr>
                <w:noProof/>
                <w:webHidden/>
              </w:rPr>
            </w:r>
            <w:r>
              <w:rPr>
                <w:noProof/>
                <w:webHidden/>
              </w:rPr>
              <w:fldChar w:fldCharType="separate"/>
            </w:r>
            <w:r w:rsidR="00651143">
              <w:rPr>
                <w:noProof/>
                <w:webHidden/>
              </w:rPr>
              <w:t>16</w:t>
            </w:r>
            <w:r>
              <w:rPr>
                <w:noProof/>
                <w:webHidden/>
              </w:rPr>
              <w:fldChar w:fldCharType="end"/>
            </w:r>
          </w:hyperlink>
        </w:p>
        <w:p w14:paraId="1CE663A4" w14:textId="78D5B87E" w:rsidR="00E454A8" w:rsidRDefault="00E454A8">
          <w:pPr>
            <w:pStyle w:val="TOC4"/>
            <w:tabs>
              <w:tab w:val="left" w:pos="1760"/>
              <w:tab w:val="right" w:leader="dot" w:pos="9350"/>
            </w:tabs>
            <w:rPr>
              <w:rFonts w:asciiTheme="minorHAnsi" w:eastAsiaTheme="minorEastAsia" w:hAnsiTheme="minorHAnsi"/>
              <w:noProof/>
            </w:rPr>
          </w:pPr>
          <w:hyperlink w:anchor="_Toc138075875" w:history="1">
            <w:r w:rsidRPr="00DC5850">
              <w:rPr>
                <w:rStyle w:val="Hyperlink"/>
                <w:noProof/>
              </w:rPr>
              <w:t>5.4.1.5</w:t>
            </w:r>
            <w:r>
              <w:rPr>
                <w:rFonts w:asciiTheme="minorHAnsi" w:eastAsiaTheme="minorEastAsia" w:hAnsiTheme="minorHAnsi"/>
                <w:noProof/>
              </w:rPr>
              <w:tab/>
            </w:r>
            <w:r w:rsidRPr="00DC5850">
              <w:rPr>
                <w:rStyle w:val="Hyperlink"/>
                <w:noProof/>
              </w:rPr>
              <w:t>Storage</w:t>
            </w:r>
            <w:r>
              <w:rPr>
                <w:noProof/>
                <w:webHidden/>
              </w:rPr>
              <w:tab/>
            </w:r>
            <w:r>
              <w:rPr>
                <w:noProof/>
                <w:webHidden/>
              </w:rPr>
              <w:fldChar w:fldCharType="begin"/>
            </w:r>
            <w:r>
              <w:rPr>
                <w:noProof/>
                <w:webHidden/>
              </w:rPr>
              <w:instrText xml:space="preserve"> PAGEREF _Toc138075875 \h </w:instrText>
            </w:r>
            <w:r>
              <w:rPr>
                <w:noProof/>
                <w:webHidden/>
              </w:rPr>
            </w:r>
            <w:r>
              <w:rPr>
                <w:noProof/>
                <w:webHidden/>
              </w:rPr>
              <w:fldChar w:fldCharType="separate"/>
            </w:r>
            <w:r w:rsidR="00651143">
              <w:rPr>
                <w:noProof/>
                <w:webHidden/>
              </w:rPr>
              <w:t>16</w:t>
            </w:r>
            <w:r>
              <w:rPr>
                <w:noProof/>
                <w:webHidden/>
              </w:rPr>
              <w:fldChar w:fldCharType="end"/>
            </w:r>
          </w:hyperlink>
        </w:p>
        <w:p w14:paraId="4D895701" w14:textId="22CF7230" w:rsidR="00E454A8" w:rsidRDefault="00E454A8">
          <w:pPr>
            <w:pStyle w:val="TOC5"/>
            <w:tabs>
              <w:tab w:val="left" w:pos="1870"/>
              <w:tab w:val="right" w:leader="dot" w:pos="9350"/>
            </w:tabs>
            <w:rPr>
              <w:rFonts w:asciiTheme="minorHAnsi" w:eastAsiaTheme="minorEastAsia" w:hAnsiTheme="minorHAnsi"/>
              <w:noProof/>
            </w:rPr>
          </w:pPr>
          <w:hyperlink w:anchor="_Toc138075876" w:history="1">
            <w:r w:rsidRPr="00DC5850">
              <w:rPr>
                <w:rStyle w:val="Hyperlink"/>
                <w:noProof/>
              </w:rPr>
              <w:t>5.4.1.5.1</w:t>
            </w:r>
            <w:r>
              <w:rPr>
                <w:rFonts w:asciiTheme="minorHAnsi" w:eastAsiaTheme="minorEastAsia" w:hAnsiTheme="minorHAnsi"/>
                <w:noProof/>
              </w:rPr>
              <w:tab/>
            </w:r>
            <w:r w:rsidRPr="00DC5850">
              <w:rPr>
                <w:rStyle w:val="Hyperlink"/>
                <w:noProof/>
              </w:rPr>
              <w:t>Local</w:t>
            </w:r>
            <w:r>
              <w:rPr>
                <w:noProof/>
                <w:webHidden/>
              </w:rPr>
              <w:tab/>
            </w:r>
            <w:r>
              <w:rPr>
                <w:noProof/>
                <w:webHidden/>
              </w:rPr>
              <w:fldChar w:fldCharType="begin"/>
            </w:r>
            <w:r>
              <w:rPr>
                <w:noProof/>
                <w:webHidden/>
              </w:rPr>
              <w:instrText xml:space="preserve"> PAGEREF _Toc138075876 \h </w:instrText>
            </w:r>
            <w:r>
              <w:rPr>
                <w:noProof/>
                <w:webHidden/>
              </w:rPr>
            </w:r>
            <w:r>
              <w:rPr>
                <w:noProof/>
                <w:webHidden/>
              </w:rPr>
              <w:fldChar w:fldCharType="separate"/>
            </w:r>
            <w:r w:rsidR="00651143">
              <w:rPr>
                <w:noProof/>
                <w:webHidden/>
              </w:rPr>
              <w:t>16</w:t>
            </w:r>
            <w:r>
              <w:rPr>
                <w:noProof/>
                <w:webHidden/>
              </w:rPr>
              <w:fldChar w:fldCharType="end"/>
            </w:r>
          </w:hyperlink>
        </w:p>
        <w:p w14:paraId="28DBA5B2" w14:textId="736B2937" w:rsidR="00E454A8" w:rsidRDefault="00E454A8">
          <w:pPr>
            <w:pStyle w:val="TOC5"/>
            <w:tabs>
              <w:tab w:val="left" w:pos="1870"/>
              <w:tab w:val="right" w:leader="dot" w:pos="9350"/>
            </w:tabs>
            <w:rPr>
              <w:rFonts w:asciiTheme="minorHAnsi" w:eastAsiaTheme="minorEastAsia" w:hAnsiTheme="minorHAnsi"/>
              <w:noProof/>
            </w:rPr>
          </w:pPr>
          <w:hyperlink w:anchor="_Toc138075877" w:history="1">
            <w:r w:rsidRPr="00DC5850">
              <w:rPr>
                <w:rStyle w:val="Hyperlink"/>
                <w:noProof/>
              </w:rPr>
              <w:t>5.4.1.5.2</w:t>
            </w:r>
            <w:r>
              <w:rPr>
                <w:rFonts w:asciiTheme="minorHAnsi" w:eastAsiaTheme="minorEastAsia" w:hAnsiTheme="minorHAnsi"/>
                <w:noProof/>
              </w:rPr>
              <w:tab/>
            </w:r>
            <w:r w:rsidRPr="00DC5850">
              <w:rPr>
                <w:rStyle w:val="Hyperlink"/>
                <w:noProof/>
              </w:rPr>
              <w:t>NFS</w:t>
            </w:r>
            <w:r>
              <w:rPr>
                <w:noProof/>
                <w:webHidden/>
              </w:rPr>
              <w:tab/>
            </w:r>
            <w:r>
              <w:rPr>
                <w:noProof/>
                <w:webHidden/>
              </w:rPr>
              <w:fldChar w:fldCharType="begin"/>
            </w:r>
            <w:r>
              <w:rPr>
                <w:noProof/>
                <w:webHidden/>
              </w:rPr>
              <w:instrText xml:space="preserve"> PAGEREF _Toc138075877 \h </w:instrText>
            </w:r>
            <w:r>
              <w:rPr>
                <w:noProof/>
                <w:webHidden/>
              </w:rPr>
            </w:r>
            <w:r>
              <w:rPr>
                <w:noProof/>
                <w:webHidden/>
              </w:rPr>
              <w:fldChar w:fldCharType="separate"/>
            </w:r>
            <w:r w:rsidR="00651143">
              <w:rPr>
                <w:noProof/>
                <w:webHidden/>
              </w:rPr>
              <w:t>16</w:t>
            </w:r>
            <w:r>
              <w:rPr>
                <w:noProof/>
                <w:webHidden/>
              </w:rPr>
              <w:fldChar w:fldCharType="end"/>
            </w:r>
          </w:hyperlink>
        </w:p>
        <w:p w14:paraId="0D705976" w14:textId="69E69095" w:rsidR="00E454A8" w:rsidRDefault="00E454A8">
          <w:pPr>
            <w:pStyle w:val="TOC4"/>
            <w:tabs>
              <w:tab w:val="left" w:pos="1760"/>
              <w:tab w:val="right" w:leader="dot" w:pos="9350"/>
            </w:tabs>
            <w:rPr>
              <w:rFonts w:asciiTheme="minorHAnsi" w:eastAsiaTheme="minorEastAsia" w:hAnsiTheme="minorHAnsi"/>
              <w:noProof/>
            </w:rPr>
          </w:pPr>
          <w:hyperlink w:anchor="_Toc138075878" w:history="1">
            <w:r w:rsidRPr="00DC5850">
              <w:rPr>
                <w:rStyle w:val="Hyperlink"/>
                <w:noProof/>
              </w:rPr>
              <w:t>5.4.1.6</w:t>
            </w:r>
            <w:r>
              <w:rPr>
                <w:rFonts w:asciiTheme="minorHAnsi" w:eastAsiaTheme="minorEastAsia" w:hAnsiTheme="minorHAnsi"/>
                <w:noProof/>
              </w:rPr>
              <w:tab/>
            </w:r>
            <w:r w:rsidRPr="00DC5850">
              <w:rPr>
                <w:rStyle w:val="Hyperlink"/>
                <w:noProof/>
              </w:rPr>
              <w:t>DNS Aliases</w:t>
            </w:r>
            <w:r>
              <w:rPr>
                <w:noProof/>
                <w:webHidden/>
              </w:rPr>
              <w:tab/>
            </w:r>
            <w:r>
              <w:rPr>
                <w:noProof/>
                <w:webHidden/>
              </w:rPr>
              <w:fldChar w:fldCharType="begin"/>
            </w:r>
            <w:r>
              <w:rPr>
                <w:noProof/>
                <w:webHidden/>
              </w:rPr>
              <w:instrText xml:space="preserve"> PAGEREF _Toc138075878 \h </w:instrText>
            </w:r>
            <w:r>
              <w:rPr>
                <w:noProof/>
                <w:webHidden/>
              </w:rPr>
            </w:r>
            <w:r>
              <w:rPr>
                <w:noProof/>
                <w:webHidden/>
              </w:rPr>
              <w:fldChar w:fldCharType="separate"/>
            </w:r>
            <w:r w:rsidR="00651143">
              <w:rPr>
                <w:noProof/>
                <w:webHidden/>
              </w:rPr>
              <w:t>16</w:t>
            </w:r>
            <w:r>
              <w:rPr>
                <w:noProof/>
                <w:webHidden/>
              </w:rPr>
              <w:fldChar w:fldCharType="end"/>
            </w:r>
          </w:hyperlink>
        </w:p>
        <w:p w14:paraId="2A24B565" w14:textId="036DA62D" w:rsidR="00E454A8" w:rsidRDefault="00E454A8">
          <w:pPr>
            <w:pStyle w:val="TOC4"/>
            <w:tabs>
              <w:tab w:val="left" w:pos="1760"/>
              <w:tab w:val="right" w:leader="dot" w:pos="9350"/>
            </w:tabs>
            <w:rPr>
              <w:rFonts w:asciiTheme="minorHAnsi" w:eastAsiaTheme="minorEastAsia" w:hAnsiTheme="minorHAnsi"/>
              <w:noProof/>
            </w:rPr>
          </w:pPr>
          <w:hyperlink w:anchor="_Toc138075879" w:history="1">
            <w:r w:rsidRPr="00DC5850">
              <w:rPr>
                <w:rStyle w:val="Hyperlink"/>
                <w:noProof/>
              </w:rPr>
              <w:t>5.4.1.7</w:t>
            </w:r>
            <w:r>
              <w:rPr>
                <w:rFonts w:asciiTheme="minorHAnsi" w:eastAsiaTheme="minorEastAsia" w:hAnsiTheme="minorHAnsi"/>
                <w:noProof/>
              </w:rPr>
              <w:tab/>
            </w:r>
            <w:r w:rsidRPr="00DC5850">
              <w:rPr>
                <w:rStyle w:val="Hyperlink"/>
                <w:noProof/>
              </w:rPr>
              <w:t>Obtain PKI Certificates</w:t>
            </w:r>
            <w:r>
              <w:rPr>
                <w:noProof/>
                <w:webHidden/>
              </w:rPr>
              <w:tab/>
            </w:r>
            <w:r>
              <w:rPr>
                <w:noProof/>
                <w:webHidden/>
              </w:rPr>
              <w:fldChar w:fldCharType="begin"/>
            </w:r>
            <w:r>
              <w:rPr>
                <w:noProof/>
                <w:webHidden/>
              </w:rPr>
              <w:instrText xml:space="preserve"> PAGEREF _Toc138075879 \h </w:instrText>
            </w:r>
            <w:r>
              <w:rPr>
                <w:noProof/>
                <w:webHidden/>
              </w:rPr>
            </w:r>
            <w:r>
              <w:rPr>
                <w:noProof/>
                <w:webHidden/>
              </w:rPr>
              <w:fldChar w:fldCharType="separate"/>
            </w:r>
            <w:r w:rsidR="00651143">
              <w:rPr>
                <w:noProof/>
                <w:webHidden/>
              </w:rPr>
              <w:t>17</w:t>
            </w:r>
            <w:r>
              <w:rPr>
                <w:noProof/>
                <w:webHidden/>
              </w:rPr>
              <w:fldChar w:fldCharType="end"/>
            </w:r>
          </w:hyperlink>
        </w:p>
        <w:p w14:paraId="5D4FC000" w14:textId="52A21395" w:rsidR="00E454A8" w:rsidRDefault="00E454A8">
          <w:pPr>
            <w:pStyle w:val="TOC5"/>
            <w:tabs>
              <w:tab w:val="left" w:pos="1870"/>
              <w:tab w:val="right" w:leader="dot" w:pos="9350"/>
            </w:tabs>
            <w:rPr>
              <w:rFonts w:asciiTheme="minorHAnsi" w:eastAsiaTheme="minorEastAsia" w:hAnsiTheme="minorHAnsi"/>
              <w:noProof/>
            </w:rPr>
          </w:pPr>
          <w:hyperlink w:anchor="_Toc138075880" w:history="1">
            <w:r w:rsidRPr="00DC5850">
              <w:rPr>
                <w:rStyle w:val="Hyperlink"/>
                <w:noProof/>
              </w:rPr>
              <w:t>5.4.1.7.1</w:t>
            </w:r>
            <w:r>
              <w:rPr>
                <w:rFonts w:asciiTheme="minorHAnsi" w:eastAsiaTheme="minorEastAsia" w:hAnsiTheme="minorHAnsi"/>
                <w:noProof/>
              </w:rPr>
              <w:tab/>
            </w:r>
            <w:r w:rsidRPr="00DC5850">
              <w:rPr>
                <w:rStyle w:val="Hyperlink"/>
                <w:noProof/>
              </w:rPr>
              <w:t>Elastic Certificates (includes Kibana)</w:t>
            </w:r>
            <w:r>
              <w:rPr>
                <w:noProof/>
                <w:webHidden/>
              </w:rPr>
              <w:tab/>
            </w:r>
            <w:r>
              <w:rPr>
                <w:noProof/>
                <w:webHidden/>
              </w:rPr>
              <w:fldChar w:fldCharType="begin"/>
            </w:r>
            <w:r>
              <w:rPr>
                <w:noProof/>
                <w:webHidden/>
              </w:rPr>
              <w:instrText xml:space="preserve"> PAGEREF _Toc138075880 \h </w:instrText>
            </w:r>
            <w:r>
              <w:rPr>
                <w:noProof/>
                <w:webHidden/>
              </w:rPr>
            </w:r>
            <w:r>
              <w:rPr>
                <w:noProof/>
                <w:webHidden/>
              </w:rPr>
              <w:fldChar w:fldCharType="separate"/>
            </w:r>
            <w:r w:rsidR="00651143">
              <w:rPr>
                <w:noProof/>
                <w:webHidden/>
              </w:rPr>
              <w:t>17</w:t>
            </w:r>
            <w:r>
              <w:rPr>
                <w:noProof/>
                <w:webHidden/>
              </w:rPr>
              <w:fldChar w:fldCharType="end"/>
            </w:r>
          </w:hyperlink>
        </w:p>
        <w:p w14:paraId="5785B7CF" w14:textId="671A3250" w:rsidR="00E454A8" w:rsidRDefault="00E454A8">
          <w:pPr>
            <w:pStyle w:val="TOC5"/>
            <w:tabs>
              <w:tab w:val="left" w:pos="1870"/>
              <w:tab w:val="right" w:leader="dot" w:pos="9350"/>
            </w:tabs>
            <w:rPr>
              <w:rFonts w:asciiTheme="minorHAnsi" w:eastAsiaTheme="minorEastAsia" w:hAnsiTheme="minorHAnsi"/>
              <w:noProof/>
            </w:rPr>
          </w:pPr>
          <w:hyperlink w:anchor="_Toc138075881" w:history="1">
            <w:r w:rsidRPr="00DC5850">
              <w:rPr>
                <w:rStyle w:val="Hyperlink"/>
                <w:noProof/>
              </w:rPr>
              <w:t>5.4.1.7.2</w:t>
            </w:r>
            <w:r>
              <w:rPr>
                <w:rFonts w:asciiTheme="minorHAnsi" w:eastAsiaTheme="minorEastAsia" w:hAnsiTheme="minorHAnsi"/>
                <w:noProof/>
              </w:rPr>
              <w:tab/>
            </w:r>
            <w:r w:rsidRPr="00DC5850">
              <w:rPr>
                <w:rStyle w:val="Hyperlink"/>
                <w:noProof/>
              </w:rPr>
              <w:t>Logstash Certificates</w:t>
            </w:r>
            <w:r>
              <w:rPr>
                <w:noProof/>
                <w:webHidden/>
              </w:rPr>
              <w:tab/>
            </w:r>
            <w:r>
              <w:rPr>
                <w:noProof/>
                <w:webHidden/>
              </w:rPr>
              <w:fldChar w:fldCharType="begin"/>
            </w:r>
            <w:r>
              <w:rPr>
                <w:noProof/>
                <w:webHidden/>
              </w:rPr>
              <w:instrText xml:space="preserve"> PAGEREF _Toc138075881 \h </w:instrText>
            </w:r>
            <w:r>
              <w:rPr>
                <w:noProof/>
                <w:webHidden/>
              </w:rPr>
            </w:r>
            <w:r>
              <w:rPr>
                <w:noProof/>
                <w:webHidden/>
              </w:rPr>
              <w:fldChar w:fldCharType="separate"/>
            </w:r>
            <w:r w:rsidR="00651143">
              <w:rPr>
                <w:noProof/>
                <w:webHidden/>
              </w:rPr>
              <w:t>19</w:t>
            </w:r>
            <w:r>
              <w:rPr>
                <w:noProof/>
                <w:webHidden/>
              </w:rPr>
              <w:fldChar w:fldCharType="end"/>
            </w:r>
          </w:hyperlink>
        </w:p>
        <w:p w14:paraId="3FE96B0C" w14:textId="4025F988" w:rsidR="00E454A8" w:rsidRDefault="00E454A8">
          <w:pPr>
            <w:pStyle w:val="TOC5"/>
            <w:tabs>
              <w:tab w:val="left" w:pos="1870"/>
              <w:tab w:val="right" w:leader="dot" w:pos="9350"/>
            </w:tabs>
            <w:rPr>
              <w:rFonts w:asciiTheme="minorHAnsi" w:eastAsiaTheme="minorEastAsia" w:hAnsiTheme="minorHAnsi"/>
              <w:noProof/>
            </w:rPr>
          </w:pPr>
          <w:hyperlink w:anchor="_Toc138075882" w:history="1">
            <w:r w:rsidRPr="00DC5850">
              <w:rPr>
                <w:rStyle w:val="Hyperlink"/>
                <w:noProof/>
              </w:rPr>
              <w:t>5.4.1.7.3</w:t>
            </w:r>
            <w:r>
              <w:rPr>
                <w:rFonts w:asciiTheme="minorHAnsi" w:eastAsiaTheme="minorEastAsia" w:hAnsiTheme="minorHAnsi"/>
                <w:noProof/>
              </w:rPr>
              <w:tab/>
            </w:r>
            <w:r w:rsidRPr="00DC5850">
              <w:rPr>
                <w:rStyle w:val="Hyperlink"/>
                <w:noProof/>
              </w:rPr>
              <w:t>Root Certificates</w:t>
            </w:r>
            <w:r>
              <w:rPr>
                <w:noProof/>
                <w:webHidden/>
              </w:rPr>
              <w:tab/>
            </w:r>
            <w:r>
              <w:rPr>
                <w:noProof/>
                <w:webHidden/>
              </w:rPr>
              <w:fldChar w:fldCharType="begin"/>
            </w:r>
            <w:r>
              <w:rPr>
                <w:noProof/>
                <w:webHidden/>
              </w:rPr>
              <w:instrText xml:space="preserve"> PAGEREF _Toc138075882 \h </w:instrText>
            </w:r>
            <w:r>
              <w:rPr>
                <w:noProof/>
                <w:webHidden/>
              </w:rPr>
            </w:r>
            <w:r>
              <w:rPr>
                <w:noProof/>
                <w:webHidden/>
              </w:rPr>
              <w:fldChar w:fldCharType="separate"/>
            </w:r>
            <w:r w:rsidR="00651143">
              <w:rPr>
                <w:noProof/>
                <w:webHidden/>
              </w:rPr>
              <w:t>20</w:t>
            </w:r>
            <w:r>
              <w:rPr>
                <w:noProof/>
                <w:webHidden/>
              </w:rPr>
              <w:fldChar w:fldCharType="end"/>
            </w:r>
          </w:hyperlink>
        </w:p>
        <w:p w14:paraId="78BC85F2" w14:textId="130EACDF" w:rsidR="00E454A8" w:rsidRDefault="00E454A8">
          <w:pPr>
            <w:pStyle w:val="TOC4"/>
            <w:tabs>
              <w:tab w:val="left" w:pos="1760"/>
              <w:tab w:val="right" w:leader="dot" w:pos="9350"/>
            </w:tabs>
            <w:rPr>
              <w:rFonts w:asciiTheme="minorHAnsi" w:eastAsiaTheme="minorEastAsia" w:hAnsiTheme="minorHAnsi"/>
              <w:noProof/>
            </w:rPr>
          </w:pPr>
          <w:hyperlink w:anchor="_Toc138075883" w:history="1">
            <w:r w:rsidRPr="00DC5850">
              <w:rPr>
                <w:rStyle w:val="Hyperlink"/>
                <w:noProof/>
              </w:rPr>
              <w:t>5.4.1.8</w:t>
            </w:r>
            <w:r>
              <w:rPr>
                <w:rFonts w:asciiTheme="minorHAnsi" w:eastAsiaTheme="minorEastAsia" w:hAnsiTheme="minorHAnsi"/>
                <w:noProof/>
              </w:rPr>
              <w:tab/>
            </w:r>
            <w:r w:rsidRPr="00DC5850">
              <w:rPr>
                <w:rStyle w:val="Hyperlink"/>
                <w:noProof/>
              </w:rPr>
              <w:t>Elastic Puppet Modules</w:t>
            </w:r>
            <w:r>
              <w:rPr>
                <w:noProof/>
                <w:webHidden/>
              </w:rPr>
              <w:tab/>
            </w:r>
            <w:r>
              <w:rPr>
                <w:noProof/>
                <w:webHidden/>
              </w:rPr>
              <w:fldChar w:fldCharType="begin"/>
            </w:r>
            <w:r>
              <w:rPr>
                <w:noProof/>
                <w:webHidden/>
              </w:rPr>
              <w:instrText xml:space="preserve"> PAGEREF _Toc138075883 \h </w:instrText>
            </w:r>
            <w:r>
              <w:rPr>
                <w:noProof/>
                <w:webHidden/>
              </w:rPr>
            </w:r>
            <w:r>
              <w:rPr>
                <w:noProof/>
                <w:webHidden/>
              </w:rPr>
              <w:fldChar w:fldCharType="separate"/>
            </w:r>
            <w:r w:rsidR="00651143">
              <w:rPr>
                <w:noProof/>
                <w:webHidden/>
              </w:rPr>
              <w:t>21</w:t>
            </w:r>
            <w:r>
              <w:rPr>
                <w:noProof/>
                <w:webHidden/>
              </w:rPr>
              <w:fldChar w:fldCharType="end"/>
            </w:r>
          </w:hyperlink>
        </w:p>
        <w:p w14:paraId="736B85E7" w14:textId="7456ADC0" w:rsidR="00E454A8" w:rsidRDefault="00E454A8">
          <w:pPr>
            <w:pStyle w:val="TOC5"/>
            <w:tabs>
              <w:tab w:val="left" w:pos="1870"/>
              <w:tab w:val="right" w:leader="dot" w:pos="9350"/>
            </w:tabs>
            <w:rPr>
              <w:rFonts w:asciiTheme="minorHAnsi" w:eastAsiaTheme="minorEastAsia" w:hAnsiTheme="minorHAnsi"/>
              <w:noProof/>
            </w:rPr>
          </w:pPr>
          <w:hyperlink w:anchor="_Toc138075884" w:history="1">
            <w:r w:rsidRPr="00DC5850">
              <w:rPr>
                <w:rStyle w:val="Hyperlink"/>
                <w:noProof/>
              </w:rPr>
              <w:t>5.4.1.8.1</w:t>
            </w:r>
            <w:r>
              <w:rPr>
                <w:rFonts w:asciiTheme="minorHAnsi" w:eastAsiaTheme="minorEastAsia" w:hAnsiTheme="minorHAnsi"/>
                <w:noProof/>
              </w:rPr>
              <w:tab/>
            </w:r>
            <w:r w:rsidRPr="00DC5850">
              <w:rPr>
                <w:rStyle w:val="Hyperlink"/>
                <w:noProof/>
              </w:rPr>
              <w:t>Adding Elastic profiles</w:t>
            </w:r>
            <w:r>
              <w:rPr>
                <w:noProof/>
                <w:webHidden/>
              </w:rPr>
              <w:tab/>
            </w:r>
            <w:r>
              <w:rPr>
                <w:noProof/>
                <w:webHidden/>
              </w:rPr>
              <w:fldChar w:fldCharType="begin"/>
            </w:r>
            <w:r>
              <w:rPr>
                <w:noProof/>
                <w:webHidden/>
              </w:rPr>
              <w:instrText xml:space="preserve"> PAGEREF _Toc138075884 \h </w:instrText>
            </w:r>
            <w:r>
              <w:rPr>
                <w:noProof/>
                <w:webHidden/>
              </w:rPr>
            </w:r>
            <w:r>
              <w:rPr>
                <w:noProof/>
                <w:webHidden/>
              </w:rPr>
              <w:fldChar w:fldCharType="separate"/>
            </w:r>
            <w:r w:rsidR="00651143">
              <w:rPr>
                <w:noProof/>
                <w:webHidden/>
              </w:rPr>
              <w:t>21</w:t>
            </w:r>
            <w:r>
              <w:rPr>
                <w:noProof/>
                <w:webHidden/>
              </w:rPr>
              <w:fldChar w:fldCharType="end"/>
            </w:r>
          </w:hyperlink>
        </w:p>
        <w:p w14:paraId="7EFCEBD2" w14:textId="130CE34A" w:rsidR="00E454A8" w:rsidRDefault="00E454A8">
          <w:pPr>
            <w:pStyle w:val="TOC5"/>
            <w:tabs>
              <w:tab w:val="left" w:pos="1870"/>
              <w:tab w:val="right" w:leader="dot" w:pos="9350"/>
            </w:tabs>
            <w:rPr>
              <w:rFonts w:asciiTheme="minorHAnsi" w:eastAsiaTheme="minorEastAsia" w:hAnsiTheme="minorHAnsi"/>
              <w:noProof/>
            </w:rPr>
          </w:pPr>
          <w:hyperlink w:anchor="_Toc138075885" w:history="1">
            <w:r w:rsidRPr="00DC5850">
              <w:rPr>
                <w:rStyle w:val="Hyperlink"/>
                <w:noProof/>
              </w:rPr>
              <w:t>5.4.1.8.2</w:t>
            </w:r>
            <w:r>
              <w:rPr>
                <w:rFonts w:asciiTheme="minorHAnsi" w:eastAsiaTheme="minorEastAsia" w:hAnsiTheme="minorHAnsi"/>
                <w:noProof/>
              </w:rPr>
              <w:tab/>
            </w:r>
            <w:r w:rsidRPr="00DC5850">
              <w:rPr>
                <w:rStyle w:val="Hyperlink"/>
                <w:noProof/>
              </w:rPr>
              <w:t>Elastic Servers – dsil_elastic_servers Module</w:t>
            </w:r>
            <w:r>
              <w:rPr>
                <w:noProof/>
                <w:webHidden/>
              </w:rPr>
              <w:tab/>
            </w:r>
            <w:r>
              <w:rPr>
                <w:noProof/>
                <w:webHidden/>
              </w:rPr>
              <w:fldChar w:fldCharType="begin"/>
            </w:r>
            <w:r>
              <w:rPr>
                <w:noProof/>
                <w:webHidden/>
              </w:rPr>
              <w:instrText xml:space="preserve"> PAGEREF _Toc138075885 \h </w:instrText>
            </w:r>
            <w:r>
              <w:rPr>
                <w:noProof/>
                <w:webHidden/>
              </w:rPr>
            </w:r>
            <w:r>
              <w:rPr>
                <w:noProof/>
                <w:webHidden/>
              </w:rPr>
              <w:fldChar w:fldCharType="separate"/>
            </w:r>
            <w:r w:rsidR="00651143">
              <w:rPr>
                <w:noProof/>
                <w:webHidden/>
              </w:rPr>
              <w:t>22</w:t>
            </w:r>
            <w:r>
              <w:rPr>
                <w:noProof/>
                <w:webHidden/>
              </w:rPr>
              <w:fldChar w:fldCharType="end"/>
            </w:r>
          </w:hyperlink>
        </w:p>
        <w:p w14:paraId="47EFCFB3" w14:textId="53643615" w:rsidR="00E454A8" w:rsidRDefault="00E454A8">
          <w:pPr>
            <w:pStyle w:val="TOC5"/>
            <w:tabs>
              <w:tab w:val="left" w:pos="1870"/>
              <w:tab w:val="right" w:leader="dot" w:pos="9350"/>
            </w:tabs>
            <w:rPr>
              <w:rFonts w:asciiTheme="minorHAnsi" w:eastAsiaTheme="minorEastAsia" w:hAnsiTheme="minorHAnsi"/>
              <w:noProof/>
            </w:rPr>
          </w:pPr>
          <w:hyperlink w:anchor="_Toc138075886" w:history="1">
            <w:r w:rsidRPr="00DC5850">
              <w:rPr>
                <w:rStyle w:val="Hyperlink"/>
                <w:noProof/>
              </w:rPr>
              <w:t>5.4.1.8.3</w:t>
            </w:r>
            <w:r>
              <w:rPr>
                <w:rFonts w:asciiTheme="minorHAnsi" w:eastAsiaTheme="minorEastAsia" w:hAnsiTheme="minorHAnsi"/>
                <w:noProof/>
              </w:rPr>
              <w:tab/>
            </w:r>
            <w:r w:rsidRPr="00DC5850">
              <w:rPr>
                <w:rStyle w:val="Hyperlink"/>
                <w:noProof/>
              </w:rPr>
              <w:t>Elastic Clients – dsil_elastic_clients Module</w:t>
            </w:r>
            <w:r>
              <w:rPr>
                <w:noProof/>
                <w:webHidden/>
              </w:rPr>
              <w:tab/>
            </w:r>
            <w:r>
              <w:rPr>
                <w:noProof/>
                <w:webHidden/>
              </w:rPr>
              <w:fldChar w:fldCharType="begin"/>
            </w:r>
            <w:r>
              <w:rPr>
                <w:noProof/>
                <w:webHidden/>
              </w:rPr>
              <w:instrText xml:space="preserve"> PAGEREF _Toc138075886 \h </w:instrText>
            </w:r>
            <w:r>
              <w:rPr>
                <w:noProof/>
                <w:webHidden/>
              </w:rPr>
            </w:r>
            <w:r>
              <w:rPr>
                <w:noProof/>
                <w:webHidden/>
              </w:rPr>
              <w:fldChar w:fldCharType="separate"/>
            </w:r>
            <w:r w:rsidR="00651143">
              <w:rPr>
                <w:noProof/>
                <w:webHidden/>
              </w:rPr>
              <w:t>24</w:t>
            </w:r>
            <w:r>
              <w:rPr>
                <w:noProof/>
                <w:webHidden/>
              </w:rPr>
              <w:fldChar w:fldCharType="end"/>
            </w:r>
          </w:hyperlink>
        </w:p>
        <w:p w14:paraId="55FFDBF8" w14:textId="0DD3A799" w:rsidR="00E454A8" w:rsidRDefault="00E454A8">
          <w:pPr>
            <w:pStyle w:val="TOC6"/>
            <w:tabs>
              <w:tab w:val="left" w:pos="2255"/>
              <w:tab w:val="right" w:leader="dot" w:pos="9350"/>
            </w:tabs>
            <w:rPr>
              <w:rFonts w:asciiTheme="minorHAnsi" w:eastAsiaTheme="minorEastAsia" w:hAnsiTheme="minorHAnsi"/>
              <w:noProof/>
            </w:rPr>
          </w:pPr>
          <w:hyperlink w:anchor="_Toc138075887" w:history="1">
            <w:r w:rsidRPr="00DC5850">
              <w:rPr>
                <w:rStyle w:val="Hyperlink"/>
                <w:noProof/>
              </w:rPr>
              <w:t>5.4.1.8.3.1</w:t>
            </w:r>
            <w:r>
              <w:rPr>
                <w:rFonts w:asciiTheme="minorHAnsi" w:eastAsiaTheme="minorEastAsia" w:hAnsiTheme="minorHAnsi"/>
                <w:noProof/>
              </w:rPr>
              <w:tab/>
            </w:r>
            <w:r w:rsidRPr="00DC5850">
              <w:rPr>
                <w:rStyle w:val="Hyperlink"/>
                <w:noProof/>
              </w:rPr>
              <w:t>Filebeat Configurations</w:t>
            </w:r>
            <w:r>
              <w:rPr>
                <w:noProof/>
                <w:webHidden/>
              </w:rPr>
              <w:tab/>
            </w:r>
            <w:r>
              <w:rPr>
                <w:noProof/>
                <w:webHidden/>
              </w:rPr>
              <w:fldChar w:fldCharType="begin"/>
            </w:r>
            <w:r>
              <w:rPr>
                <w:noProof/>
                <w:webHidden/>
              </w:rPr>
              <w:instrText xml:space="preserve"> PAGEREF _Toc138075887 \h </w:instrText>
            </w:r>
            <w:r>
              <w:rPr>
                <w:noProof/>
                <w:webHidden/>
              </w:rPr>
            </w:r>
            <w:r>
              <w:rPr>
                <w:noProof/>
                <w:webHidden/>
              </w:rPr>
              <w:fldChar w:fldCharType="separate"/>
            </w:r>
            <w:r w:rsidR="00651143">
              <w:rPr>
                <w:noProof/>
                <w:webHidden/>
              </w:rPr>
              <w:t>24</w:t>
            </w:r>
            <w:r>
              <w:rPr>
                <w:noProof/>
                <w:webHidden/>
              </w:rPr>
              <w:fldChar w:fldCharType="end"/>
            </w:r>
          </w:hyperlink>
        </w:p>
        <w:p w14:paraId="53A6A00B" w14:textId="799313C5" w:rsidR="00E454A8" w:rsidRDefault="00E454A8">
          <w:pPr>
            <w:pStyle w:val="TOC6"/>
            <w:tabs>
              <w:tab w:val="left" w:pos="2255"/>
              <w:tab w:val="right" w:leader="dot" w:pos="9350"/>
            </w:tabs>
            <w:rPr>
              <w:rFonts w:asciiTheme="minorHAnsi" w:eastAsiaTheme="minorEastAsia" w:hAnsiTheme="minorHAnsi"/>
              <w:noProof/>
            </w:rPr>
          </w:pPr>
          <w:hyperlink w:anchor="_Toc138075888" w:history="1">
            <w:r w:rsidRPr="00DC5850">
              <w:rPr>
                <w:rStyle w:val="Hyperlink"/>
                <w:noProof/>
              </w:rPr>
              <w:t>5.4.1.8.3.2</w:t>
            </w:r>
            <w:r>
              <w:rPr>
                <w:rFonts w:asciiTheme="minorHAnsi" w:eastAsiaTheme="minorEastAsia" w:hAnsiTheme="minorHAnsi"/>
                <w:noProof/>
              </w:rPr>
              <w:tab/>
            </w:r>
            <w:r w:rsidRPr="00DC5850">
              <w:rPr>
                <w:rStyle w:val="Hyperlink"/>
                <w:noProof/>
              </w:rPr>
              <w:t>Metricbeat Configurations</w:t>
            </w:r>
            <w:r>
              <w:rPr>
                <w:noProof/>
                <w:webHidden/>
              </w:rPr>
              <w:tab/>
            </w:r>
            <w:r>
              <w:rPr>
                <w:noProof/>
                <w:webHidden/>
              </w:rPr>
              <w:fldChar w:fldCharType="begin"/>
            </w:r>
            <w:r>
              <w:rPr>
                <w:noProof/>
                <w:webHidden/>
              </w:rPr>
              <w:instrText xml:space="preserve"> PAGEREF _Toc138075888 \h </w:instrText>
            </w:r>
            <w:r>
              <w:rPr>
                <w:noProof/>
                <w:webHidden/>
              </w:rPr>
            </w:r>
            <w:r>
              <w:rPr>
                <w:noProof/>
                <w:webHidden/>
              </w:rPr>
              <w:fldChar w:fldCharType="separate"/>
            </w:r>
            <w:r w:rsidR="00651143">
              <w:rPr>
                <w:noProof/>
                <w:webHidden/>
              </w:rPr>
              <w:t>25</w:t>
            </w:r>
            <w:r>
              <w:rPr>
                <w:noProof/>
                <w:webHidden/>
              </w:rPr>
              <w:fldChar w:fldCharType="end"/>
            </w:r>
          </w:hyperlink>
        </w:p>
        <w:p w14:paraId="3A56B5DD" w14:textId="7F79D7B5" w:rsidR="00E454A8" w:rsidRDefault="00E454A8">
          <w:pPr>
            <w:pStyle w:val="TOC5"/>
            <w:tabs>
              <w:tab w:val="left" w:pos="1870"/>
              <w:tab w:val="right" w:leader="dot" w:pos="9350"/>
            </w:tabs>
            <w:rPr>
              <w:rFonts w:asciiTheme="minorHAnsi" w:eastAsiaTheme="minorEastAsia" w:hAnsiTheme="minorHAnsi"/>
              <w:noProof/>
            </w:rPr>
          </w:pPr>
          <w:hyperlink w:anchor="_Toc138075889" w:history="1">
            <w:r w:rsidRPr="00DC5850">
              <w:rPr>
                <w:rStyle w:val="Hyperlink"/>
                <w:noProof/>
              </w:rPr>
              <w:t>5.4.1.8.4</w:t>
            </w:r>
            <w:r>
              <w:rPr>
                <w:rFonts w:asciiTheme="minorHAnsi" w:eastAsiaTheme="minorEastAsia" w:hAnsiTheme="minorHAnsi"/>
                <w:noProof/>
              </w:rPr>
              <w:tab/>
            </w:r>
            <w:r w:rsidRPr="00DC5850">
              <w:rPr>
                <w:rStyle w:val="Hyperlink"/>
                <w:noProof/>
              </w:rPr>
              <w:t>Elastic Node Groups</w:t>
            </w:r>
            <w:r>
              <w:rPr>
                <w:noProof/>
                <w:webHidden/>
              </w:rPr>
              <w:tab/>
            </w:r>
            <w:r>
              <w:rPr>
                <w:noProof/>
                <w:webHidden/>
              </w:rPr>
              <w:fldChar w:fldCharType="begin"/>
            </w:r>
            <w:r>
              <w:rPr>
                <w:noProof/>
                <w:webHidden/>
              </w:rPr>
              <w:instrText xml:space="preserve"> PAGEREF _Toc138075889 \h </w:instrText>
            </w:r>
            <w:r>
              <w:rPr>
                <w:noProof/>
                <w:webHidden/>
              </w:rPr>
            </w:r>
            <w:r>
              <w:rPr>
                <w:noProof/>
                <w:webHidden/>
              </w:rPr>
              <w:fldChar w:fldCharType="separate"/>
            </w:r>
            <w:r w:rsidR="00651143">
              <w:rPr>
                <w:noProof/>
                <w:webHidden/>
              </w:rPr>
              <w:t>26</w:t>
            </w:r>
            <w:r>
              <w:rPr>
                <w:noProof/>
                <w:webHidden/>
              </w:rPr>
              <w:fldChar w:fldCharType="end"/>
            </w:r>
          </w:hyperlink>
        </w:p>
        <w:p w14:paraId="2B8BC065" w14:textId="5FBE0671" w:rsidR="00E454A8" w:rsidRDefault="00E454A8">
          <w:pPr>
            <w:pStyle w:val="TOC4"/>
            <w:tabs>
              <w:tab w:val="left" w:pos="1760"/>
              <w:tab w:val="right" w:leader="dot" w:pos="9350"/>
            </w:tabs>
            <w:rPr>
              <w:rFonts w:asciiTheme="minorHAnsi" w:eastAsiaTheme="minorEastAsia" w:hAnsiTheme="minorHAnsi"/>
              <w:noProof/>
            </w:rPr>
          </w:pPr>
          <w:hyperlink w:anchor="_Toc138075890" w:history="1">
            <w:r w:rsidRPr="00DC5850">
              <w:rPr>
                <w:rStyle w:val="Hyperlink"/>
                <w:noProof/>
              </w:rPr>
              <w:t>5.4.1.9</w:t>
            </w:r>
            <w:r>
              <w:rPr>
                <w:rFonts w:asciiTheme="minorHAnsi" w:eastAsiaTheme="minorEastAsia" w:hAnsiTheme="minorHAnsi"/>
                <w:noProof/>
              </w:rPr>
              <w:tab/>
            </w:r>
            <w:r w:rsidRPr="00DC5850">
              <w:rPr>
                <w:rStyle w:val="Hyperlink"/>
                <w:noProof/>
              </w:rPr>
              <w:t>Configure NSX Load Balancer</w:t>
            </w:r>
            <w:r>
              <w:rPr>
                <w:noProof/>
                <w:webHidden/>
              </w:rPr>
              <w:tab/>
            </w:r>
            <w:r>
              <w:rPr>
                <w:noProof/>
                <w:webHidden/>
              </w:rPr>
              <w:fldChar w:fldCharType="begin"/>
            </w:r>
            <w:r>
              <w:rPr>
                <w:noProof/>
                <w:webHidden/>
              </w:rPr>
              <w:instrText xml:space="preserve"> PAGEREF _Toc138075890 \h </w:instrText>
            </w:r>
            <w:r>
              <w:rPr>
                <w:noProof/>
                <w:webHidden/>
              </w:rPr>
            </w:r>
            <w:r>
              <w:rPr>
                <w:noProof/>
                <w:webHidden/>
              </w:rPr>
              <w:fldChar w:fldCharType="separate"/>
            </w:r>
            <w:r w:rsidR="00651143">
              <w:rPr>
                <w:noProof/>
                <w:webHidden/>
              </w:rPr>
              <w:t>29</w:t>
            </w:r>
            <w:r>
              <w:rPr>
                <w:noProof/>
                <w:webHidden/>
              </w:rPr>
              <w:fldChar w:fldCharType="end"/>
            </w:r>
          </w:hyperlink>
        </w:p>
        <w:p w14:paraId="2B60A5C1" w14:textId="55B55652" w:rsidR="00E454A8" w:rsidRDefault="00E454A8">
          <w:pPr>
            <w:pStyle w:val="TOC4"/>
            <w:tabs>
              <w:tab w:val="left" w:pos="1760"/>
              <w:tab w:val="right" w:leader="dot" w:pos="9350"/>
            </w:tabs>
            <w:rPr>
              <w:rFonts w:asciiTheme="minorHAnsi" w:eastAsiaTheme="minorEastAsia" w:hAnsiTheme="minorHAnsi"/>
              <w:noProof/>
            </w:rPr>
          </w:pPr>
          <w:hyperlink w:anchor="_Toc138075891" w:history="1">
            <w:r w:rsidRPr="00DC5850">
              <w:rPr>
                <w:rStyle w:val="Hyperlink"/>
                <w:noProof/>
              </w:rPr>
              <w:t>5.4.1.10</w:t>
            </w:r>
            <w:r>
              <w:rPr>
                <w:rFonts w:asciiTheme="minorHAnsi" w:eastAsiaTheme="minorEastAsia" w:hAnsiTheme="minorHAnsi"/>
                <w:noProof/>
              </w:rPr>
              <w:tab/>
            </w:r>
            <w:r w:rsidRPr="00DC5850">
              <w:rPr>
                <w:rStyle w:val="Hyperlink"/>
                <w:noProof/>
              </w:rPr>
              <w:t>Elasticsearch and Logstash VM Creation</w:t>
            </w:r>
            <w:r>
              <w:rPr>
                <w:noProof/>
                <w:webHidden/>
              </w:rPr>
              <w:tab/>
            </w:r>
            <w:r>
              <w:rPr>
                <w:noProof/>
                <w:webHidden/>
              </w:rPr>
              <w:fldChar w:fldCharType="begin"/>
            </w:r>
            <w:r>
              <w:rPr>
                <w:noProof/>
                <w:webHidden/>
              </w:rPr>
              <w:instrText xml:space="preserve"> PAGEREF _Toc138075891 \h </w:instrText>
            </w:r>
            <w:r>
              <w:rPr>
                <w:noProof/>
                <w:webHidden/>
              </w:rPr>
            </w:r>
            <w:r>
              <w:rPr>
                <w:noProof/>
                <w:webHidden/>
              </w:rPr>
              <w:fldChar w:fldCharType="separate"/>
            </w:r>
            <w:r w:rsidR="00651143">
              <w:rPr>
                <w:noProof/>
                <w:webHidden/>
              </w:rPr>
              <w:t>30</w:t>
            </w:r>
            <w:r>
              <w:rPr>
                <w:noProof/>
                <w:webHidden/>
              </w:rPr>
              <w:fldChar w:fldCharType="end"/>
            </w:r>
          </w:hyperlink>
        </w:p>
        <w:p w14:paraId="35C3A665" w14:textId="038B1859" w:rsidR="00E454A8" w:rsidRDefault="00E454A8">
          <w:pPr>
            <w:pStyle w:val="TOC4"/>
            <w:tabs>
              <w:tab w:val="left" w:pos="1760"/>
              <w:tab w:val="right" w:leader="dot" w:pos="9350"/>
            </w:tabs>
            <w:rPr>
              <w:rFonts w:asciiTheme="minorHAnsi" w:eastAsiaTheme="minorEastAsia" w:hAnsiTheme="minorHAnsi"/>
              <w:noProof/>
            </w:rPr>
          </w:pPr>
          <w:hyperlink w:anchor="_Toc138075892" w:history="1">
            <w:r w:rsidRPr="00DC5850">
              <w:rPr>
                <w:rStyle w:val="Hyperlink"/>
                <w:noProof/>
              </w:rPr>
              <w:t>5.4.1.11</w:t>
            </w:r>
            <w:r>
              <w:rPr>
                <w:rFonts w:asciiTheme="minorHAnsi" w:eastAsiaTheme="minorEastAsia" w:hAnsiTheme="minorHAnsi"/>
                <w:noProof/>
              </w:rPr>
              <w:tab/>
            </w:r>
            <w:r w:rsidRPr="00DC5850">
              <w:rPr>
                <w:rStyle w:val="Hyperlink"/>
                <w:noProof/>
              </w:rPr>
              <w:t>Service Account Kerberos Management (SAKM)</w:t>
            </w:r>
            <w:r>
              <w:rPr>
                <w:noProof/>
                <w:webHidden/>
              </w:rPr>
              <w:tab/>
            </w:r>
            <w:r>
              <w:rPr>
                <w:noProof/>
                <w:webHidden/>
              </w:rPr>
              <w:fldChar w:fldCharType="begin"/>
            </w:r>
            <w:r>
              <w:rPr>
                <w:noProof/>
                <w:webHidden/>
              </w:rPr>
              <w:instrText xml:space="preserve"> PAGEREF _Toc138075892 \h </w:instrText>
            </w:r>
            <w:r>
              <w:rPr>
                <w:noProof/>
                <w:webHidden/>
              </w:rPr>
            </w:r>
            <w:r>
              <w:rPr>
                <w:noProof/>
                <w:webHidden/>
              </w:rPr>
              <w:fldChar w:fldCharType="separate"/>
            </w:r>
            <w:r w:rsidR="00651143">
              <w:rPr>
                <w:noProof/>
                <w:webHidden/>
              </w:rPr>
              <w:t>30</w:t>
            </w:r>
            <w:r>
              <w:rPr>
                <w:noProof/>
                <w:webHidden/>
              </w:rPr>
              <w:fldChar w:fldCharType="end"/>
            </w:r>
          </w:hyperlink>
        </w:p>
        <w:p w14:paraId="2DD33CE5" w14:textId="2FAEAD59" w:rsidR="00E454A8" w:rsidRDefault="00E454A8">
          <w:pPr>
            <w:pStyle w:val="TOC5"/>
            <w:tabs>
              <w:tab w:val="left" w:pos="1980"/>
              <w:tab w:val="right" w:leader="dot" w:pos="9350"/>
            </w:tabs>
            <w:rPr>
              <w:rFonts w:asciiTheme="minorHAnsi" w:eastAsiaTheme="minorEastAsia" w:hAnsiTheme="minorHAnsi"/>
              <w:noProof/>
            </w:rPr>
          </w:pPr>
          <w:hyperlink w:anchor="_Toc138075893" w:history="1">
            <w:r w:rsidRPr="00DC5850">
              <w:rPr>
                <w:rStyle w:val="Hyperlink"/>
                <w:noProof/>
              </w:rPr>
              <w:t>5.4.1.11.1</w:t>
            </w:r>
            <w:r>
              <w:rPr>
                <w:rFonts w:asciiTheme="minorHAnsi" w:eastAsiaTheme="minorEastAsia" w:hAnsiTheme="minorHAnsi"/>
                <w:noProof/>
              </w:rPr>
              <w:tab/>
            </w:r>
            <w:r w:rsidRPr="00DC5850">
              <w:rPr>
                <w:rStyle w:val="Hyperlink"/>
                <w:noProof/>
              </w:rPr>
              <w:t>Verify SAKM Installed</w:t>
            </w:r>
            <w:r>
              <w:rPr>
                <w:noProof/>
                <w:webHidden/>
              </w:rPr>
              <w:tab/>
            </w:r>
            <w:r>
              <w:rPr>
                <w:noProof/>
                <w:webHidden/>
              </w:rPr>
              <w:fldChar w:fldCharType="begin"/>
            </w:r>
            <w:r>
              <w:rPr>
                <w:noProof/>
                <w:webHidden/>
              </w:rPr>
              <w:instrText xml:space="preserve"> PAGEREF _Toc138075893 \h </w:instrText>
            </w:r>
            <w:r>
              <w:rPr>
                <w:noProof/>
                <w:webHidden/>
              </w:rPr>
            </w:r>
            <w:r>
              <w:rPr>
                <w:noProof/>
                <w:webHidden/>
              </w:rPr>
              <w:fldChar w:fldCharType="separate"/>
            </w:r>
            <w:r w:rsidR="00651143">
              <w:rPr>
                <w:noProof/>
                <w:webHidden/>
              </w:rPr>
              <w:t>31</w:t>
            </w:r>
            <w:r>
              <w:rPr>
                <w:noProof/>
                <w:webHidden/>
              </w:rPr>
              <w:fldChar w:fldCharType="end"/>
            </w:r>
          </w:hyperlink>
        </w:p>
        <w:p w14:paraId="1BD3EC9E" w14:textId="507304B3" w:rsidR="00E454A8" w:rsidRDefault="00E454A8">
          <w:pPr>
            <w:pStyle w:val="TOC5"/>
            <w:tabs>
              <w:tab w:val="left" w:pos="1980"/>
              <w:tab w:val="right" w:leader="dot" w:pos="9350"/>
            </w:tabs>
            <w:rPr>
              <w:rFonts w:asciiTheme="minorHAnsi" w:eastAsiaTheme="minorEastAsia" w:hAnsiTheme="minorHAnsi"/>
              <w:noProof/>
            </w:rPr>
          </w:pPr>
          <w:hyperlink w:anchor="_Toc138075894" w:history="1">
            <w:r w:rsidRPr="00DC5850">
              <w:rPr>
                <w:rStyle w:val="Hyperlink"/>
                <w:noProof/>
              </w:rPr>
              <w:t>5.4.1.11.2</w:t>
            </w:r>
            <w:r>
              <w:rPr>
                <w:rFonts w:asciiTheme="minorHAnsi" w:eastAsiaTheme="minorEastAsia" w:hAnsiTheme="minorHAnsi"/>
                <w:noProof/>
              </w:rPr>
              <w:tab/>
            </w:r>
            <w:r w:rsidRPr="00DC5850">
              <w:rPr>
                <w:rStyle w:val="Hyperlink"/>
                <w:noProof/>
              </w:rPr>
              <w:t>Install/Configure SAKM</w:t>
            </w:r>
            <w:r>
              <w:rPr>
                <w:noProof/>
                <w:webHidden/>
              </w:rPr>
              <w:tab/>
            </w:r>
            <w:r>
              <w:rPr>
                <w:noProof/>
                <w:webHidden/>
              </w:rPr>
              <w:fldChar w:fldCharType="begin"/>
            </w:r>
            <w:r>
              <w:rPr>
                <w:noProof/>
                <w:webHidden/>
              </w:rPr>
              <w:instrText xml:space="preserve"> PAGEREF _Toc138075894 \h </w:instrText>
            </w:r>
            <w:r>
              <w:rPr>
                <w:noProof/>
                <w:webHidden/>
              </w:rPr>
            </w:r>
            <w:r>
              <w:rPr>
                <w:noProof/>
                <w:webHidden/>
              </w:rPr>
              <w:fldChar w:fldCharType="separate"/>
            </w:r>
            <w:r w:rsidR="00651143">
              <w:rPr>
                <w:noProof/>
                <w:webHidden/>
              </w:rPr>
              <w:t>31</w:t>
            </w:r>
            <w:r>
              <w:rPr>
                <w:noProof/>
                <w:webHidden/>
              </w:rPr>
              <w:fldChar w:fldCharType="end"/>
            </w:r>
          </w:hyperlink>
        </w:p>
        <w:p w14:paraId="2C29318E" w14:textId="6AC0E912" w:rsidR="00E454A8" w:rsidRDefault="00E454A8">
          <w:pPr>
            <w:pStyle w:val="TOC6"/>
            <w:tabs>
              <w:tab w:val="left" w:pos="2365"/>
              <w:tab w:val="right" w:leader="dot" w:pos="9350"/>
            </w:tabs>
            <w:rPr>
              <w:rFonts w:asciiTheme="minorHAnsi" w:eastAsiaTheme="minorEastAsia" w:hAnsiTheme="minorHAnsi"/>
              <w:noProof/>
            </w:rPr>
          </w:pPr>
          <w:hyperlink w:anchor="_Toc138075895" w:history="1">
            <w:r w:rsidRPr="00DC5850">
              <w:rPr>
                <w:rStyle w:val="Hyperlink"/>
                <w:noProof/>
              </w:rPr>
              <w:t>5.4.1.11.2.1</w:t>
            </w:r>
            <w:r>
              <w:rPr>
                <w:rFonts w:asciiTheme="minorHAnsi" w:eastAsiaTheme="minorEastAsia" w:hAnsiTheme="minorHAnsi"/>
                <w:noProof/>
              </w:rPr>
              <w:tab/>
            </w:r>
            <w:r w:rsidRPr="00DC5850">
              <w:rPr>
                <w:rStyle w:val="Hyperlink"/>
                <w:noProof/>
              </w:rPr>
              <w:t>SAKM Install</w:t>
            </w:r>
            <w:r>
              <w:rPr>
                <w:noProof/>
                <w:webHidden/>
              </w:rPr>
              <w:tab/>
            </w:r>
            <w:r>
              <w:rPr>
                <w:noProof/>
                <w:webHidden/>
              </w:rPr>
              <w:fldChar w:fldCharType="begin"/>
            </w:r>
            <w:r>
              <w:rPr>
                <w:noProof/>
                <w:webHidden/>
              </w:rPr>
              <w:instrText xml:space="preserve"> PAGEREF _Toc138075895 \h </w:instrText>
            </w:r>
            <w:r>
              <w:rPr>
                <w:noProof/>
                <w:webHidden/>
              </w:rPr>
            </w:r>
            <w:r>
              <w:rPr>
                <w:noProof/>
                <w:webHidden/>
              </w:rPr>
              <w:fldChar w:fldCharType="separate"/>
            </w:r>
            <w:r w:rsidR="00651143">
              <w:rPr>
                <w:noProof/>
                <w:webHidden/>
              </w:rPr>
              <w:t>32</w:t>
            </w:r>
            <w:r>
              <w:rPr>
                <w:noProof/>
                <w:webHidden/>
              </w:rPr>
              <w:fldChar w:fldCharType="end"/>
            </w:r>
          </w:hyperlink>
        </w:p>
        <w:p w14:paraId="435EEB5A" w14:textId="5643E289" w:rsidR="00E454A8" w:rsidRDefault="00E454A8">
          <w:pPr>
            <w:pStyle w:val="TOC6"/>
            <w:tabs>
              <w:tab w:val="left" w:pos="2365"/>
              <w:tab w:val="right" w:leader="dot" w:pos="9350"/>
            </w:tabs>
            <w:rPr>
              <w:rFonts w:asciiTheme="minorHAnsi" w:eastAsiaTheme="minorEastAsia" w:hAnsiTheme="minorHAnsi"/>
              <w:noProof/>
            </w:rPr>
          </w:pPr>
          <w:hyperlink w:anchor="_Toc138075896" w:history="1">
            <w:r w:rsidRPr="00DC5850">
              <w:rPr>
                <w:rStyle w:val="Hyperlink"/>
                <w:noProof/>
              </w:rPr>
              <w:t>5.4.1.11.2.2</w:t>
            </w:r>
            <w:r>
              <w:rPr>
                <w:rFonts w:asciiTheme="minorHAnsi" w:eastAsiaTheme="minorEastAsia" w:hAnsiTheme="minorHAnsi"/>
                <w:noProof/>
              </w:rPr>
              <w:tab/>
            </w:r>
            <w:r w:rsidRPr="00DC5850">
              <w:rPr>
                <w:rStyle w:val="Hyperlink"/>
                <w:noProof/>
              </w:rPr>
              <w:t>Create SAKM Keytab</w:t>
            </w:r>
            <w:r>
              <w:rPr>
                <w:noProof/>
                <w:webHidden/>
              </w:rPr>
              <w:tab/>
            </w:r>
            <w:r>
              <w:rPr>
                <w:noProof/>
                <w:webHidden/>
              </w:rPr>
              <w:fldChar w:fldCharType="begin"/>
            </w:r>
            <w:r>
              <w:rPr>
                <w:noProof/>
                <w:webHidden/>
              </w:rPr>
              <w:instrText xml:space="preserve"> PAGEREF _Toc138075896 \h </w:instrText>
            </w:r>
            <w:r>
              <w:rPr>
                <w:noProof/>
                <w:webHidden/>
              </w:rPr>
            </w:r>
            <w:r>
              <w:rPr>
                <w:noProof/>
                <w:webHidden/>
              </w:rPr>
              <w:fldChar w:fldCharType="separate"/>
            </w:r>
            <w:r w:rsidR="00651143">
              <w:rPr>
                <w:noProof/>
                <w:webHidden/>
              </w:rPr>
              <w:t>32</w:t>
            </w:r>
            <w:r>
              <w:rPr>
                <w:noProof/>
                <w:webHidden/>
              </w:rPr>
              <w:fldChar w:fldCharType="end"/>
            </w:r>
          </w:hyperlink>
        </w:p>
        <w:p w14:paraId="2B77C293" w14:textId="617D8518" w:rsidR="00E454A8" w:rsidRDefault="00E454A8">
          <w:pPr>
            <w:pStyle w:val="TOC6"/>
            <w:tabs>
              <w:tab w:val="left" w:pos="2365"/>
              <w:tab w:val="right" w:leader="dot" w:pos="9350"/>
            </w:tabs>
            <w:rPr>
              <w:rFonts w:asciiTheme="minorHAnsi" w:eastAsiaTheme="minorEastAsia" w:hAnsiTheme="minorHAnsi"/>
              <w:noProof/>
            </w:rPr>
          </w:pPr>
          <w:hyperlink w:anchor="_Toc138075897" w:history="1">
            <w:r w:rsidRPr="00DC5850">
              <w:rPr>
                <w:rStyle w:val="Hyperlink"/>
                <w:noProof/>
              </w:rPr>
              <w:t>5.4.1.11.2.3</w:t>
            </w:r>
            <w:r>
              <w:rPr>
                <w:rFonts w:asciiTheme="minorHAnsi" w:eastAsiaTheme="minorEastAsia" w:hAnsiTheme="minorHAnsi"/>
                <w:noProof/>
              </w:rPr>
              <w:tab/>
            </w:r>
            <w:r w:rsidRPr="00DC5850">
              <w:rPr>
                <w:rStyle w:val="Hyperlink"/>
                <w:noProof/>
              </w:rPr>
              <w:t>Set Up Background Management</w:t>
            </w:r>
            <w:r>
              <w:rPr>
                <w:noProof/>
                <w:webHidden/>
              </w:rPr>
              <w:tab/>
            </w:r>
            <w:r>
              <w:rPr>
                <w:noProof/>
                <w:webHidden/>
              </w:rPr>
              <w:fldChar w:fldCharType="begin"/>
            </w:r>
            <w:r>
              <w:rPr>
                <w:noProof/>
                <w:webHidden/>
              </w:rPr>
              <w:instrText xml:space="preserve"> PAGEREF _Toc138075897 \h </w:instrText>
            </w:r>
            <w:r>
              <w:rPr>
                <w:noProof/>
                <w:webHidden/>
              </w:rPr>
            </w:r>
            <w:r>
              <w:rPr>
                <w:noProof/>
                <w:webHidden/>
              </w:rPr>
              <w:fldChar w:fldCharType="separate"/>
            </w:r>
            <w:r w:rsidR="00651143">
              <w:rPr>
                <w:noProof/>
                <w:webHidden/>
              </w:rPr>
              <w:t>32</w:t>
            </w:r>
            <w:r>
              <w:rPr>
                <w:noProof/>
                <w:webHidden/>
              </w:rPr>
              <w:fldChar w:fldCharType="end"/>
            </w:r>
          </w:hyperlink>
        </w:p>
        <w:p w14:paraId="2C7043F1" w14:textId="535E6FC4" w:rsidR="00E454A8" w:rsidRDefault="00E454A8">
          <w:pPr>
            <w:pStyle w:val="TOC4"/>
            <w:tabs>
              <w:tab w:val="left" w:pos="1760"/>
              <w:tab w:val="right" w:leader="dot" w:pos="9350"/>
            </w:tabs>
            <w:rPr>
              <w:rFonts w:asciiTheme="minorHAnsi" w:eastAsiaTheme="minorEastAsia" w:hAnsiTheme="minorHAnsi"/>
              <w:noProof/>
            </w:rPr>
          </w:pPr>
          <w:hyperlink w:anchor="_Toc138075898" w:history="1">
            <w:r w:rsidRPr="00DC5850">
              <w:rPr>
                <w:rStyle w:val="Hyperlink"/>
                <w:noProof/>
              </w:rPr>
              <w:t>5.4.1.12</w:t>
            </w:r>
            <w:r>
              <w:rPr>
                <w:rFonts w:asciiTheme="minorHAnsi" w:eastAsiaTheme="minorEastAsia" w:hAnsiTheme="minorHAnsi"/>
                <w:noProof/>
              </w:rPr>
              <w:tab/>
            </w:r>
            <w:r w:rsidRPr="00DC5850">
              <w:rPr>
                <w:rStyle w:val="Hyperlink"/>
                <w:noProof/>
              </w:rPr>
              <w:t>Device Monitoring</w:t>
            </w:r>
            <w:r>
              <w:rPr>
                <w:noProof/>
                <w:webHidden/>
              </w:rPr>
              <w:tab/>
            </w:r>
            <w:r>
              <w:rPr>
                <w:noProof/>
                <w:webHidden/>
              </w:rPr>
              <w:fldChar w:fldCharType="begin"/>
            </w:r>
            <w:r>
              <w:rPr>
                <w:noProof/>
                <w:webHidden/>
              </w:rPr>
              <w:instrText xml:space="preserve"> PAGEREF _Toc138075898 \h </w:instrText>
            </w:r>
            <w:r>
              <w:rPr>
                <w:noProof/>
                <w:webHidden/>
              </w:rPr>
            </w:r>
            <w:r>
              <w:rPr>
                <w:noProof/>
                <w:webHidden/>
              </w:rPr>
              <w:fldChar w:fldCharType="separate"/>
            </w:r>
            <w:r w:rsidR="00651143">
              <w:rPr>
                <w:noProof/>
                <w:webHidden/>
              </w:rPr>
              <w:t>33</w:t>
            </w:r>
            <w:r>
              <w:rPr>
                <w:noProof/>
                <w:webHidden/>
              </w:rPr>
              <w:fldChar w:fldCharType="end"/>
            </w:r>
          </w:hyperlink>
        </w:p>
        <w:p w14:paraId="69EB336A" w14:textId="3DA56024" w:rsidR="00E454A8" w:rsidRDefault="00E454A8">
          <w:pPr>
            <w:pStyle w:val="TOC3"/>
            <w:rPr>
              <w:rFonts w:asciiTheme="minorHAnsi" w:eastAsiaTheme="minorEastAsia" w:hAnsiTheme="minorHAnsi"/>
              <w:noProof/>
            </w:rPr>
          </w:pPr>
          <w:hyperlink w:anchor="_Toc138075899" w:history="1">
            <w:r w:rsidRPr="00DC5850">
              <w:rPr>
                <w:rStyle w:val="Hyperlink"/>
                <w:noProof/>
              </w:rPr>
              <w:t>5.4.2</w:t>
            </w:r>
            <w:r>
              <w:rPr>
                <w:rFonts w:asciiTheme="minorHAnsi" w:eastAsiaTheme="minorEastAsia" w:hAnsiTheme="minorHAnsi"/>
                <w:noProof/>
              </w:rPr>
              <w:tab/>
            </w:r>
            <w:r w:rsidRPr="00DC5850">
              <w:rPr>
                <w:rStyle w:val="Hyperlink"/>
                <w:noProof/>
              </w:rPr>
              <w:t>Final pre checks</w:t>
            </w:r>
            <w:r>
              <w:rPr>
                <w:noProof/>
                <w:webHidden/>
              </w:rPr>
              <w:tab/>
            </w:r>
            <w:r>
              <w:rPr>
                <w:noProof/>
                <w:webHidden/>
              </w:rPr>
              <w:fldChar w:fldCharType="begin"/>
            </w:r>
            <w:r>
              <w:rPr>
                <w:noProof/>
                <w:webHidden/>
              </w:rPr>
              <w:instrText xml:space="preserve"> PAGEREF _Toc138075899 \h </w:instrText>
            </w:r>
            <w:r>
              <w:rPr>
                <w:noProof/>
                <w:webHidden/>
              </w:rPr>
            </w:r>
            <w:r>
              <w:rPr>
                <w:noProof/>
                <w:webHidden/>
              </w:rPr>
              <w:fldChar w:fldCharType="separate"/>
            </w:r>
            <w:r w:rsidR="00651143">
              <w:rPr>
                <w:noProof/>
                <w:webHidden/>
              </w:rPr>
              <w:t>34</w:t>
            </w:r>
            <w:r>
              <w:rPr>
                <w:noProof/>
                <w:webHidden/>
              </w:rPr>
              <w:fldChar w:fldCharType="end"/>
            </w:r>
          </w:hyperlink>
        </w:p>
        <w:p w14:paraId="7F20528E" w14:textId="4366DE6F" w:rsidR="00E454A8" w:rsidRDefault="00E454A8">
          <w:pPr>
            <w:pStyle w:val="TOC3"/>
            <w:rPr>
              <w:rFonts w:asciiTheme="minorHAnsi" w:eastAsiaTheme="minorEastAsia" w:hAnsiTheme="minorHAnsi"/>
              <w:noProof/>
            </w:rPr>
          </w:pPr>
          <w:hyperlink w:anchor="_Toc138075900" w:history="1">
            <w:r w:rsidRPr="00DC5850">
              <w:rPr>
                <w:rStyle w:val="Hyperlink"/>
                <w:noProof/>
              </w:rPr>
              <w:t>5.4.3</w:t>
            </w:r>
            <w:r>
              <w:rPr>
                <w:rFonts w:asciiTheme="minorHAnsi" w:eastAsiaTheme="minorEastAsia" w:hAnsiTheme="minorHAnsi"/>
                <w:noProof/>
              </w:rPr>
              <w:tab/>
            </w:r>
            <w:r w:rsidRPr="00DC5850">
              <w:rPr>
                <w:rStyle w:val="Hyperlink"/>
                <w:noProof/>
              </w:rPr>
              <w:t>Elasticsearch</w:t>
            </w:r>
            <w:r>
              <w:rPr>
                <w:noProof/>
                <w:webHidden/>
              </w:rPr>
              <w:tab/>
            </w:r>
            <w:r>
              <w:rPr>
                <w:noProof/>
                <w:webHidden/>
              </w:rPr>
              <w:fldChar w:fldCharType="begin"/>
            </w:r>
            <w:r>
              <w:rPr>
                <w:noProof/>
                <w:webHidden/>
              </w:rPr>
              <w:instrText xml:space="preserve"> PAGEREF _Toc138075900 \h </w:instrText>
            </w:r>
            <w:r>
              <w:rPr>
                <w:noProof/>
                <w:webHidden/>
              </w:rPr>
            </w:r>
            <w:r>
              <w:rPr>
                <w:noProof/>
                <w:webHidden/>
              </w:rPr>
              <w:fldChar w:fldCharType="separate"/>
            </w:r>
            <w:r w:rsidR="00651143">
              <w:rPr>
                <w:noProof/>
                <w:webHidden/>
              </w:rPr>
              <w:t>35</w:t>
            </w:r>
            <w:r>
              <w:rPr>
                <w:noProof/>
                <w:webHidden/>
              </w:rPr>
              <w:fldChar w:fldCharType="end"/>
            </w:r>
          </w:hyperlink>
        </w:p>
        <w:p w14:paraId="160C04C1" w14:textId="538B260F" w:rsidR="00E454A8" w:rsidRDefault="00E454A8">
          <w:pPr>
            <w:pStyle w:val="TOC4"/>
            <w:tabs>
              <w:tab w:val="left" w:pos="1760"/>
              <w:tab w:val="right" w:leader="dot" w:pos="9350"/>
            </w:tabs>
            <w:rPr>
              <w:rFonts w:asciiTheme="minorHAnsi" w:eastAsiaTheme="minorEastAsia" w:hAnsiTheme="minorHAnsi"/>
              <w:noProof/>
            </w:rPr>
          </w:pPr>
          <w:hyperlink w:anchor="_Toc138075901" w:history="1">
            <w:r w:rsidRPr="00DC5850">
              <w:rPr>
                <w:rStyle w:val="Hyperlink"/>
                <w:noProof/>
              </w:rPr>
              <w:t>5.4.3.1</w:t>
            </w:r>
            <w:r>
              <w:rPr>
                <w:rFonts w:asciiTheme="minorHAnsi" w:eastAsiaTheme="minorEastAsia" w:hAnsiTheme="minorHAnsi"/>
                <w:noProof/>
              </w:rPr>
              <w:tab/>
            </w:r>
            <w:r w:rsidRPr="00DC5850">
              <w:rPr>
                <w:rStyle w:val="Hyperlink"/>
                <w:noProof/>
              </w:rPr>
              <w:t>Setup Repo with Core RPMs</w:t>
            </w:r>
            <w:r>
              <w:rPr>
                <w:noProof/>
                <w:webHidden/>
              </w:rPr>
              <w:tab/>
            </w:r>
            <w:r>
              <w:rPr>
                <w:noProof/>
                <w:webHidden/>
              </w:rPr>
              <w:fldChar w:fldCharType="begin"/>
            </w:r>
            <w:r>
              <w:rPr>
                <w:noProof/>
                <w:webHidden/>
              </w:rPr>
              <w:instrText xml:space="preserve"> PAGEREF _Toc138075901 \h </w:instrText>
            </w:r>
            <w:r>
              <w:rPr>
                <w:noProof/>
                <w:webHidden/>
              </w:rPr>
            </w:r>
            <w:r>
              <w:rPr>
                <w:noProof/>
                <w:webHidden/>
              </w:rPr>
              <w:fldChar w:fldCharType="separate"/>
            </w:r>
            <w:r w:rsidR="00651143">
              <w:rPr>
                <w:noProof/>
                <w:webHidden/>
              </w:rPr>
              <w:t>35</w:t>
            </w:r>
            <w:r>
              <w:rPr>
                <w:noProof/>
                <w:webHidden/>
              </w:rPr>
              <w:fldChar w:fldCharType="end"/>
            </w:r>
          </w:hyperlink>
        </w:p>
        <w:p w14:paraId="661F1AA1" w14:textId="5DCC0EB2" w:rsidR="00E454A8" w:rsidRDefault="00E454A8">
          <w:pPr>
            <w:pStyle w:val="TOC4"/>
            <w:tabs>
              <w:tab w:val="left" w:pos="1760"/>
              <w:tab w:val="right" w:leader="dot" w:pos="9350"/>
            </w:tabs>
            <w:rPr>
              <w:rFonts w:asciiTheme="minorHAnsi" w:eastAsiaTheme="minorEastAsia" w:hAnsiTheme="minorHAnsi"/>
              <w:noProof/>
            </w:rPr>
          </w:pPr>
          <w:hyperlink w:anchor="_Toc138075902" w:history="1">
            <w:r w:rsidRPr="00DC5850">
              <w:rPr>
                <w:rStyle w:val="Hyperlink"/>
                <w:noProof/>
              </w:rPr>
              <w:t>5.4.3.2</w:t>
            </w:r>
            <w:r>
              <w:rPr>
                <w:rFonts w:asciiTheme="minorHAnsi" w:eastAsiaTheme="minorEastAsia" w:hAnsiTheme="minorHAnsi"/>
                <w:noProof/>
              </w:rPr>
              <w:tab/>
            </w:r>
            <w:r w:rsidRPr="00DC5850">
              <w:rPr>
                <w:rStyle w:val="Hyperlink"/>
                <w:noProof/>
              </w:rPr>
              <w:t>Verify Service Account (From Each VM)</w:t>
            </w:r>
            <w:r>
              <w:rPr>
                <w:noProof/>
                <w:webHidden/>
              </w:rPr>
              <w:tab/>
            </w:r>
            <w:r>
              <w:rPr>
                <w:noProof/>
                <w:webHidden/>
              </w:rPr>
              <w:fldChar w:fldCharType="begin"/>
            </w:r>
            <w:r>
              <w:rPr>
                <w:noProof/>
                <w:webHidden/>
              </w:rPr>
              <w:instrText xml:space="preserve"> PAGEREF _Toc138075902 \h </w:instrText>
            </w:r>
            <w:r>
              <w:rPr>
                <w:noProof/>
                <w:webHidden/>
              </w:rPr>
            </w:r>
            <w:r>
              <w:rPr>
                <w:noProof/>
                <w:webHidden/>
              </w:rPr>
              <w:fldChar w:fldCharType="separate"/>
            </w:r>
            <w:r w:rsidR="00651143">
              <w:rPr>
                <w:noProof/>
                <w:webHidden/>
              </w:rPr>
              <w:t>36</w:t>
            </w:r>
            <w:r>
              <w:rPr>
                <w:noProof/>
                <w:webHidden/>
              </w:rPr>
              <w:fldChar w:fldCharType="end"/>
            </w:r>
          </w:hyperlink>
        </w:p>
        <w:p w14:paraId="524D8D5F" w14:textId="1611D9D6" w:rsidR="00E454A8" w:rsidRDefault="00E454A8">
          <w:pPr>
            <w:pStyle w:val="TOC4"/>
            <w:tabs>
              <w:tab w:val="left" w:pos="1760"/>
              <w:tab w:val="right" w:leader="dot" w:pos="9350"/>
            </w:tabs>
            <w:rPr>
              <w:rFonts w:asciiTheme="minorHAnsi" w:eastAsiaTheme="minorEastAsia" w:hAnsiTheme="minorHAnsi"/>
              <w:noProof/>
            </w:rPr>
          </w:pPr>
          <w:hyperlink w:anchor="_Toc138075903" w:history="1">
            <w:r w:rsidRPr="00DC5850">
              <w:rPr>
                <w:rStyle w:val="Hyperlink"/>
                <w:noProof/>
              </w:rPr>
              <w:t>5.4.3.3</w:t>
            </w:r>
            <w:r>
              <w:rPr>
                <w:rFonts w:asciiTheme="minorHAnsi" w:eastAsiaTheme="minorEastAsia" w:hAnsiTheme="minorHAnsi"/>
                <w:noProof/>
              </w:rPr>
              <w:tab/>
            </w:r>
            <w:r w:rsidRPr="00DC5850">
              <w:rPr>
                <w:rStyle w:val="Hyperlink"/>
                <w:noProof/>
              </w:rPr>
              <w:t>Elasticsearch Install – Adding a Node</w:t>
            </w:r>
            <w:r>
              <w:rPr>
                <w:noProof/>
                <w:webHidden/>
              </w:rPr>
              <w:tab/>
            </w:r>
            <w:r>
              <w:rPr>
                <w:noProof/>
                <w:webHidden/>
              </w:rPr>
              <w:fldChar w:fldCharType="begin"/>
            </w:r>
            <w:r>
              <w:rPr>
                <w:noProof/>
                <w:webHidden/>
              </w:rPr>
              <w:instrText xml:space="preserve"> PAGEREF _Toc138075903 \h </w:instrText>
            </w:r>
            <w:r>
              <w:rPr>
                <w:noProof/>
                <w:webHidden/>
              </w:rPr>
            </w:r>
            <w:r>
              <w:rPr>
                <w:noProof/>
                <w:webHidden/>
              </w:rPr>
              <w:fldChar w:fldCharType="separate"/>
            </w:r>
            <w:r w:rsidR="00651143">
              <w:rPr>
                <w:noProof/>
                <w:webHidden/>
              </w:rPr>
              <w:t>37</w:t>
            </w:r>
            <w:r>
              <w:rPr>
                <w:noProof/>
                <w:webHidden/>
              </w:rPr>
              <w:fldChar w:fldCharType="end"/>
            </w:r>
          </w:hyperlink>
        </w:p>
        <w:p w14:paraId="04354B29" w14:textId="0A86C8B9" w:rsidR="00E454A8" w:rsidRDefault="00E454A8">
          <w:pPr>
            <w:pStyle w:val="TOC4"/>
            <w:tabs>
              <w:tab w:val="left" w:pos="1760"/>
              <w:tab w:val="right" w:leader="dot" w:pos="9350"/>
            </w:tabs>
            <w:rPr>
              <w:rFonts w:asciiTheme="minorHAnsi" w:eastAsiaTheme="minorEastAsia" w:hAnsiTheme="minorHAnsi"/>
              <w:noProof/>
            </w:rPr>
          </w:pPr>
          <w:hyperlink w:anchor="_Toc138075904" w:history="1">
            <w:r w:rsidRPr="00DC5850">
              <w:rPr>
                <w:rStyle w:val="Hyperlink"/>
                <w:noProof/>
              </w:rPr>
              <w:t>5.4.3.4</w:t>
            </w:r>
            <w:r>
              <w:rPr>
                <w:rFonts w:asciiTheme="minorHAnsi" w:eastAsiaTheme="minorEastAsia" w:hAnsiTheme="minorHAnsi"/>
                <w:noProof/>
              </w:rPr>
              <w:tab/>
            </w:r>
            <w:r w:rsidRPr="00DC5850">
              <w:rPr>
                <w:rStyle w:val="Hyperlink"/>
                <w:noProof/>
              </w:rPr>
              <w:t>Verify VM can see Elastic Repo</w:t>
            </w:r>
            <w:r>
              <w:rPr>
                <w:noProof/>
                <w:webHidden/>
              </w:rPr>
              <w:tab/>
            </w:r>
            <w:r>
              <w:rPr>
                <w:noProof/>
                <w:webHidden/>
              </w:rPr>
              <w:fldChar w:fldCharType="begin"/>
            </w:r>
            <w:r>
              <w:rPr>
                <w:noProof/>
                <w:webHidden/>
              </w:rPr>
              <w:instrText xml:space="preserve"> PAGEREF _Toc138075904 \h </w:instrText>
            </w:r>
            <w:r>
              <w:rPr>
                <w:noProof/>
                <w:webHidden/>
              </w:rPr>
            </w:r>
            <w:r>
              <w:rPr>
                <w:noProof/>
                <w:webHidden/>
              </w:rPr>
              <w:fldChar w:fldCharType="separate"/>
            </w:r>
            <w:r w:rsidR="00651143">
              <w:rPr>
                <w:noProof/>
                <w:webHidden/>
              </w:rPr>
              <w:t>38</w:t>
            </w:r>
            <w:r>
              <w:rPr>
                <w:noProof/>
                <w:webHidden/>
              </w:rPr>
              <w:fldChar w:fldCharType="end"/>
            </w:r>
          </w:hyperlink>
        </w:p>
        <w:p w14:paraId="0B91089D" w14:textId="764DCFC3" w:rsidR="00E454A8" w:rsidRDefault="00E454A8">
          <w:pPr>
            <w:pStyle w:val="TOC4"/>
            <w:tabs>
              <w:tab w:val="left" w:pos="1760"/>
              <w:tab w:val="right" w:leader="dot" w:pos="9350"/>
            </w:tabs>
            <w:rPr>
              <w:rFonts w:asciiTheme="minorHAnsi" w:eastAsiaTheme="minorEastAsia" w:hAnsiTheme="minorHAnsi"/>
              <w:noProof/>
            </w:rPr>
          </w:pPr>
          <w:hyperlink w:anchor="_Toc138075905" w:history="1">
            <w:r w:rsidRPr="00DC5850">
              <w:rPr>
                <w:rStyle w:val="Hyperlink"/>
                <w:noProof/>
              </w:rPr>
              <w:t>5.4.3.5</w:t>
            </w:r>
            <w:r>
              <w:rPr>
                <w:rFonts w:asciiTheme="minorHAnsi" w:eastAsiaTheme="minorEastAsia" w:hAnsiTheme="minorHAnsi"/>
                <w:noProof/>
              </w:rPr>
              <w:tab/>
            </w:r>
            <w:r w:rsidRPr="00DC5850">
              <w:rPr>
                <w:rStyle w:val="Hyperlink"/>
                <w:noProof/>
              </w:rPr>
              <w:t>Install Elasticsearch</w:t>
            </w:r>
            <w:r>
              <w:rPr>
                <w:noProof/>
                <w:webHidden/>
              </w:rPr>
              <w:tab/>
            </w:r>
            <w:r>
              <w:rPr>
                <w:noProof/>
                <w:webHidden/>
              </w:rPr>
              <w:fldChar w:fldCharType="begin"/>
            </w:r>
            <w:r>
              <w:rPr>
                <w:noProof/>
                <w:webHidden/>
              </w:rPr>
              <w:instrText xml:space="preserve"> PAGEREF _Toc138075905 \h </w:instrText>
            </w:r>
            <w:r>
              <w:rPr>
                <w:noProof/>
                <w:webHidden/>
              </w:rPr>
            </w:r>
            <w:r>
              <w:rPr>
                <w:noProof/>
                <w:webHidden/>
              </w:rPr>
              <w:fldChar w:fldCharType="separate"/>
            </w:r>
            <w:r w:rsidR="00651143">
              <w:rPr>
                <w:noProof/>
                <w:webHidden/>
              </w:rPr>
              <w:t>38</w:t>
            </w:r>
            <w:r>
              <w:rPr>
                <w:noProof/>
                <w:webHidden/>
              </w:rPr>
              <w:fldChar w:fldCharType="end"/>
            </w:r>
          </w:hyperlink>
        </w:p>
        <w:p w14:paraId="560422A9" w14:textId="0072DA07" w:rsidR="00E454A8" w:rsidRDefault="00E454A8">
          <w:pPr>
            <w:pStyle w:val="TOC4"/>
            <w:tabs>
              <w:tab w:val="left" w:pos="1760"/>
              <w:tab w:val="right" w:leader="dot" w:pos="9350"/>
            </w:tabs>
            <w:rPr>
              <w:rFonts w:asciiTheme="minorHAnsi" w:eastAsiaTheme="minorEastAsia" w:hAnsiTheme="minorHAnsi"/>
              <w:noProof/>
            </w:rPr>
          </w:pPr>
          <w:hyperlink w:anchor="_Toc138075906" w:history="1">
            <w:r w:rsidRPr="00DC5850">
              <w:rPr>
                <w:rStyle w:val="Hyperlink"/>
                <w:noProof/>
              </w:rPr>
              <w:t>5.4.3.6</w:t>
            </w:r>
            <w:r>
              <w:rPr>
                <w:rFonts w:asciiTheme="minorHAnsi" w:eastAsiaTheme="minorEastAsia" w:hAnsiTheme="minorHAnsi"/>
                <w:noProof/>
              </w:rPr>
              <w:tab/>
            </w:r>
            <w:r w:rsidRPr="00DC5850">
              <w:rPr>
                <w:rStyle w:val="Hyperlink"/>
                <w:noProof/>
              </w:rPr>
              <w:t>Verify SSL Settings for ElasticSearch</w:t>
            </w:r>
            <w:r>
              <w:rPr>
                <w:noProof/>
                <w:webHidden/>
              </w:rPr>
              <w:tab/>
            </w:r>
            <w:r>
              <w:rPr>
                <w:noProof/>
                <w:webHidden/>
              </w:rPr>
              <w:fldChar w:fldCharType="begin"/>
            </w:r>
            <w:r>
              <w:rPr>
                <w:noProof/>
                <w:webHidden/>
              </w:rPr>
              <w:instrText xml:space="preserve"> PAGEREF _Toc138075906 \h </w:instrText>
            </w:r>
            <w:r>
              <w:rPr>
                <w:noProof/>
                <w:webHidden/>
              </w:rPr>
            </w:r>
            <w:r>
              <w:rPr>
                <w:noProof/>
                <w:webHidden/>
              </w:rPr>
              <w:fldChar w:fldCharType="separate"/>
            </w:r>
            <w:r w:rsidR="00651143">
              <w:rPr>
                <w:noProof/>
                <w:webHidden/>
              </w:rPr>
              <w:t>38</w:t>
            </w:r>
            <w:r>
              <w:rPr>
                <w:noProof/>
                <w:webHidden/>
              </w:rPr>
              <w:fldChar w:fldCharType="end"/>
            </w:r>
          </w:hyperlink>
        </w:p>
        <w:p w14:paraId="77B28D00" w14:textId="447A9DB0" w:rsidR="00E454A8" w:rsidRDefault="00E454A8">
          <w:pPr>
            <w:pStyle w:val="TOC4"/>
            <w:tabs>
              <w:tab w:val="left" w:pos="1760"/>
              <w:tab w:val="right" w:leader="dot" w:pos="9350"/>
            </w:tabs>
            <w:rPr>
              <w:rFonts w:asciiTheme="minorHAnsi" w:eastAsiaTheme="minorEastAsia" w:hAnsiTheme="minorHAnsi"/>
              <w:noProof/>
            </w:rPr>
          </w:pPr>
          <w:hyperlink w:anchor="_Toc138075907" w:history="1">
            <w:r w:rsidRPr="00DC5850">
              <w:rPr>
                <w:rStyle w:val="Hyperlink"/>
                <w:noProof/>
              </w:rPr>
              <w:t>5.4.3.7</w:t>
            </w:r>
            <w:r>
              <w:rPr>
                <w:rFonts w:asciiTheme="minorHAnsi" w:eastAsiaTheme="minorEastAsia" w:hAnsiTheme="minorHAnsi"/>
                <w:noProof/>
              </w:rPr>
              <w:tab/>
            </w:r>
            <w:r w:rsidRPr="00DC5850">
              <w:rPr>
                <w:rStyle w:val="Hyperlink"/>
                <w:noProof/>
              </w:rPr>
              <w:t>Start &amp; Test Elasticsearch</w:t>
            </w:r>
            <w:r>
              <w:rPr>
                <w:noProof/>
                <w:webHidden/>
              </w:rPr>
              <w:tab/>
            </w:r>
            <w:r>
              <w:rPr>
                <w:noProof/>
                <w:webHidden/>
              </w:rPr>
              <w:fldChar w:fldCharType="begin"/>
            </w:r>
            <w:r>
              <w:rPr>
                <w:noProof/>
                <w:webHidden/>
              </w:rPr>
              <w:instrText xml:space="preserve"> PAGEREF _Toc138075907 \h </w:instrText>
            </w:r>
            <w:r>
              <w:rPr>
                <w:noProof/>
                <w:webHidden/>
              </w:rPr>
            </w:r>
            <w:r>
              <w:rPr>
                <w:noProof/>
                <w:webHidden/>
              </w:rPr>
              <w:fldChar w:fldCharType="separate"/>
            </w:r>
            <w:r w:rsidR="00651143">
              <w:rPr>
                <w:noProof/>
                <w:webHidden/>
              </w:rPr>
              <w:t>39</w:t>
            </w:r>
            <w:r>
              <w:rPr>
                <w:noProof/>
                <w:webHidden/>
              </w:rPr>
              <w:fldChar w:fldCharType="end"/>
            </w:r>
          </w:hyperlink>
        </w:p>
        <w:p w14:paraId="17D83083" w14:textId="38B55677" w:rsidR="00E454A8" w:rsidRDefault="00E454A8">
          <w:pPr>
            <w:pStyle w:val="TOC3"/>
            <w:rPr>
              <w:rFonts w:asciiTheme="minorHAnsi" w:eastAsiaTheme="minorEastAsia" w:hAnsiTheme="minorHAnsi"/>
              <w:noProof/>
            </w:rPr>
          </w:pPr>
          <w:hyperlink w:anchor="_Toc138075908" w:history="1">
            <w:r w:rsidRPr="00DC5850">
              <w:rPr>
                <w:rStyle w:val="Hyperlink"/>
                <w:noProof/>
              </w:rPr>
              <w:t>5.4.4</w:t>
            </w:r>
            <w:r>
              <w:rPr>
                <w:rFonts w:asciiTheme="minorHAnsi" w:eastAsiaTheme="minorEastAsia" w:hAnsiTheme="minorHAnsi"/>
                <w:noProof/>
              </w:rPr>
              <w:tab/>
            </w:r>
            <w:r w:rsidRPr="00DC5850">
              <w:rPr>
                <w:rStyle w:val="Hyperlink"/>
                <w:noProof/>
              </w:rPr>
              <w:t>Kibana</w:t>
            </w:r>
            <w:r>
              <w:rPr>
                <w:noProof/>
                <w:webHidden/>
              </w:rPr>
              <w:tab/>
            </w:r>
            <w:r>
              <w:rPr>
                <w:noProof/>
                <w:webHidden/>
              </w:rPr>
              <w:fldChar w:fldCharType="begin"/>
            </w:r>
            <w:r>
              <w:rPr>
                <w:noProof/>
                <w:webHidden/>
              </w:rPr>
              <w:instrText xml:space="preserve"> PAGEREF _Toc138075908 \h </w:instrText>
            </w:r>
            <w:r>
              <w:rPr>
                <w:noProof/>
                <w:webHidden/>
              </w:rPr>
            </w:r>
            <w:r>
              <w:rPr>
                <w:noProof/>
                <w:webHidden/>
              </w:rPr>
              <w:fldChar w:fldCharType="separate"/>
            </w:r>
            <w:r w:rsidR="00651143">
              <w:rPr>
                <w:noProof/>
                <w:webHidden/>
              </w:rPr>
              <w:t>40</w:t>
            </w:r>
            <w:r>
              <w:rPr>
                <w:noProof/>
                <w:webHidden/>
              </w:rPr>
              <w:fldChar w:fldCharType="end"/>
            </w:r>
          </w:hyperlink>
        </w:p>
        <w:p w14:paraId="5BC9E0A3" w14:textId="12A92D40" w:rsidR="00E454A8" w:rsidRDefault="00E454A8">
          <w:pPr>
            <w:pStyle w:val="TOC4"/>
            <w:tabs>
              <w:tab w:val="left" w:pos="1760"/>
              <w:tab w:val="right" w:leader="dot" w:pos="9350"/>
            </w:tabs>
            <w:rPr>
              <w:rFonts w:asciiTheme="minorHAnsi" w:eastAsiaTheme="minorEastAsia" w:hAnsiTheme="minorHAnsi"/>
              <w:noProof/>
            </w:rPr>
          </w:pPr>
          <w:hyperlink w:anchor="_Toc138075909" w:history="1">
            <w:r w:rsidRPr="00DC5850">
              <w:rPr>
                <w:rStyle w:val="Hyperlink"/>
                <w:noProof/>
              </w:rPr>
              <w:t>5.4.4.1</w:t>
            </w:r>
            <w:r>
              <w:rPr>
                <w:rFonts w:asciiTheme="minorHAnsi" w:eastAsiaTheme="minorEastAsia" w:hAnsiTheme="minorHAnsi"/>
                <w:noProof/>
              </w:rPr>
              <w:tab/>
            </w:r>
            <w:r w:rsidRPr="00DC5850">
              <w:rPr>
                <w:rStyle w:val="Hyperlink"/>
                <w:noProof/>
              </w:rPr>
              <w:t>Install Kibana</w:t>
            </w:r>
            <w:r>
              <w:rPr>
                <w:noProof/>
                <w:webHidden/>
              </w:rPr>
              <w:tab/>
            </w:r>
            <w:r>
              <w:rPr>
                <w:noProof/>
                <w:webHidden/>
              </w:rPr>
              <w:fldChar w:fldCharType="begin"/>
            </w:r>
            <w:r>
              <w:rPr>
                <w:noProof/>
                <w:webHidden/>
              </w:rPr>
              <w:instrText xml:space="preserve"> PAGEREF _Toc138075909 \h </w:instrText>
            </w:r>
            <w:r>
              <w:rPr>
                <w:noProof/>
                <w:webHidden/>
              </w:rPr>
            </w:r>
            <w:r>
              <w:rPr>
                <w:noProof/>
                <w:webHidden/>
              </w:rPr>
              <w:fldChar w:fldCharType="separate"/>
            </w:r>
            <w:r w:rsidR="00651143">
              <w:rPr>
                <w:noProof/>
                <w:webHidden/>
              </w:rPr>
              <w:t>40</w:t>
            </w:r>
            <w:r>
              <w:rPr>
                <w:noProof/>
                <w:webHidden/>
              </w:rPr>
              <w:fldChar w:fldCharType="end"/>
            </w:r>
          </w:hyperlink>
        </w:p>
        <w:p w14:paraId="6ABBBF41" w14:textId="631113CF" w:rsidR="00E454A8" w:rsidRDefault="00E454A8">
          <w:pPr>
            <w:pStyle w:val="TOC4"/>
            <w:tabs>
              <w:tab w:val="left" w:pos="1760"/>
              <w:tab w:val="right" w:leader="dot" w:pos="9350"/>
            </w:tabs>
            <w:rPr>
              <w:rFonts w:asciiTheme="minorHAnsi" w:eastAsiaTheme="minorEastAsia" w:hAnsiTheme="minorHAnsi"/>
              <w:noProof/>
            </w:rPr>
          </w:pPr>
          <w:hyperlink w:anchor="_Toc138075910" w:history="1">
            <w:r w:rsidRPr="00DC5850">
              <w:rPr>
                <w:rStyle w:val="Hyperlink"/>
                <w:noProof/>
              </w:rPr>
              <w:t>5.4.4.2</w:t>
            </w:r>
            <w:r>
              <w:rPr>
                <w:rFonts w:asciiTheme="minorHAnsi" w:eastAsiaTheme="minorEastAsia" w:hAnsiTheme="minorHAnsi"/>
                <w:noProof/>
              </w:rPr>
              <w:tab/>
            </w:r>
            <w:r w:rsidRPr="00DC5850">
              <w:rPr>
                <w:rStyle w:val="Hyperlink"/>
                <w:noProof/>
              </w:rPr>
              <w:t>Start &amp; Test Kibana (For Each Kibana Node, If Applicable)</w:t>
            </w:r>
            <w:r>
              <w:rPr>
                <w:noProof/>
                <w:webHidden/>
              </w:rPr>
              <w:tab/>
            </w:r>
            <w:r>
              <w:rPr>
                <w:noProof/>
                <w:webHidden/>
              </w:rPr>
              <w:fldChar w:fldCharType="begin"/>
            </w:r>
            <w:r>
              <w:rPr>
                <w:noProof/>
                <w:webHidden/>
              </w:rPr>
              <w:instrText xml:space="preserve"> PAGEREF _Toc138075910 \h </w:instrText>
            </w:r>
            <w:r>
              <w:rPr>
                <w:noProof/>
                <w:webHidden/>
              </w:rPr>
            </w:r>
            <w:r>
              <w:rPr>
                <w:noProof/>
                <w:webHidden/>
              </w:rPr>
              <w:fldChar w:fldCharType="separate"/>
            </w:r>
            <w:r w:rsidR="00651143">
              <w:rPr>
                <w:noProof/>
                <w:webHidden/>
              </w:rPr>
              <w:t>41</w:t>
            </w:r>
            <w:r>
              <w:rPr>
                <w:noProof/>
                <w:webHidden/>
              </w:rPr>
              <w:fldChar w:fldCharType="end"/>
            </w:r>
          </w:hyperlink>
        </w:p>
        <w:p w14:paraId="3FA50BFC" w14:textId="0D9E3E46" w:rsidR="00E454A8" w:rsidRDefault="00E454A8">
          <w:pPr>
            <w:pStyle w:val="TOC4"/>
            <w:tabs>
              <w:tab w:val="left" w:pos="1760"/>
              <w:tab w:val="right" w:leader="dot" w:pos="9350"/>
            </w:tabs>
            <w:rPr>
              <w:rFonts w:asciiTheme="minorHAnsi" w:eastAsiaTheme="minorEastAsia" w:hAnsiTheme="minorHAnsi"/>
              <w:noProof/>
            </w:rPr>
          </w:pPr>
          <w:hyperlink w:anchor="_Toc138075911" w:history="1">
            <w:r w:rsidRPr="00DC5850">
              <w:rPr>
                <w:rStyle w:val="Hyperlink"/>
                <w:noProof/>
              </w:rPr>
              <w:t>5.4.4.3</w:t>
            </w:r>
            <w:r>
              <w:rPr>
                <w:rFonts w:asciiTheme="minorHAnsi" w:eastAsiaTheme="minorEastAsia" w:hAnsiTheme="minorHAnsi"/>
                <w:noProof/>
              </w:rPr>
              <w:tab/>
            </w:r>
            <w:r w:rsidRPr="00DC5850">
              <w:rPr>
                <w:rStyle w:val="Hyperlink"/>
                <w:noProof/>
              </w:rPr>
              <w:t>Disable Telemetry (On One Kibana Node)</w:t>
            </w:r>
            <w:r>
              <w:rPr>
                <w:noProof/>
                <w:webHidden/>
              </w:rPr>
              <w:tab/>
            </w:r>
            <w:r>
              <w:rPr>
                <w:noProof/>
                <w:webHidden/>
              </w:rPr>
              <w:fldChar w:fldCharType="begin"/>
            </w:r>
            <w:r>
              <w:rPr>
                <w:noProof/>
                <w:webHidden/>
              </w:rPr>
              <w:instrText xml:space="preserve"> PAGEREF _Toc138075911 \h </w:instrText>
            </w:r>
            <w:r>
              <w:rPr>
                <w:noProof/>
                <w:webHidden/>
              </w:rPr>
            </w:r>
            <w:r>
              <w:rPr>
                <w:noProof/>
                <w:webHidden/>
              </w:rPr>
              <w:fldChar w:fldCharType="separate"/>
            </w:r>
            <w:r w:rsidR="00651143">
              <w:rPr>
                <w:noProof/>
                <w:webHidden/>
              </w:rPr>
              <w:t>42</w:t>
            </w:r>
            <w:r>
              <w:rPr>
                <w:noProof/>
                <w:webHidden/>
              </w:rPr>
              <w:fldChar w:fldCharType="end"/>
            </w:r>
          </w:hyperlink>
        </w:p>
        <w:p w14:paraId="39C9A78D" w14:textId="2B7E6B6B" w:rsidR="00E454A8" w:rsidRDefault="00E454A8">
          <w:pPr>
            <w:pStyle w:val="TOC3"/>
            <w:rPr>
              <w:rFonts w:asciiTheme="minorHAnsi" w:eastAsiaTheme="minorEastAsia" w:hAnsiTheme="minorHAnsi"/>
              <w:noProof/>
            </w:rPr>
          </w:pPr>
          <w:hyperlink w:anchor="_Toc138075912" w:history="1">
            <w:r w:rsidRPr="00DC5850">
              <w:rPr>
                <w:rStyle w:val="Hyperlink"/>
                <w:noProof/>
              </w:rPr>
              <w:t>5.4.5</w:t>
            </w:r>
            <w:r>
              <w:rPr>
                <w:rFonts w:asciiTheme="minorHAnsi" w:eastAsiaTheme="minorEastAsia" w:hAnsiTheme="minorHAnsi"/>
                <w:noProof/>
              </w:rPr>
              <w:tab/>
            </w:r>
            <w:r w:rsidRPr="00DC5850">
              <w:rPr>
                <w:rStyle w:val="Hyperlink"/>
                <w:noProof/>
              </w:rPr>
              <w:t>Elastic Search Configuration</w:t>
            </w:r>
            <w:r>
              <w:rPr>
                <w:noProof/>
                <w:webHidden/>
              </w:rPr>
              <w:tab/>
            </w:r>
            <w:r>
              <w:rPr>
                <w:noProof/>
                <w:webHidden/>
              </w:rPr>
              <w:fldChar w:fldCharType="begin"/>
            </w:r>
            <w:r>
              <w:rPr>
                <w:noProof/>
                <w:webHidden/>
              </w:rPr>
              <w:instrText xml:space="preserve"> PAGEREF _Toc138075912 \h </w:instrText>
            </w:r>
            <w:r>
              <w:rPr>
                <w:noProof/>
                <w:webHidden/>
              </w:rPr>
            </w:r>
            <w:r>
              <w:rPr>
                <w:noProof/>
                <w:webHidden/>
              </w:rPr>
              <w:fldChar w:fldCharType="separate"/>
            </w:r>
            <w:r w:rsidR="00651143">
              <w:rPr>
                <w:noProof/>
                <w:webHidden/>
              </w:rPr>
              <w:t>44</w:t>
            </w:r>
            <w:r>
              <w:rPr>
                <w:noProof/>
                <w:webHidden/>
              </w:rPr>
              <w:fldChar w:fldCharType="end"/>
            </w:r>
          </w:hyperlink>
        </w:p>
        <w:p w14:paraId="082DA05F" w14:textId="0DDDBB84" w:rsidR="00E454A8" w:rsidRDefault="00E454A8">
          <w:pPr>
            <w:pStyle w:val="TOC4"/>
            <w:tabs>
              <w:tab w:val="left" w:pos="1760"/>
              <w:tab w:val="right" w:leader="dot" w:pos="9350"/>
            </w:tabs>
            <w:rPr>
              <w:rFonts w:asciiTheme="minorHAnsi" w:eastAsiaTheme="minorEastAsia" w:hAnsiTheme="minorHAnsi"/>
              <w:noProof/>
            </w:rPr>
          </w:pPr>
          <w:hyperlink w:anchor="_Toc138075913" w:history="1">
            <w:r w:rsidRPr="00DC5850">
              <w:rPr>
                <w:rStyle w:val="Hyperlink"/>
                <w:noProof/>
              </w:rPr>
              <w:t>5.4.5.1</w:t>
            </w:r>
            <w:r>
              <w:rPr>
                <w:rFonts w:asciiTheme="minorHAnsi" w:eastAsiaTheme="minorEastAsia" w:hAnsiTheme="minorHAnsi"/>
                <w:noProof/>
              </w:rPr>
              <w:tab/>
            </w:r>
            <w:r w:rsidRPr="00DC5850">
              <w:rPr>
                <w:rStyle w:val="Hyperlink"/>
                <w:noProof/>
              </w:rPr>
              <w:t>Kibana Roles</w:t>
            </w:r>
            <w:r>
              <w:rPr>
                <w:noProof/>
                <w:webHidden/>
              </w:rPr>
              <w:tab/>
            </w:r>
            <w:r>
              <w:rPr>
                <w:noProof/>
                <w:webHidden/>
              </w:rPr>
              <w:fldChar w:fldCharType="begin"/>
            </w:r>
            <w:r>
              <w:rPr>
                <w:noProof/>
                <w:webHidden/>
              </w:rPr>
              <w:instrText xml:space="preserve"> PAGEREF _Toc138075913 \h </w:instrText>
            </w:r>
            <w:r>
              <w:rPr>
                <w:noProof/>
                <w:webHidden/>
              </w:rPr>
            </w:r>
            <w:r>
              <w:rPr>
                <w:noProof/>
                <w:webHidden/>
              </w:rPr>
              <w:fldChar w:fldCharType="separate"/>
            </w:r>
            <w:r w:rsidR="00651143">
              <w:rPr>
                <w:noProof/>
                <w:webHidden/>
              </w:rPr>
              <w:t>44</w:t>
            </w:r>
            <w:r>
              <w:rPr>
                <w:noProof/>
                <w:webHidden/>
              </w:rPr>
              <w:fldChar w:fldCharType="end"/>
            </w:r>
          </w:hyperlink>
        </w:p>
        <w:p w14:paraId="596E0F50" w14:textId="669FE99C" w:rsidR="00E454A8" w:rsidRDefault="00E454A8">
          <w:pPr>
            <w:pStyle w:val="TOC5"/>
            <w:tabs>
              <w:tab w:val="left" w:pos="1870"/>
              <w:tab w:val="right" w:leader="dot" w:pos="9350"/>
            </w:tabs>
            <w:rPr>
              <w:rFonts w:asciiTheme="minorHAnsi" w:eastAsiaTheme="minorEastAsia" w:hAnsiTheme="minorHAnsi"/>
              <w:noProof/>
            </w:rPr>
          </w:pPr>
          <w:hyperlink w:anchor="_Toc138075914" w:history="1">
            <w:r w:rsidRPr="00DC5850">
              <w:rPr>
                <w:rStyle w:val="Hyperlink"/>
                <w:noProof/>
              </w:rPr>
              <w:t>5.4.5.1.1</w:t>
            </w:r>
            <w:r>
              <w:rPr>
                <w:rFonts w:asciiTheme="minorHAnsi" w:eastAsiaTheme="minorEastAsia" w:hAnsiTheme="minorHAnsi"/>
                <w:noProof/>
              </w:rPr>
              <w:tab/>
            </w:r>
            <w:r w:rsidRPr="00DC5850">
              <w:rPr>
                <w:rStyle w:val="Hyperlink"/>
                <w:noProof/>
                <w:shd w:val="clear" w:color="auto" w:fill="FFFFFF"/>
              </w:rPr>
              <w:t xml:space="preserve">Load Kibana </w:t>
            </w:r>
            <w:r w:rsidRPr="00DC5850">
              <w:rPr>
                <w:rStyle w:val="Hyperlink"/>
                <w:noProof/>
              </w:rPr>
              <w:t>Roles</w:t>
            </w:r>
            <w:r>
              <w:rPr>
                <w:noProof/>
                <w:webHidden/>
              </w:rPr>
              <w:tab/>
            </w:r>
            <w:r>
              <w:rPr>
                <w:noProof/>
                <w:webHidden/>
              </w:rPr>
              <w:fldChar w:fldCharType="begin"/>
            </w:r>
            <w:r>
              <w:rPr>
                <w:noProof/>
                <w:webHidden/>
              </w:rPr>
              <w:instrText xml:space="preserve"> PAGEREF _Toc138075914 \h </w:instrText>
            </w:r>
            <w:r>
              <w:rPr>
                <w:noProof/>
                <w:webHidden/>
              </w:rPr>
            </w:r>
            <w:r>
              <w:rPr>
                <w:noProof/>
                <w:webHidden/>
              </w:rPr>
              <w:fldChar w:fldCharType="separate"/>
            </w:r>
            <w:r w:rsidR="00651143">
              <w:rPr>
                <w:noProof/>
                <w:webHidden/>
              </w:rPr>
              <w:t>44</w:t>
            </w:r>
            <w:r>
              <w:rPr>
                <w:noProof/>
                <w:webHidden/>
              </w:rPr>
              <w:fldChar w:fldCharType="end"/>
            </w:r>
          </w:hyperlink>
        </w:p>
        <w:p w14:paraId="6E4E4FBE" w14:textId="53CE5B5C" w:rsidR="00E454A8" w:rsidRDefault="00E454A8">
          <w:pPr>
            <w:pStyle w:val="TOC5"/>
            <w:tabs>
              <w:tab w:val="left" w:pos="1870"/>
              <w:tab w:val="right" w:leader="dot" w:pos="9350"/>
            </w:tabs>
            <w:rPr>
              <w:rFonts w:asciiTheme="minorHAnsi" w:eastAsiaTheme="minorEastAsia" w:hAnsiTheme="minorHAnsi"/>
              <w:noProof/>
            </w:rPr>
          </w:pPr>
          <w:hyperlink w:anchor="_Toc138075915" w:history="1">
            <w:r w:rsidRPr="00DC5850">
              <w:rPr>
                <w:rStyle w:val="Hyperlink"/>
                <w:noProof/>
              </w:rPr>
              <w:t>5.4.5.1.2</w:t>
            </w:r>
            <w:r>
              <w:rPr>
                <w:rFonts w:asciiTheme="minorHAnsi" w:eastAsiaTheme="minorEastAsia" w:hAnsiTheme="minorHAnsi"/>
                <w:noProof/>
              </w:rPr>
              <w:tab/>
            </w:r>
            <w:r w:rsidRPr="00DC5850">
              <w:rPr>
                <w:rStyle w:val="Hyperlink"/>
                <w:noProof/>
              </w:rPr>
              <w:t>Verify Kibana Roles are Loaded</w:t>
            </w:r>
            <w:r>
              <w:rPr>
                <w:noProof/>
                <w:webHidden/>
              </w:rPr>
              <w:tab/>
            </w:r>
            <w:r>
              <w:rPr>
                <w:noProof/>
                <w:webHidden/>
              </w:rPr>
              <w:fldChar w:fldCharType="begin"/>
            </w:r>
            <w:r>
              <w:rPr>
                <w:noProof/>
                <w:webHidden/>
              </w:rPr>
              <w:instrText xml:space="preserve"> PAGEREF _Toc138075915 \h </w:instrText>
            </w:r>
            <w:r>
              <w:rPr>
                <w:noProof/>
                <w:webHidden/>
              </w:rPr>
            </w:r>
            <w:r>
              <w:rPr>
                <w:noProof/>
                <w:webHidden/>
              </w:rPr>
              <w:fldChar w:fldCharType="separate"/>
            </w:r>
            <w:r w:rsidR="00651143">
              <w:rPr>
                <w:noProof/>
                <w:webHidden/>
              </w:rPr>
              <w:t>44</w:t>
            </w:r>
            <w:r>
              <w:rPr>
                <w:noProof/>
                <w:webHidden/>
              </w:rPr>
              <w:fldChar w:fldCharType="end"/>
            </w:r>
          </w:hyperlink>
        </w:p>
        <w:p w14:paraId="4D562A80" w14:textId="76DF1B55" w:rsidR="00E454A8" w:rsidRDefault="00E454A8">
          <w:pPr>
            <w:pStyle w:val="TOC4"/>
            <w:tabs>
              <w:tab w:val="left" w:pos="1760"/>
              <w:tab w:val="right" w:leader="dot" w:pos="9350"/>
            </w:tabs>
            <w:rPr>
              <w:rFonts w:asciiTheme="minorHAnsi" w:eastAsiaTheme="minorEastAsia" w:hAnsiTheme="minorHAnsi"/>
              <w:noProof/>
            </w:rPr>
          </w:pPr>
          <w:hyperlink w:anchor="_Toc138075916" w:history="1">
            <w:r w:rsidRPr="00DC5850">
              <w:rPr>
                <w:rStyle w:val="Hyperlink"/>
                <w:noProof/>
              </w:rPr>
              <w:t>5.4.5.2</w:t>
            </w:r>
            <w:r>
              <w:rPr>
                <w:rFonts w:asciiTheme="minorHAnsi" w:eastAsiaTheme="minorEastAsia" w:hAnsiTheme="minorHAnsi"/>
                <w:noProof/>
              </w:rPr>
              <w:tab/>
            </w:r>
            <w:r w:rsidRPr="00DC5850">
              <w:rPr>
                <w:rStyle w:val="Hyperlink"/>
                <w:noProof/>
              </w:rPr>
              <w:t>Role Mappings</w:t>
            </w:r>
            <w:r>
              <w:rPr>
                <w:noProof/>
                <w:webHidden/>
              </w:rPr>
              <w:tab/>
            </w:r>
            <w:r>
              <w:rPr>
                <w:noProof/>
                <w:webHidden/>
              </w:rPr>
              <w:fldChar w:fldCharType="begin"/>
            </w:r>
            <w:r>
              <w:rPr>
                <w:noProof/>
                <w:webHidden/>
              </w:rPr>
              <w:instrText xml:space="preserve"> PAGEREF _Toc138075916 \h </w:instrText>
            </w:r>
            <w:r>
              <w:rPr>
                <w:noProof/>
                <w:webHidden/>
              </w:rPr>
            </w:r>
            <w:r>
              <w:rPr>
                <w:noProof/>
                <w:webHidden/>
              </w:rPr>
              <w:fldChar w:fldCharType="separate"/>
            </w:r>
            <w:r w:rsidR="00651143">
              <w:rPr>
                <w:noProof/>
                <w:webHidden/>
              </w:rPr>
              <w:t>45</w:t>
            </w:r>
            <w:r>
              <w:rPr>
                <w:noProof/>
                <w:webHidden/>
              </w:rPr>
              <w:fldChar w:fldCharType="end"/>
            </w:r>
          </w:hyperlink>
        </w:p>
        <w:p w14:paraId="7DA961B7" w14:textId="73EC71E5" w:rsidR="00E454A8" w:rsidRDefault="00E454A8">
          <w:pPr>
            <w:pStyle w:val="TOC5"/>
            <w:tabs>
              <w:tab w:val="left" w:pos="1870"/>
              <w:tab w:val="right" w:leader="dot" w:pos="9350"/>
            </w:tabs>
            <w:rPr>
              <w:rFonts w:asciiTheme="minorHAnsi" w:eastAsiaTheme="minorEastAsia" w:hAnsiTheme="minorHAnsi"/>
              <w:noProof/>
            </w:rPr>
          </w:pPr>
          <w:hyperlink w:anchor="_Toc138075917" w:history="1">
            <w:r w:rsidRPr="00DC5850">
              <w:rPr>
                <w:rStyle w:val="Hyperlink"/>
                <w:noProof/>
              </w:rPr>
              <w:t>5.4.5.2.1</w:t>
            </w:r>
            <w:r>
              <w:rPr>
                <w:rFonts w:asciiTheme="minorHAnsi" w:eastAsiaTheme="minorEastAsia" w:hAnsiTheme="minorHAnsi"/>
                <w:noProof/>
              </w:rPr>
              <w:tab/>
            </w:r>
            <w:r w:rsidRPr="00DC5850">
              <w:rPr>
                <w:rStyle w:val="Hyperlink"/>
                <w:noProof/>
              </w:rPr>
              <w:t>Load Role Mappings</w:t>
            </w:r>
            <w:r>
              <w:rPr>
                <w:noProof/>
                <w:webHidden/>
              </w:rPr>
              <w:tab/>
            </w:r>
            <w:r>
              <w:rPr>
                <w:noProof/>
                <w:webHidden/>
              </w:rPr>
              <w:fldChar w:fldCharType="begin"/>
            </w:r>
            <w:r>
              <w:rPr>
                <w:noProof/>
                <w:webHidden/>
              </w:rPr>
              <w:instrText xml:space="preserve"> PAGEREF _Toc138075917 \h </w:instrText>
            </w:r>
            <w:r>
              <w:rPr>
                <w:noProof/>
                <w:webHidden/>
              </w:rPr>
            </w:r>
            <w:r>
              <w:rPr>
                <w:noProof/>
                <w:webHidden/>
              </w:rPr>
              <w:fldChar w:fldCharType="separate"/>
            </w:r>
            <w:r w:rsidR="00651143">
              <w:rPr>
                <w:noProof/>
                <w:webHidden/>
              </w:rPr>
              <w:t>45</w:t>
            </w:r>
            <w:r>
              <w:rPr>
                <w:noProof/>
                <w:webHidden/>
              </w:rPr>
              <w:fldChar w:fldCharType="end"/>
            </w:r>
          </w:hyperlink>
        </w:p>
        <w:p w14:paraId="661694ED" w14:textId="61A3DA32" w:rsidR="00E454A8" w:rsidRDefault="00E454A8">
          <w:pPr>
            <w:pStyle w:val="TOC5"/>
            <w:tabs>
              <w:tab w:val="left" w:pos="1870"/>
              <w:tab w:val="right" w:leader="dot" w:pos="9350"/>
            </w:tabs>
            <w:rPr>
              <w:rFonts w:asciiTheme="minorHAnsi" w:eastAsiaTheme="minorEastAsia" w:hAnsiTheme="minorHAnsi"/>
              <w:noProof/>
            </w:rPr>
          </w:pPr>
          <w:hyperlink w:anchor="_Toc138075918" w:history="1">
            <w:r w:rsidRPr="00DC5850">
              <w:rPr>
                <w:rStyle w:val="Hyperlink"/>
                <w:noProof/>
              </w:rPr>
              <w:t>5.4.5.2.2</w:t>
            </w:r>
            <w:r>
              <w:rPr>
                <w:rFonts w:asciiTheme="minorHAnsi" w:eastAsiaTheme="minorEastAsia" w:hAnsiTheme="minorHAnsi"/>
                <w:noProof/>
              </w:rPr>
              <w:tab/>
            </w:r>
            <w:r w:rsidRPr="00DC5850">
              <w:rPr>
                <w:rStyle w:val="Hyperlink"/>
                <w:noProof/>
              </w:rPr>
              <w:t>Verify Role Mappings are Loaded</w:t>
            </w:r>
            <w:r>
              <w:rPr>
                <w:noProof/>
                <w:webHidden/>
              </w:rPr>
              <w:tab/>
            </w:r>
            <w:r>
              <w:rPr>
                <w:noProof/>
                <w:webHidden/>
              </w:rPr>
              <w:fldChar w:fldCharType="begin"/>
            </w:r>
            <w:r>
              <w:rPr>
                <w:noProof/>
                <w:webHidden/>
              </w:rPr>
              <w:instrText xml:space="preserve"> PAGEREF _Toc138075918 \h </w:instrText>
            </w:r>
            <w:r>
              <w:rPr>
                <w:noProof/>
                <w:webHidden/>
              </w:rPr>
            </w:r>
            <w:r>
              <w:rPr>
                <w:noProof/>
                <w:webHidden/>
              </w:rPr>
              <w:fldChar w:fldCharType="separate"/>
            </w:r>
            <w:r w:rsidR="00651143">
              <w:rPr>
                <w:noProof/>
                <w:webHidden/>
              </w:rPr>
              <w:t>45</w:t>
            </w:r>
            <w:r>
              <w:rPr>
                <w:noProof/>
                <w:webHidden/>
              </w:rPr>
              <w:fldChar w:fldCharType="end"/>
            </w:r>
          </w:hyperlink>
        </w:p>
        <w:p w14:paraId="0B5C3439" w14:textId="41F30DAD" w:rsidR="00E454A8" w:rsidRDefault="00E454A8">
          <w:pPr>
            <w:pStyle w:val="TOC4"/>
            <w:tabs>
              <w:tab w:val="left" w:pos="1760"/>
              <w:tab w:val="right" w:leader="dot" w:pos="9350"/>
            </w:tabs>
            <w:rPr>
              <w:rFonts w:asciiTheme="minorHAnsi" w:eastAsiaTheme="minorEastAsia" w:hAnsiTheme="minorHAnsi"/>
              <w:noProof/>
            </w:rPr>
          </w:pPr>
          <w:hyperlink w:anchor="_Toc138075919" w:history="1">
            <w:r w:rsidRPr="00DC5850">
              <w:rPr>
                <w:rStyle w:val="Hyperlink"/>
                <w:noProof/>
              </w:rPr>
              <w:t>5.4.5.3</w:t>
            </w:r>
            <w:r>
              <w:rPr>
                <w:rFonts w:asciiTheme="minorHAnsi" w:eastAsiaTheme="minorEastAsia" w:hAnsiTheme="minorHAnsi"/>
                <w:noProof/>
              </w:rPr>
              <w:tab/>
            </w:r>
            <w:r w:rsidRPr="00DC5850">
              <w:rPr>
                <w:rStyle w:val="Hyperlink"/>
                <w:noProof/>
              </w:rPr>
              <w:t>Validate Active Directory Login</w:t>
            </w:r>
            <w:r>
              <w:rPr>
                <w:noProof/>
                <w:webHidden/>
              </w:rPr>
              <w:tab/>
            </w:r>
            <w:r>
              <w:rPr>
                <w:noProof/>
                <w:webHidden/>
              </w:rPr>
              <w:fldChar w:fldCharType="begin"/>
            </w:r>
            <w:r>
              <w:rPr>
                <w:noProof/>
                <w:webHidden/>
              </w:rPr>
              <w:instrText xml:space="preserve"> PAGEREF _Toc138075919 \h </w:instrText>
            </w:r>
            <w:r>
              <w:rPr>
                <w:noProof/>
                <w:webHidden/>
              </w:rPr>
            </w:r>
            <w:r>
              <w:rPr>
                <w:noProof/>
                <w:webHidden/>
              </w:rPr>
              <w:fldChar w:fldCharType="separate"/>
            </w:r>
            <w:r w:rsidR="00651143">
              <w:rPr>
                <w:noProof/>
                <w:webHidden/>
              </w:rPr>
              <w:t>46</w:t>
            </w:r>
            <w:r>
              <w:rPr>
                <w:noProof/>
                <w:webHidden/>
              </w:rPr>
              <w:fldChar w:fldCharType="end"/>
            </w:r>
          </w:hyperlink>
        </w:p>
        <w:p w14:paraId="6B4C264D" w14:textId="25E12B2C" w:rsidR="00E454A8" w:rsidRDefault="00E454A8">
          <w:pPr>
            <w:pStyle w:val="TOC4"/>
            <w:tabs>
              <w:tab w:val="left" w:pos="1760"/>
              <w:tab w:val="right" w:leader="dot" w:pos="9350"/>
            </w:tabs>
            <w:rPr>
              <w:rFonts w:asciiTheme="minorHAnsi" w:eastAsiaTheme="minorEastAsia" w:hAnsiTheme="minorHAnsi"/>
              <w:noProof/>
            </w:rPr>
          </w:pPr>
          <w:hyperlink w:anchor="_Toc138075920" w:history="1">
            <w:r w:rsidRPr="00DC5850">
              <w:rPr>
                <w:rStyle w:val="Hyperlink"/>
                <w:noProof/>
              </w:rPr>
              <w:t>5.4.5.4</w:t>
            </w:r>
            <w:r>
              <w:rPr>
                <w:rFonts w:asciiTheme="minorHAnsi" w:eastAsiaTheme="minorEastAsia" w:hAnsiTheme="minorHAnsi"/>
                <w:noProof/>
              </w:rPr>
              <w:tab/>
            </w:r>
            <w:r w:rsidRPr="00DC5850">
              <w:rPr>
                <w:rStyle w:val="Hyperlink"/>
                <w:noProof/>
              </w:rPr>
              <w:t>Audit Settings</w:t>
            </w:r>
            <w:r>
              <w:rPr>
                <w:noProof/>
                <w:webHidden/>
              </w:rPr>
              <w:tab/>
            </w:r>
            <w:r>
              <w:rPr>
                <w:noProof/>
                <w:webHidden/>
              </w:rPr>
              <w:fldChar w:fldCharType="begin"/>
            </w:r>
            <w:r>
              <w:rPr>
                <w:noProof/>
                <w:webHidden/>
              </w:rPr>
              <w:instrText xml:space="preserve"> PAGEREF _Toc138075920 \h </w:instrText>
            </w:r>
            <w:r>
              <w:rPr>
                <w:noProof/>
                <w:webHidden/>
              </w:rPr>
            </w:r>
            <w:r>
              <w:rPr>
                <w:noProof/>
                <w:webHidden/>
              </w:rPr>
              <w:fldChar w:fldCharType="separate"/>
            </w:r>
            <w:r w:rsidR="00651143">
              <w:rPr>
                <w:noProof/>
                <w:webHidden/>
              </w:rPr>
              <w:t>46</w:t>
            </w:r>
            <w:r>
              <w:rPr>
                <w:noProof/>
                <w:webHidden/>
              </w:rPr>
              <w:fldChar w:fldCharType="end"/>
            </w:r>
          </w:hyperlink>
        </w:p>
        <w:p w14:paraId="63664FA2" w14:textId="5EA418D7" w:rsidR="00E454A8" w:rsidRDefault="00E454A8">
          <w:pPr>
            <w:pStyle w:val="TOC5"/>
            <w:tabs>
              <w:tab w:val="left" w:pos="1870"/>
              <w:tab w:val="right" w:leader="dot" w:pos="9350"/>
            </w:tabs>
            <w:rPr>
              <w:rFonts w:asciiTheme="minorHAnsi" w:eastAsiaTheme="minorEastAsia" w:hAnsiTheme="minorHAnsi"/>
              <w:noProof/>
            </w:rPr>
          </w:pPr>
          <w:hyperlink w:anchor="_Toc138075921" w:history="1">
            <w:r w:rsidRPr="00DC5850">
              <w:rPr>
                <w:rStyle w:val="Hyperlink"/>
                <w:noProof/>
              </w:rPr>
              <w:t>5.4.5.4.1</w:t>
            </w:r>
            <w:r>
              <w:rPr>
                <w:rFonts w:asciiTheme="minorHAnsi" w:eastAsiaTheme="minorEastAsia" w:hAnsiTheme="minorHAnsi"/>
                <w:noProof/>
              </w:rPr>
              <w:tab/>
            </w:r>
            <w:r w:rsidRPr="00DC5850">
              <w:rPr>
                <w:rStyle w:val="Hyperlink"/>
                <w:noProof/>
              </w:rPr>
              <w:t>Load Audit Settings</w:t>
            </w:r>
            <w:r>
              <w:rPr>
                <w:noProof/>
                <w:webHidden/>
              </w:rPr>
              <w:tab/>
            </w:r>
            <w:r>
              <w:rPr>
                <w:noProof/>
                <w:webHidden/>
              </w:rPr>
              <w:fldChar w:fldCharType="begin"/>
            </w:r>
            <w:r>
              <w:rPr>
                <w:noProof/>
                <w:webHidden/>
              </w:rPr>
              <w:instrText xml:space="preserve"> PAGEREF _Toc138075921 \h </w:instrText>
            </w:r>
            <w:r>
              <w:rPr>
                <w:noProof/>
                <w:webHidden/>
              </w:rPr>
            </w:r>
            <w:r>
              <w:rPr>
                <w:noProof/>
                <w:webHidden/>
              </w:rPr>
              <w:fldChar w:fldCharType="separate"/>
            </w:r>
            <w:r w:rsidR="00651143">
              <w:rPr>
                <w:noProof/>
                <w:webHidden/>
              </w:rPr>
              <w:t>46</w:t>
            </w:r>
            <w:r>
              <w:rPr>
                <w:noProof/>
                <w:webHidden/>
              </w:rPr>
              <w:fldChar w:fldCharType="end"/>
            </w:r>
          </w:hyperlink>
        </w:p>
        <w:p w14:paraId="6709D6D6" w14:textId="07407F1E" w:rsidR="00E454A8" w:rsidRDefault="00E454A8">
          <w:pPr>
            <w:pStyle w:val="TOC5"/>
            <w:tabs>
              <w:tab w:val="left" w:pos="1870"/>
              <w:tab w:val="right" w:leader="dot" w:pos="9350"/>
            </w:tabs>
            <w:rPr>
              <w:rFonts w:asciiTheme="minorHAnsi" w:eastAsiaTheme="minorEastAsia" w:hAnsiTheme="minorHAnsi"/>
              <w:noProof/>
            </w:rPr>
          </w:pPr>
          <w:hyperlink w:anchor="_Toc138075922" w:history="1">
            <w:r w:rsidRPr="00DC5850">
              <w:rPr>
                <w:rStyle w:val="Hyperlink"/>
                <w:noProof/>
              </w:rPr>
              <w:t>5.4.5.4.2</w:t>
            </w:r>
            <w:r>
              <w:rPr>
                <w:rFonts w:asciiTheme="minorHAnsi" w:eastAsiaTheme="minorEastAsia" w:hAnsiTheme="minorHAnsi"/>
                <w:noProof/>
              </w:rPr>
              <w:tab/>
            </w:r>
            <w:r w:rsidRPr="00DC5850">
              <w:rPr>
                <w:rStyle w:val="Hyperlink"/>
                <w:noProof/>
              </w:rPr>
              <w:t>Verify Audit Settings</w:t>
            </w:r>
            <w:r>
              <w:rPr>
                <w:noProof/>
                <w:webHidden/>
              </w:rPr>
              <w:tab/>
            </w:r>
            <w:r>
              <w:rPr>
                <w:noProof/>
                <w:webHidden/>
              </w:rPr>
              <w:fldChar w:fldCharType="begin"/>
            </w:r>
            <w:r>
              <w:rPr>
                <w:noProof/>
                <w:webHidden/>
              </w:rPr>
              <w:instrText xml:space="preserve"> PAGEREF _Toc138075922 \h </w:instrText>
            </w:r>
            <w:r>
              <w:rPr>
                <w:noProof/>
                <w:webHidden/>
              </w:rPr>
            </w:r>
            <w:r>
              <w:rPr>
                <w:noProof/>
                <w:webHidden/>
              </w:rPr>
              <w:fldChar w:fldCharType="separate"/>
            </w:r>
            <w:r w:rsidR="00651143">
              <w:rPr>
                <w:noProof/>
                <w:webHidden/>
              </w:rPr>
              <w:t>47</w:t>
            </w:r>
            <w:r>
              <w:rPr>
                <w:noProof/>
                <w:webHidden/>
              </w:rPr>
              <w:fldChar w:fldCharType="end"/>
            </w:r>
          </w:hyperlink>
        </w:p>
        <w:p w14:paraId="7F83B98A" w14:textId="0CBA463C" w:rsidR="00E454A8" w:rsidRDefault="00E454A8">
          <w:pPr>
            <w:pStyle w:val="TOC4"/>
            <w:tabs>
              <w:tab w:val="left" w:pos="1760"/>
              <w:tab w:val="right" w:leader="dot" w:pos="9350"/>
            </w:tabs>
            <w:rPr>
              <w:rFonts w:asciiTheme="minorHAnsi" w:eastAsiaTheme="minorEastAsia" w:hAnsiTheme="minorHAnsi"/>
              <w:noProof/>
            </w:rPr>
          </w:pPr>
          <w:hyperlink w:anchor="_Toc138075923" w:history="1">
            <w:r w:rsidRPr="00DC5850">
              <w:rPr>
                <w:rStyle w:val="Hyperlink"/>
                <w:noProof/>
              </w:rPr>
              <w:t>5.4.5.5</w:t>
            </w:r>
            <w:r>
              <w:rPr>
                <w:rFonts w:asciiTheme="minorHAnsi" w:eastAsiaTheme="minorEastAsia" w:hAnsiTheme="minorHAnsi"/>
                <w:noProof/>
              </w:rPr>
              <w:tab/>
            </w:r>
            <w:r w:rsidRPr="00DC5850">
              <w:rPr>
                <w:rStyle w:val="Hyperlink"/>
                <w:noProof/>
              </w:rPr>
              <w:t>Add License for Elasticsearch</w:t>
            </w:r>
            <w:r>
              <w:rPr>
                <w:noProof/>
                <w:webHidden/>
              </w:rPr>
              <w:tab/>
            </w:r>
            <w:r>
              <w:rPr>
                <w:noProof/>
                <w:webHidden/>
              </w:rPr>
              <w:fldChar w:fldCharType="begin"/>
            </w:r>
            <w:r>
              <w:rPr>
                <w:noProof/>
                <w:webHidden/>
              </w:rPr>
              <w:instrText xml:space="preserve"> PAGEREF _Toc138075923 \h </w:instrText>
            </w:r>
            <w:r>
              <w:rPr>
                <w:noProof/>
                <w:webHidden/>
              </w:rPr>
            </w:r>
            <w:r>
              <w:rPr>
                <w:noProof/>
                <w:webHidden/>
              </w:rPr>
              <w:fldChar w:fldCharType="separate"/>
            </w:r>
            <w:r w:rsidR="00651143">
              <w:rPr>
                <w:noProof/>
                <w:webHidden/>
              </w:rPr>
              <w:t>48</w:t>
            </w:r>
            <w:r>
              <w:rPr>
                <w:noProof/>
                <w:webHidden/>
              </w:rPr>
              <w:fldChar w:fldCharType="end"/>
            </w:r>
          </w:hyperlink>
        </w:p>
        <w:p w14:paraId="7B71CF40" w14:textId="674A7C51" w:rsidR="00E454A8" w:rsidRDefault="00E454A8">
          <w:pPr>
            <w:pStyle w:val="TOC4"/>
            <w:tabs>
              <w:tab w:val="left" w:pos="1760"/>
              <w:tab w:val="right" w:leader="dot" w:pos="9350"/>
            </w:tabs>
            <w:rPr>
              <w:rFonts w:asciiTheme="minorHAnsi" w:eastAsiaTheme="minorEastAsia" w:hAnsiTheme="minorHAnsi"/>
              <w:noProof/>
            </w:rPr>
          </w:pPr>
          <w:hyperlink w:anchor="_Toc138075924" w:history="1">
            <w:r w:rsidRPr="00DC5850">
              <w:rPr>
                <w:rStyle w:val="Hyperlink"/>
                <w:noProof/>
              </w:rPr>
              <w:t>5.4.5.6</w:t>
            </w:r>
            <w:r>
              <w:rPr>
                <w:rFonts w:asciiTheme="minorHAnsi" w:eastAsiaTheme="minorEastAsia" w:hAnsiTheme="minorHAnsi"/>
                <w:noProof/>
              </w:rPr>
              <w:tab/>
            </w:r>
            <w:r w:rsidRPr="00DC5850">
              <w:rPr>
                <w:rStyle w:val="Hyperlink"/>
                <w:noProof/>
              </w:rPr>
              <w:t>Update Ingest Pipelines in Elasticsearch</w:t>
            </w:r>
            <w:r>
              <w:rPr>
                <w:noProof/>
                <w:webHidden/>
              </w:rPr>
              <w:tab/>
            </w:r>
            <w:r>
              <w:rPr>
                <w:noProof/>
                <w:webHidden/>
              </w:rPr>
              <w:fldChar w:fldCharType="begin"/>
            </w:r>
            <w:r>
              <w:rPr>
                <w:noProof/>
                <w:webHidden/>
              </w:rPr>
              <w:instrText xml:space="preserve"> PAGEREF _Toc138075924 \h </w:instrText>
            </w:r>
            <w:r>
              <w:rPr>
                <w:noProof/>
                <w:webHidden/>
              </w:rPr>
            </w:r>
            <w:r>
              <w:rPr>
                <w:noProof/>
                <w:webHidden/>
              </w:rPr>
              <w:fldChar w:fldCharType="separate"/>
            </w:r>
            <w:r w:rsidR="00651143">
              <w:rPr>
                <w:noProof/>
                <w:webHidden/>
              </w:rPr>
              <w:t>49</w:t>
            </w:r>
            <w:r>
              <w:rPr>
                <w:noProof/>
                <w:webHidden/>
              </w:rPr>
              <w:fldChar w:fldCharType="end"/>
            </w:r>
          </w:hyperlink>
        </w:p>
        <w:p w14:paraId="5828CEA6" w14:textId="467AC7F3" w:rsidR="00E454A8" w:rsidRDefault="00E454A8">
          <w:pPr>
            <w:pStyle w:val="TOC4"/>
            <w:tabs>
              <w:tab w:val="left" w:pos="1760"/>
              <w:tab w:val="right" w:leader="dot" w:pos="9350"/>
            </w:tabs>
            <w:rPr>
              <w:rFonts w:asciiTheme="minorHAnsi" w:eastAsiaTheme="minorEastAsia" w:hAnsiTheme="minorHAnsi"/>
              <w:noProof/>
            </w:rPr>
          </w:pPr>
          <w:hyperlink w:anchor="_Toc138075925" w:history="1">
            <w:r w:rsidRPr="00DC5850">
              <w:rPr>
                <w:rStyle w:val="Hyperlink"/>
                <w:noProof/>
              </w:rPr>
              <w:t>5.4.5.7</w:t>
            </w:r>
            <w:r>
              <w:rPr>
                <w:rFonts w:asciiTheme="minorHAnsi" w:eastAsiaTheme="minorEastAsia" w:hAnsiTheme="minorHAnsi"/>
                <w:noProof/>
              </w:rPr>
              <w:tab/>
            </w:r>
            <w:r w:rsidRPr="00DC5850">
              <w:rPr>
                <w:rStyle w:val="Hyperlink"/>
                <w:noProof/>
              </w:rPr>
              <w:t>Load Templates</w:t>
            </w:r>
            <w:r>
              <w:rPr>
                <w:noProof/>
                <w:webHidden/>
              </w:rPr>
              <w:tab/>
            </w:r>
            <w:r>
              <w:rPr>
                <w:noProof/>
                <w:webHidden/>
              </w:rPr>
              <w:fldChar w:fldCharType="begin"/>
            </w:r>
            <w:r>
              <w:rPr>
                <w:noProof/>
                <w:webHidden/>
              </w:rPr>
              <w:instrText xml:space="preserve"> PAGEREF _Toc138075925 \h </w:instrText>
            </w:r>
            <w:r>
              <w:rPr>
                <w:noProof/>
                <w:webHidden/>
              </w:rPr>
            </w:r>
            <w:r>
              <w:rPr>
                <w:noProof/>
                <w:webHidden/>
              </w:rPr>
              <w:fldChar w:fldCharType="separate"/>
            </w:r>
            <w:r w:rsidR="00651143">
              <w:rPr>
                <w:noProof/>
                <w:webHidden/>
              </w:rPr>
              <w:t>50</w:t>
            </w:r>
            <w:r>
              <w:rPr>
                <w:noProof/>
                <w:webHidden/>
              </w:rPr>
              <w:fldChar w:fldCharType="end"/>
            </w:r>
          </w:hyperlink>
        </w:p>
        <w:p w14:paraId="308C8EA5" w14:textId="3FB6AB33" w:rsidR="00E454A8" w:rsidRDefault="00E454A8">
          <w:pPr>
            <w:pStyle w:val="TOC4"/>
            <w:tabs>
              <w:tab w:val="left" w:pos="1760"/>
              <w:tab w:val="right" w:leader="dot" w:pos="9350"/>
            </w:tabs>
            <w:rPr>
              <w:rFonts w:asciiTheme="minorHAnsi" w:eastAsiaTheme="minorEastAsia" w:hAnsiTheme="minorHAnsi"/>
              <w:noProof/>
            </w:rPr>
          </w:pPr>
          <w:hyperlink w:anchor="_Toc138075926" w:history="1">
            <w:r w:rsidRPr="00DC5850">
              <w:rPr>
                <w:rStyle w:val="Hyperlink"/>
                <w:noProof/>
              </w:rPr>
              <w:t>5.4.5.8</w:t>
            </w:r>
            <w:r>
              <w:rPr>
                <w:rFonts w:asciiTheme="minorHAnsi" w:eastAsiaTheme="minorEastAsia" w:hAnsiTheme="minorHAnsi"/>
                <w:noProof/>
              </w:rPr>
              <w:tab/>
            </w:r>
            <w:r w:rsidRPr="00DC5850">
              <w:rPr>
                <w:rStyle w:val="Hyperlink"/>
                <w:noProof/>
              </w:rPr>
              <w:t>Load Kibana Saved Objects</w:t>
            </w:r>
            <w:r>
              <w:rPr>
                <w:noProof/>
                <w:webHidden/>
              </w:rPr>
              <w:tab/>
            </w:r>
            <w:r>
              <w:rPr>
                <w:noProof/>
                <w:webHidden/>
              </w:rPr>
              <w:fldChar w:fldCharType="begin"/>
            </w:r>
            <w:r>
              <w:rPr>
                <w:noProof/>
                <w:webHidden/>
              </w:rPr>
              <w:instrText xml:space="preserve"> PAGEREF _Toc138075926 \h </w:instrText>
            </w:r>
            <w:r>
              <w:rPr>
                <w:noProof/>
                <w:webHidden/>
              </w:rPr>
            </w:r>
            <w:r>
              <w:rPr>
                <w:noProof/>
                <w:webHidden/>
              </w:rPr>
              <w:fldChar w:fldCharType="separate"/>
            </w:r>
            <w:r w:rsidR="00651143">
              <w:rPr>
                <w:noProof/>
                <w:webHidden/>
              </w:rPr>
              <w:t>52</w:t>
            </w:r>
            <w:r>
              <w:rPr>
                <w:noProof/>
                <w:webHidden/>
              </w:rPr>
              <w:fldChar w:fldCharType="end"/>
            </w:r>
          </w:hyperlink>
        </w:p>
        <w:p w14:paraId="1B492FB4" w14:textId="75CEDB17" w:rsidR="00E454A8" w:rsidRDefault="00E454A8">
          <w:pPr>
            <w:pStyle w:val="TOC4"/>
            <w:tabs>
              <w:tab w:val="left" w:pos="1760"/>
              <w:tab w:val="right" w:leader="dot" w:pos="9350"/>
            </w:tabs>
            <w:rPr>
              <w:rFonts w:asciiTheme="minorHAnsi" w:eastAsiaTheme="minorEastAsia" w:hAnsiTheme="minorHAnsi"/>
              <w:noProof/>
            </w:rPr>
          </w:pPr>
          <w:hyperlink w:anchor="_Toc138075927" w:history="1">
            <w:r w:rsidRPr="00DC5850">
              <w:rPr>
                <w:rStyle w:val="Hyperlink"/>
                <w:noProof/>
              </w:rPr>
              <w:t>5.4.5.9</w:t>
            </w:r>
            <w:r>
              <w:rPr>
                <w:rFonts w:asciiTheme="minorHAnsi" w:eastAsiaTheme="minorEastAsia" w:hAnsiTheme="minorHAnsi"/>
                <w:noProof/>
              </w:rPr>
              <w:tab/>
            </w:r>
            <w:r w:rsidRPr="00DC5850">
              <w:rPr>
                <w:rStyle w:val="Hyperlink"/>
                <w:noProof/>
              </w:rPr>
              <w:t>Update Kibana Settings (On one Kibana node only)</w:t>
            </w:r>
            <w:r>
              <w:rPr>
                <w:noProof/>
                <w:webHidden/>
              </w:rPr>
              <w:tab/>
            </w:r>
            <w:r>
              <w:rPr>
                <w:noProof/>
                <w:webHidden/>
              </w:rPr>
              <w:fldChar w:fldCharType="begin"/>
            </w:r>
            <w:r>
              <w:rPr>
                <w:noProof/>
                <w:webHidden/>
              </w:rPr>
              <w:instrText xml:space="preserve"> PAGEREF _Toc138075927 \h </w:instrText>
            </w:r>
            <w:r>
              <w:rPr>
                <w:noProof/>
                <w:webHidden/>
              </w:rPr>
            </w:r>
            <w:r>
              <w:rPr>
                <w:noProof/>
                <w:webHidden/>
              </w:rPr>
              <w:fldChar w:fldCharType="separate"/>
            </w:r>
            <w:r w:rsidR="00651143">
              <w:rPr>
                <w:noProof/>
                <w:webHidden/>
              </w:rPr>
              <w:t>53</w:t>
            </w:r>
            <w:r>
              <w:rPr>
                <w:noProof/>
                <w:webHidden/>
              </w:rPr>
              <w:fldChar w:fldCharType="end"/>
            </w:r>
          </w:hyperlink>
        </w:p>
        <w:p w14:paraId="61B7C51C" w14:textId="7CCA6093" w:rsidR="00E454A8" w:rsidRDefault="00E454A8">
          <w:pPr>
            <w:pStyle w:val="TOC4"/>
            <w:tabs>
              <w:tab w:val="left" w:pos="1760"/>
              <w:tab w:val="right" w:leader="dot" w:pos="9350"/>
            </w:tabs>
            <w:rPr>
              <w:rFonts w:asciiTheme="minorHAnsi" w:eastAsiaTheme="minorEastAsia" w:hAnsiTheme="minorHAnsi"/>
              <w:noProof/>
            </w:rPr>
          </w:pPr>
          <w:hyperlink w:anchor="_Toc138075928" w:history="1">
            <w:r w:rsidRPr="00DC5850">
              <w:rPr>
                <w:rStyle w:val="Hyperlink"/>
                <w:noProof/>
              </w:rPr>
              <w:t>5.4.5.10</w:t>
            </w:r>
            <w:r>
              <w:rPr>
                <w:rFonts w:asciiTheme="minorHAnsi" w:eastAsiaTheme="minorEastAsia" w:hAnsiTheme="minorHAnsi"/>
                <w:noProof/>
              </w:rPr>
              <w:tab/>
            </w:r>
            <w:r w:rsidRPr="00DC5850">
              <w:rPr>
                <w:rStyle w:val="Hyperlink"/>
                <w:noProof/>
              </w:rPr>
              <w:t>Configure Index Lifecycle Management (ILM)</w:t>
            </w:r>
            <w:r>
              <w:rPr>
                <w:noProof/>
                <w:webHidden/>
              </w:rPr>
              <w:tab/>
            </w:r>
            <w:r>
              <w:rPr>
                <w:noProof/>
                <w:webHidden/>
              </w:rPr>
              <w:fldChar w:fldCharType="begin"/>
            </w:r>
            <w:r>
              <w:rPr>
                <w:noProof/>
                <w:webHidden/>
              </w:rPr>
              <w:instrText xml:space="preserve"> PAGEREF _Toc138075928 \h </w:instrText>
            </w:r>
            <w:r>
              <w:rPr>
                <w:noProof/>
                <w:webHidden/>
              </w:rPr>
            </w:r>
            <w:r>
              <w:rPr>
                <w:noProof/>
                <w:webHidden/>
              </w:rPr>
              <w:fldChar w:fldCharType="separate"/>
            </w:r>
            <w:r w:rsidR="00651143">
              <w:rPr>
                <w:noProof/>
                <w:webHidden/>
              </w:rPr>
              <w:t>54</w:t>
            </w:r>
            <w:r>
              <w:rPr>
                <w:noProof/>
                <w:webHidden/>
              </w:rPr>
              <w:fldChar w:fldCharType="end"/>
            </w:r>
          </w:hyperlink>
        </w:p>
        <w:p w14:paraId="6211B044" w14:textId="2A2EFF34" w:rsidR="00E454A8" w:rsidRDefault="00E454A8">
          <w:pPr>
            <w:pStyle w:val="TOC5"/>
            <w:tabs>
              <w:tab w:val="left" w:pos="1980"/>
              <w:tab w:val="right" w:leader="dot" w:pos="9350"/>
            </w:tabs>
            <w:rPr>
              <w:rFonts w:asciiTheme="minorHAnsi" w:eastAsiaTheme="minorEastAsia" w:hAnsiTheme="minorHAnsi"/>
              <w:noProof/>
            </w:rPr>
          </w:pPr>
          <w:hyperlink w:anchor="_Toc138075929" w:history="1">
            <w:r w:rsidRPr="00DC5850">
              <w:rPr>
                <w:rStyle w:val="Hyperlink"/>
                <w:noProof/>
              </w:rPr>
              <w:t>5.4.5.10.1</w:t>
            </w:r>
            <w:r>
              <w:rPr>
                <w:rFonts w:asciiTheme="minorHAnsi" w:eastAsiaTheme="minorEastAsia" w:hAnsiTheme="minorHAnsi"/>
                <w:noProof/>
              </w:rPr>
              <w:tab/>
            </w:r>
            <w:r w:rsidRPr="00DC5850">
              <w:rPr>
                <w:rStyle w:val="Hyperlink"/>
                <w:noProof/>
              </w:rPr>
              <w:t>Load DCGS Default ILM Policy</w:t>
            </w:r>
            <w:r>
              <w:rPr>
                <w:noProof/>
                <w:webHidden/>
              </w:rPr>
              <w:tab/>
            </w:r>
            <w:r>
              <w:rPr>
                <w:noProof/>
                <w:webHidden/>
              </w:rPr>
              <w:fldChar w:fldCharType="begin"/>
            </w:r>
            <w:r>
              <w:rPr>
                <w:noProof/>
                <w:webHidden/>
              </w:rPr>
              <w:instrText xml:space="preserve"> PAGEREF _Toc138075929 \h </w:instrText>
            </w:r>
            <w:r>
              <w:rPr>
                <w:noProof/>
                <w:webHidden/>
              </w:rPr>
            </w:r>
            <w:r>
              <w:rPr>
                <w:noProof/>
                <w:webHidden/>
              </w:rPr>
              <w:fldChar w:fldCharType="separate"/>
            </w:r>
            <w:r w:rsidR="00651143">
              <w:rPr>
                <w:noProof/>
                <w:webHidden/>
              </w:rPr>
              <w:t>54</w:t>
            </w:r>
            <w:r>
              <w:rPr>
                <w:noProof/>
                <w:webHidden/>
              </w:rPr>
              <w:fldChar w:fldCharType="end"/>
            </w:r>
          </w:hyperlink>
        </w:p>
        <w:p w14:paraId="5BA40C86" w14:textId="10B44A71" w:rsidR="00E454A8" w:rsidRDefault="00E454A8">
          <w:pPr>
            <w:pStyle w:val="TOC5"/>
            <w:tabs>
              <w:tab w:val="left" w:pos="1980"/>
              <w:tab w:val="right" w:leader="dot" w:pos="9350"/>
            </w:tabs>
            <w:rPr>
              <w:rFonts w:asciiTheme="minorHAnsi" w:eastAsiaTheme="minorEastAsia" w:hAnsiTheme="minorHAnsi"/>
              <w:noProof/>
            </w:rPr>
          </w:pPr>
          <w:hyperlink w:anchor="_Toc138075930" w:history="1">
            <w:r w:rsidRPr="00DC5850">
              <w:rPr>
                <w:rStyle w:val="Hyperlink"/>
                <w:noProof/>
              </w:rPr>
              <w:t>5.4.5.10.2</w:t>
            </w:r>
            <w:r>
              <w:rPr>
                <w:rFonts w:asciiTheme="minorHAnsi" w:eastAsiaTheme="minorEastAsia" w:hAnsiTheme="minorHAnsi"/>
                <w:noProof/>
              </w:rPr>
              <w:tab/>
            </w:r>
            <w:r w:rsidRPr="00DC5850">
              <w:rPr>
                <w:rStyle w:val="Hyperlink"/>
                <w:noProof/>
              </w:rPr>
              <w:t>Default Component Template for ILM</w:t>
            </w:r>
            <w:r>
              <w:rPr>
                <w:noProof/>
                <w:webHidden/>
              </w:rPr>
              <w:tab/>
            </w:r>
            <w:r>
              <w:rPr>
                <w:noProof/>
                <w:webHidden/>
              </w:rPr>
              <w:fldChar w:fldCharType="begin"/>
            </w:r>
            <w:r>
              <w:rPr>
                <w:noProof/>
                <w:webHidden/>
              </w:rPr>
              <w:instrText xml:space="preserve"> PAGEREF _Toc138075930 \h </w:instrText>
            </w:r>
            <w:r>
              <w:rPr>
                <w:noProof/>
                <w:webHidden/>
              </w:rPr>
            </w:r>
            <w:r>
              <w:rPr>
                <w:noProof/>
                <w:webHidden/>
              </w:rPr>
              <w:fldChar w:fldCharType="separate"/>
            </w:r>
            <w:r w:rsidR="00651143">
              <w:rPr>
                <w:noProof/>
                <w:webHidden/>
              </w:rPr>
              <w:t>55</w:t>
            </w:r>
            <w:r>
              <w:rPr>
                <w:noProof/>
                <w:webHidden/>
              </w:rPr>
              <w:fldChar w:fldCharType="end"/>
            </w:r>
          </w:hyperlink>
        </w:p>
        <w:p w14:paraId="3F815921" w14:textId="498E3BCD" w:rsidR="00E454A8" w:rsidRDefault="00E454A8">
          <w:pPr>
            <w:pStyle w:val="TOC4"/>
            <w:tabs>
              <w:tab w:val="left" w:pos="1760"/>
              <w:tab w:val="right" w:leader="dot" w:pos="9350"/>
            </w:tabs>
            <w:rPr>
              <w:rFonts w:asciiTheme="minorHAnsi" w:eastAsiaTheme="minorEastAsia" w:hAnsiTheme="minorHAnsi"/>
              <w:noProof/>
            </w:rPr>
          </w:pPr>
          <w:hyperlink w:anchor="_Toc138075931" w:history="1">
            <w:r w:rsidRPr="00DC5850">
              <w:rPr>
                <w:rStyle w:val="Hyperlink"/>
                <w:noProof/>
              </w:rPr>
              <w:t>5.4.5.11</w:t>
            </w:r>
            <w:r>
              <w:rPr>
                <w:rFonts w:asciiTheme="minorHAnsi" w:eastAsiaTheme="minorEastAsia" w:hAnsiTheme="minorHAnsi"/>
                <w:noProof/>
              </w:rPr>
              <w:tab/>
            </w:r>
            <w:r w:rsidRPr="00DC5850">
              <w:rPr>
                <w:rStyle w:val="Hyperlink"/>
                <w:noProof/>
              </w:rPr>
              <w:t>Bootstrap Indexes</w:t>
            </w:r>
            <w:r>
              <w:rPr>
                <w:noProof/>
                <w:webHidden/>
              </w:rPr>
              <w:tab/>
            </w:r>
            <w:r>
              <w:rPr>
                <w:noProof/>
                <w:webHidden/>
              </w:rPr>
              <w:fldChar w:fldCharType="begin"/>
            </w:r>
            <w:r>
              <w:rPr>
                <w:noProof/>
                <w:webHidden/>
              </w:rPr>
              <w:instrText xml:space="preserve"> PAGEREF _Toc138075931 \h </w:instrText>
            </w:r>
            <w:r>
              <w:rPr>
                <w:noProof/>
                <w:webHidden/>
              </w:rPr>
            </w:r>
            <w:r>
              <w:rPr>
                <w:noProof/>
                <w:webHidden/>
              </w:rPr>
              <w:fldChar w:fldCharType="separate"/>
            </w:r>
            <w:r w:rsidR="00651143">
              <w:rPr>
                <w:noProof/>
                <w:webHidden/>
              </w:rPr>
              <w:t>56</w:t>
            </w:r>
            <w:r>
              <w:rPr>
                <w:noProof/>
                <w:webHidden/>
              </w:rPr>
              <w:fldChar w:fldCharType="end"/>
            </w:r>
          </w:hyperlink>
        </w:p>
        <w:p w14:paraId="604528C5" w14:textId="384A31F1" w:rsidR="00E454A8" w:rsidRDefault="00E454A8">
          <w:pPr>
            <w:pStyle w:val="TOC4"/>
            <w:tabs>
              <w:tab w:val="left" w:pos="1760"/>
              <w:tab w:val="right" w:leader="dot" w:pos="9350"/>
            </w:tabs>
            <w:rPr>
              <w:rFonts w:asciiTheme="minorHAnsi" w:eastAsiaTheme="minorEastAsia" w:hAnsiTheme="minorHAnsi"/>
              <w:noProof/>
            </w:rPr>
          </w:pPr>
          <w:hyperlink w:anchor="_Toc138075932" w:history="1">
            <w:r w:rsidRPr="00DC5850">
              <w:rPr>
                <w:rStyle w:val="Hyperlink"/>
                <w:noProof/>
              </w:rPr>
              <w:t>5.4.5.12</w:t>
            </w:r>
            <w:r>
              <w:rPr>
                <w:rFonts w:asciiTheme="minorHAnsi" w:eastAsiaTheme="minorEastAsia" w:hAnsiTheme="minorHAnsi"/>
                <w:noProof/>
              </w:rPr>
              <w:tab/>
            </w:r>
            <w:r w:rsidRPr="00DC5850">
              <w:rPr>
                <w:rStyle w:val="Hyperlink"/>
                <w:noProof/>
              </w:rPr>
              <w:t>Setup Snapshot Lifecycle Management Policies</w:t>
            </w:r>
            <w:r>
              <w:rPr>
                <w:noProof/>
                <w:webHidden/>
              </w:rPr>
              <w:tab/>
            </w:r>
            <w:r>
              <w:rPr>
                <w:noProof/>
                <w:webHidden/>
              </w:rPr>
              <w:fldChar w:fldCharType="begin"/>
            </w:r>
            <w:r>
              <w:rPr>
                <w:noProof/>
                <w:webHidden/>
              </w:rPr>
              <w:instrText xml:space="preserve"> PAGEREF _Toc138075932 \h </w:instrText>
            </w:r>
            <w:r>
              <w:rPr>
                <w:noProof/>
                <w:webHidden/>
              </w:rPr>
            </w:r>
            <w:r>
              <w:rPr>
                <w:noProof/>
                <w:webHidden/>
              </w:rPr>
              <w:fldChar w:fldCharType="separate"/>
            </w:r>
            <w:r w:rsidR="00651143">
              <w:rPr>
                <w:noProof/>
                <w:webHidden/>
              </w:rPr>
              <w:t>57</w:t>
            </w:r>
            <w:r>
              <w:rPr>
                <w:noProof/>
                <w:webHidden/>
              </w:rPr>
              <w:fldChar w:fldCharType="end"/>
            </w:r>
          </w:hyperlink>
        </w:p>
        <w:p w14:paraId="5839E8FA" w14:textId="48D7782C" w:rsidR="00E454A8" w:rsidRDefault="00E454A8">
          <w:pPr>
            <w:pStyle w:val="TOC4"/>
            <w:tabs>
              <w:tab w:val="left" w:pos="1760"/>
              <w:tab w:val="right" w:leader="dot" w:pos="9350"/>
            </w:tabs>
            <w:rPr>
              <w:rFonts w:asciiTheme="minorHAnsi" w:eastAsiaTheme="minorEastAsia" w:hAnsiTheme="minorHAnsi"/>
              <w:noProof/>
            </w:rPr>
          </w:pPr>
          <w:hyperlink w:anchor="_Toc138075933" w:history="1">
            <w:r w:rsidRPr="00DC5850">
              <w:rPr>
                <w:rStyle w:val="Hyperlink"/>
                <w:noProof/>
              </w:rPr>
              <w:t>5.4.5.13</w:t>
            </w:r>
            <w:r>
              <w:rPr>
                <w:rFonts w:asciiTheme="minorHAnsi" w:eastAsiaTheme="minorEastAsia" w:hAnsiTheme="minorHAnsi"/>
                <w:noProof/>
              </w:rPr>
              <w:tab/>
            </w:r>
            <w:r w:rsidRPr="00DC5850">
              <w:rPr>
                <w:rStyle w:val="Hyperlink"/>
                <w:noProof/>
              </w:rPr>
              <w:t>Adjust Concurrent Incoming/Outgoing Recoveries (optional)</w:t>
            </w:r>
            <w:r>
              <w:rPr>
                <w:noProof/>
                <w:webHidden/>
              </w:rPr>
              <w:tab/>
            </w:r>
            <w:r>
              <w:rPr>
                <w:noProof/>
                <w:webHidden/>
              </w:rPr>
              <w:fldChar w:fldCharType="begin"/>
            </w:r>
            <w:r>
              <w:rPr>
                <w:noProof/>
                <w:webHidden/>
              </w:rPr>
              <w:instrText xml:space="preserve"> PAGEREF _Toc138075933 \h </w:instrText>
            </w:r>
            <w:r>
              <w:rPr>
                <w:noProof/>
                <w:webHidden/>
              </w:rPr>
            </w:r>
            <w:r>
              <w:rPr>
                <w:noProof/>
                <w:webHidden/>
              </w:rPr>
              <w:fldChar w:fldCharType="separate"/>
            </w:r>
            <w:r w:rsidR="00651143">
              <w:rPr>
                <w:noProof/>
                <w:webHidden/>
              </w:rPr>
              <w:t>57</w:t>
            </w:r>
            <w:r>
              <w:rPr>
                <w:noProof/>
                <w:webHidden/>
              </w:rPr>
              <w:fldChar w:fldCharType="end"/>
            </w:r>
          </w:hyperlink>
        </w:p>
        <w:p w14:paraId="40ABAFBD" w14:textId="1FC500F7" w:rsidR="00E454A8" w:rsidRDefault="00E454A8">
          <w:pPr>
            <w:pStyle w:val="TOC4"/>
            <w:tabs>
              <w:tab w:val="left" w:pos="1760"/>
              <w:tab w:val="right" w:leader="dot" w:pos="9350"/>
            </w:tabs>
            <w:rPr>
              <w:rFonts w:asciiTheme="minorHAnsi" w:eastAsiaTheme="minorEastAsia" w:hAnsiTheme="minorHAnsi"/>
              <w:noProof/>
            </w:rPr>
          </w:pPr>
          <w:hyperlink w:anchor="_Toc138075934" w:history="1">
            <w:r w:rsidRPr="00DC5850">
              <w:rPr>
                <w:rStyle w:val="Hyperlink"/>
                <w:noProof/>
              </w:rPr>
              <w:t>5.4.5.14</w:t>
            </w:r>
            <w:r>
              <w:rPr>
                <w:rFonts w:asciiTheme="minorHAnsi" w:eastAsiaTheme="minorEastAsia" w:hAnsiTheme="minorHAnsi"/>
                <w:noProof/>
              </w:rPr>
              <w:tab/>
            </w:r>
            <w:r w:rsidRPr="00DC5850">
              <w:rPr>
                <w:rStyle w:val="Hyperlink"/>
                <w:noProof/>
              </w:rPr>
              <w:t>Memory Lock Check</w:t>
            </w:r>
            <w:r>
              <w:rPr>
                <w:noProof/>
                <w:webHidden/>
              </w:rPr>
              <w:tab/>
            </w:r>
            <w:r>
              <w:rPr>
                <w:noProof/>
                <w:webHidden/>
              </w:rPr>
              <w:fldChar w:fldCharType="begin"/>
            </w:r>
            <w:r>
              <w:rPr>
                <w:noProof/>
                <w:webHidden/>
              </w:rPr>
              <w:instrText xml:space="preserve"> PAGEREF _Toc138075934 \h </w:instrText>
            </w:r>
            <w:r>
              <w:rPr>
                <w:noProof/>
                <w:webHidden/>
              </w:rPr>
            </w:r>
            <w:r>
              <w:rPr>
                <w:noProof/>
                <w:webHidden/>
              </w:rPr>
              <w:fldChar w:fldCharType="separate"/>
            </w:r>
            <w:r w:rsidR="00651143">
              <w:rPr>
                <w:noProof/>
                <w:webHidden/>
              </w:rPr>
              <w:t>58</w:t>
            </w:r>
            <w:r>
              <w:rPr>
                <w:noProof/>
                <w:webHidden/>
              </w:rPr>
              <w:fldChar w:fldCharType="end"/>
            </w:r>
          </w:hyperlink>
        </w:p>
        <w:p w14:paraId="1581B53D" w14:textId="43C11279" w:rsidR="00E454A8" w:rsidRDefault="00E454A8">
          <w:pPr>
            <w:pStyle w:val="TOC4"/>
            <w:tabs>
              <w:tab w:val="left" w:pos="1760"/>
              <w:tab w:val="right" w:leader="dot" w:pos="9350"/>
            </w:tabs>
            <w:rPr>
              <w:rFonts w:asciiTheme="minorHAnsi" w:eastAsiaTheme="minorEastAsia" w:hAnsiTheme="minorHAnsi"/>
              <w:noProof/>
            </w:rPr>
          </w:pPr>
          <w:hyperlink w:anchor="_Toc138075935" w:history="1">
            <w:r w:rsidRPr="00DC5850">
              <w:rPr>
                <w:rStyle w:val="Hyperlink"/>
                <w:noProof/>
              </w:rPr>
              <w:t>5.4.5.15</w:t>
            </w:r>
            <w:r>
              <w:rPr>
                <w:rFonts w:asciiTheme="minorHAnsi" w:eastAsiaTheme="minorEastAsia" w:hAnsiTheme="minorHAnsi"/>
                <w:noProof/>
              </w:rPr>
              <w:tab/>
            </w:r>
            <w:r w:rsidRPr="00DC5850">
              <w:rPr>
                <w:rStyle w:val="Hyperlink"/>
                <w:noProof/>
              </w:rPr>
              <w:t>Centralized Pipelines</w:t>
            </w:r>
            <w:r>
              <w:rPr>
                <w:noProof/>
                <w:webHidden/>
              </w:rPr>
              <w:tab/>
            </w:r>
            <w:r>
              <w:rPr>
                <w:noProof/>
                <w:webHidden/>
              </w:rPr>
              <w:fldChar w:fldCharType="begin"/>
            </w:r>
            <w:r>
              <w:rPr>
                <w:noProof/>
                <w:webHidden/>
              </w:rPr>
              <w:instrText xml:space="preserve"> PAGEREF _Toc138075935 \h </w:instrText>
            </w:r>
            <w:r>
              <w:rPr>
                <w:noProof/>
                <w:webHidden/>
              </w:rPr>
            </w:r>
            <w:r>
              <w:rPr>
                <w:noProof/>
                <w:webHidden/>
              </w:rPr>
              <w:fldChar w:fldCharType="separate"/>
            </w:r>
            <w:r w:rsidR="00651143">
              <w:rPr>
                <w:noProof/>
                <w:webHidden/>
              </w:rPr>
              <w:t>58</w:t>
            </w:r>
            <w:r>
              <w:rPr>
                <w:noProof/>
                <w:webHidden/>
              </w:rPr>
              <w:fldChar w:fldCharType="end"/>
            </w:r>
          </w:hyperlink>
        </w:p>
        <w:p w14:paraId="2C1294E4" w14:textId="38F47BC4" w:rsidR="00E454A8" w:rsidRDefault="00E454A8">
          <w:pPr>
            <w:pStyle w:val="TOC5"/>
            <w:tabs>
              <w:tab w:val="left" w:pos="1980"/>
              <w:tab w:val="right" w:leader="dot" w:pos="9350"/>
            </w:tabs>
            <w:rPr>
              <w:rFonts w:asciiTheme="minorHAnsi" w:eastAsiaTheme="minorEastAsia" w:hAnsiTheme="minorHAnsi"/>
              <w:noProof/>
            </w:rPr>
          </w:pPr>
          <w:hyperlink w:anchor="_Toc138075936" w:history="1">
            <w:r w:rsidRPr="00DC5850">
              <w:rPr>
                <w:rStyle w:val="Hyperlink"/>
                <w:noProof/>
              </w:rPr>
              <w:t>5.4.5.15.1</w:t>
            </w:r>
            <w:r>
              <w:rPr>
                <w:rFonts w:asciiTheme="minorHAnsi" w:eastAsiaTheme="minorEastAsia" w:hAnsiTheme="minorHAnsi"/>
                <w:noProof/>
              </w:rPr>
              <w:tab/>
            </w:r>
            <w:r w:rsidRPr="00DC5850">
              <w:rPr>
                <w:rStyle w:val="Hyperlink"/>
                <w:noProof/>
              </w:rPr>
              <w:t>Load Enterprise Services Centralized Pipelines</w:t>
            </w:r>
            <w:r>
              <w:rPr>
                <w:noProof/>
                <w:webHidden/>
              </w:rPr>
              <w:tab/>
            </w:r>
            <w:r>
              <w:rPr>
                <w:noProof/>
                <w:webHidden/>
              </w:rPr>
              <w:fldChar w:fldCharType="begin"/>
            </w:r>
            <w:r>
              <w:rPr>
                <w:noProof/>
                <w:webHidden/>
              </w:rPr>
              <w:instrText xml:space="preserve"> PAGEREF _Toc138075936 \h </w:instrText>
            </w:r>
            <w:r>
              <w:rPr>
                <w:noProof/>
                <w:webHidden/>
              </w:rPr>
            </w:r>
            <w:r>
              <w:rPr>
                <w:noProof/>
                <w:webHidden/>
              </w:rPr>
              <w:fldChar w:fldCharType="separate"/>
            </w:r>
            <w:r w:rsidR="00651143">
              <w:rPr>
                <w:noProof/>
                <w:webHidden/>
              </w:rPr>
              <w:t>59</w:t>
            </w:r>
            <w:r>
              <w:rPr>
                <w:noProof/>
                <w:webHidden/>
              </w:rPr>
              <w:fldChar w:fldCharType="end"/>
            </w:r>
          </w:hyperlink>
        </w:p>
        <w:p w14:paraId="5FE6BD5A" w14:textId="38684DA3" w:rsidR="00E454A8" w:rsidRDefault="00E454A8">
          <w:pPr>
            <w:pStyle w:val="TOC4"/>
            <w:tabs>
              <w:tab w:val="left" w:pos="1760"/>
              <w:tab w:val="right" w:leader="dot" w:pos="9350"/>
            </w:tabs>
            <w:rPr>
              <w:rFonts w:asciiTheme="minorHAnsi" w:eastAsiaTheme="minorEastAsia" w:hAnsiTheme="minorHAnsi"/>
              <w:noProof/>
            </w:rPr>
          </w:pPr>
          <w:hyperlink w:anchor="_Toc138075937" w:history="1">
            <w:r w:rsidRPr="00DC5850">
              <w:rPr>
                <w:rStyle w:val="Hyperlink"/>
                <w:noProof/>
              </w:rPr>
              <w:t>5.4.5.16</w:t>
            </w:r>
            <w:r>
              <w:rPr>
                <w:rFonts w:asciiTheme="minorHAnsi" w:eastAsiaTheme="minorEastAsia" w:hAnsiTheme="minorHAnsi"/>
                <w:noProof/>
              </w:rPr>
              <w:tab/>
            </w:r>
            <w:r w:rsidRPr="00DC5850">
              <w:rPr>
                <w:rStyle w:val="Hyperlink"/>
                <w:noProof/>
              </w:rPr>
              <w:t>Install health data watcher</w:t>
            </w:r>
            <w:r>
              <w:rPr>
                <w:noProof/>
                <w:webHidden/>
              </w:rPr>
              <w:tab/>
            </w:r>
            <w:r>
              <w:rPr>
                <w:noProof/>
                <w:webHidden/>
              </w:rPr>
              <w:fldChar w:fldCharType="begin"/>
            </w:r>
            <w:r>
              <w:rPr>
                <w:noProof/>
                <w:webHidden/>
              </w:rPr>
              <w:instrText xml:space="preserve"> PAGEREF _Toc138075937 \h </w:instrText>
            </w:r>
            <w:r>
              <w:rPr>
                <w:noProof/>
                <w:webHidden/>
              </w:rPr>
            </w:r>
            <w:r>
              <w:rPr>
                <w:noProof/>
                <w:webHidden/>
              </w:rPr>
              <w:fldChar w:fldCharType="separate"/>
            </w:r>
            <w:r w:rsidR="00651143">
              <w:rPr>
                <w:noProof/>
                <w:webHidden/>
              </w:rPr>
              <w:t>60</w:t>
            </w:r>
            <w:r>
              <w:rPr>
                <w:noProof/>
                <w:webHidden/>
              </w:rPr>
              <w:fldChar w:fldCharType="end"/>
            </w:r>
          </w:hyperlink>
        </w:p>
        <w:p w14:paraId="31FB0D53" w14:textId="3B8585EB" w:rsidR="00E454A8" w:rsidRDefault="00E454A8">
          <w:pPr>
            <w:pStyle w:val="TOC3"/>
            <w:rPr>
              <w:rFonts w:asciiTheme="minorHAnsi" w:eastAsiaTheme="minorEastAsia" w:hAnsiTheme="minorHAnsi"/>
              <w:noProof/>
            </w:rPr>
          </w:pPr>
          <w:hyperlink w:anchor="_Toc138075938" w:history="1">
            <w:r w:rsidRPr="00DC5850">
              <w:rPr>
                <w:rStyle w:val="Hyperlink"/>
                <w:noProof/>
              </w:rPr>
              <w:t>5.4.6</w:t>
            </w:r>
            <w:r>
              <w:rPr>
                <w:rFonts w:asciiTheme="minorHAnsi" w:eastAsiaTheme="minorEastAsia" w:hAnsiTheme="minorHAnsi"/>
                <w:noProof/>
              </w:rPr>
              <w:tab/>
            </w:r>
            <w:r w:rsidRPr="00DC5850">
              <w:rPr>
                <w:rStyle w:val="Hyperlink"/>
                <w:noProof/>
              </w:rPr>
              <w:t>Logstash</w:t>
            </w:r>
            <w:r>
              <w:rPr>
                <w:noProof/>
                <w:webHidden/>
              </w:rPr>
              <w:tab/>
            </w:r>
            <w:r>
              <w:rPr>
                <w:noProof/>
                <w:webHidden/>
              </w:rPr>
              <w:fldChar w:fldCharType="begin"/>
            </w:r>
            <w:r>
              <w:rPr>
                <w:noProof/>
                <w:webHidden/>
              </w:rPr>
              <w:instrText xml:space="preserve"> PAGEREF _Toc138075938 \h </w:instrText>
            </w:r>
            <w:r>
              <w:rPr>
                <w:noProof/>
                <w:webHidden/>
              </w:rPr>
            </w:r>
            <w:r>
              <w:rPr>
                <w:noProof/>
                <w:webHidden/>
              </w:rPr>
              <w:fldChar w:fldCharType="separate"/>
            </w:r>
            <w:r w:rsidR="00651143">
              <w:rPr>
                <w:noProof/>
                <w:webHidden/>
              </w:rPr>
              <w:t>61</w:t>
            </w:r>
            <w:r>
              <w:rPr>
                <w:noProof/>
                <w:webHidden/>
              </w:rPr>
              <w:fldChar w:fldCharType="end"/>
            </w:r>
          </w:hyperlink>
        </w:p>
        <w:p w14:paraId="073AE4A6" w14:textId="257CA14B" w:rsidR="00E454A8" w:rsidRDefault="00E454A8">
          <w:pPr>
            <w:pStyle w:val="TOC5"/>
            <w:tabs>
              <w:tab w:val="left" w:pos="1870"/>
              <w:tab w:val="right" w:leader="dot" w:pos="9350"/>
            </w:tabs>
            <w:rPr>
              <w:rFonts w:asciiTheme="minorHAnsi" w:eastAsiaTheme="minorEastAsia" w:hAnsiTheme="minorHAnsi"/>
              <w:noProof/>
            </w:rPr>
          </w:pPr>
          <w:hyperlink w:anchor="_Toc138075939" w:history="1">
            <w:r w:rsidRPr="00DC5850">
              <w:rPr>
                <w:rStyle w:val="Hyperlink"/>
                <w:noProof/>
              </w:rPr>
              <w:t>5.4.6.1.1</w:t>
            </w:r>
            <w:r>
              <w:rPr>
                <w:rFonts w:asciiTheme="minorHAnsi" w:eastAsiaTheme="minorEastAsia" w:hAnsiTheme="minorHAnsi"/>
                <w:noProof/>
              </w:rPr>
              <w:tab/>
            </w:r>
            <w:r w:rsidRPr="00DC5850">
              <w:rPr>
                <w:rStyle w:val="Hyperlink"/>
                <w:noProof/>
              </w:rPr>
              <w:t>Install Logstash on the Dedicated Logstash VM</w:t>
            </w:r>
            <w:r>
              <w:rPr>
                <w:noProof/>
                <w:webHidden/>
              </w:rPr>
              <w:tab/>
            </w:r>
            <w:r>
              <w:rPr>
                <w:noProof/>
                <w:webHidden/>
              </w:rPr>
              <w:fldChar w:fldCharType="begin"/>
            </w:r>
            <w:r>
              <w:rPr>
                <w:noProof/>
                <w:webHidden/>
              </w:rPr>
              <w:instrText xml:space="preserve"> PAGEREF _Toc138075939 \h </w:instrText>
            </w:r>
            <w:r>
              <w:rPr>
                <w:noProof/>
                <w:webHidden/>
              </w:rPr>
            </w:r>
            <w:r>
              <w:rPr>
                <w:noProof/>
                <w:webHidden/>
              </w:rPr>
              <w:fldChar w:fldCharType="separate"/>
            </w:r>
            <w:r w:rsidR="00651143">
              <w:rPr>
                <w:noProof/>
                <w:webHidden/>
              </w:rPr>
              <w:t>61</w:t>
            </w:r>
            <w:r>
              <w:rPr>
                <w:noProof/>
                <w:webHidden/>
              </w:rPr>
              <w:fldChar w:fldCharType="end"/>
            </w:r>
          </w:hyperlink>
        </w:p>
        <w:p w14:paraId="79627052" w14:textId="166DA79E" w:rsidR="00E454A8" w:rsidRDefault="00E454A8">
          <w:pPr>
            <w:pStyle w:val="TOC5"/>
            <w:tabs>
              <w:tab w:val="left" w:pos="1870"/>
              <w:tab w:val="right" w:leader="dot" w:pos="9350"/>
            </w:tabs>
            <w:rPr>
              <w:rFonts w:asciiTheme="minorHAnsi" w:eastAsiaTheme="minorEastAsia" w:hAnsiTheme="minorHAnsi"/>
              <w:noProof/>
            </w:rPr>
          </w:pPr>
          <w:hyperlink w:anchor="_Toc138075940" w:history="1">
            <w:r w:rsidRPr="00DC5850">
              <w:rPr>
                <w:rStyle w:val="Hyperlink"/>
                <w:noProof/>
              </w:rPr>
              <w:t>5.4.6.1.2</w:t>
            </w:r>
            <w:r>
              <w:rPr>
                <w:rFonts w:asciiTheme="minorHAnsi" w:eastAsiaTheme="minorEastAsia" w:hAnsiTheme="minorHAnsi"/>
                <w:noProof/>
              </w:rPr>
              <w:tab/>
            </w:r>
            <w:r w:rsidRPr="00DC5850">
              <w:rPr>
                <w:rStyle w:val="Hyperlink"/>
                <w:noProof/>
              </w:rPr>
              <w:t>Configure Logstash</w:t>
            </w:r>
            <w:r>
              <w:rPr>
                <w:noProof/>
                <w:webHidden/>
              </w:rPr>
              <w:tab/>
            </w:r>
            <w:r>
              <w:rPr>
                <w:noProof/>
                <w:webHidden/>
              </w:rPr>
              <w:fldChar w:fldCharType="begin"/>
            </w:r>
            <w:r>
              <w:rPr>
                <w:noProof/>
                <w:webHidden/>
              </w:rPr>
              <w:instrText xml:space="preserve"> PAGEREF _Toc138075940 \h </w:instrText>
            </w:r>
            <w:r>
              <w:rPr>
                <w:noProof/>
                <w:webHidden/>
              </w:rPr>
            </w:r>
            <w:r>
              <w:rPr>
                <w:noProof/>
                <w:webHidden/>
              </w:rPr>
              <w:fldChar w:fldCharType="separate"/>
            </w:r>
            <w:r w:rsidR="00651143">
              <w:rPr>
                <w:noProof/>
                <w:webHidden/>
              </w:rPr>
              <w:t>62</w:t>
            </w:r>
            <w:r>
              <w:rPr>
                <w:noProof/>
                <w:webHidden/>
              </w:rPr>
              <w:fldChar w:fldCharType="end"/>
            </w:r>
          </w:hyperlink>
        </w:p>
        <w:p w14:paraId="507BE696" w14:textId="06A0E6B5" w:rsidR="00E454A8" w:rsidRDefault="00E454A8">
          <w:pPr>
            <w:pStyle w:val="TOC5"/>
            <w:tabs>
              <w:tab w:val="left" w:pos="1870"/>
              <w:tab w:val="right" w:leader="dot" w:pos="9350"/>
            </w:tabs>
            <w:rPr>
              <w:rFonts w:asciiTheme="minorHAnsi" w:eastAsiaTheme="minorEastAsia" w:hAnsiTheme="minorHAnsi"/>
              <w:noProof/>
            </w:rPr>
          </w:pPr>
          <w:hyperlink w:anchor="_Toc138075941" w:history="1">
            <w:r w:rsidRPr="00DC5850">
              <w:rPr>
                <w:rStyle w:val="Hyperlink"/>
                <w:noProof/>
              </w:rPr>
              <w:t>5.4.6.1.3</w:t>
            </w:r>
            <w:r>
              <w:rPr>
                <w:rFonts w:asciiTheme="minorHAnsi" w:eastAsiaTheme="minorEastAsia" w:hAnsiTheme="minorHAnsi"/>
                <w:noProof/>
              </w:rPr>
              <w:tab/>
            </w:r>
            <w:r w:rsidRPr="00DC5850">
              <w:rPr>
                <w:rStyle w:val="Hyperlink"/>
                <w:noProof/>
              </w:rPr>
              <w:t>Start &amp; Verify Logstash</w:t>
            </w:r>
            <w:r>
              <w:rPr>
                <w:noProof/>
                <w:webHidden/>
              </w:rPr>
              <w:tab/>
            </w:r>
            <w:r>
              <w:rPr>
                <w:noProof/>
                <w:webHidden/>
              </w:rPr>
              <w:fldChar w:fldCharType="begin"/>
            </w:r>
            <w:r>
              <w:rPr>
                <w:noProof/>
                <w:webHidden/>
              </w:rPr>
              <w:instrText xml:space="preserve"> PAGEREF _Toc138075941 \h </w:instrText>
            </w:r>
            <w:r>
              <w:rPr>
                <w:noProof/>
                <w:webHidden/>
              </w:rPr>
            </w:r>
            <w:r>
              <w:rPr>
                <w:noProof/>
                <w:webHidden/>
              </w:rPr>
              <w:fldChar w:fldCharType="separate"/>
            </w:r>
            <w:r w:rsidR="00651143">
              <w:rPr>
                <w:noProof/>
                <w:webHidden/>
              </w:rPr>
              <w:t>62</w:t>
            </w:r>
            <w:r>
              <w:rPr>
                <w:noProof/>
                <w:webHidden/>
              </w:rPr>
              <w:fldChar w:fldCharType="end"/>
            </w:r>
          </w:hyperlink>
        </w:p>
        <w:p w14:paraId="3C49D871" w14:textId="792D2FAC" w:rsidR="00E454A8" w:rsidRDefault="00E454A8">
          <w:pPr>
            <w:pStyle w:val="TOC5"/>
            <w:tabs>
              <w:tab w:val="left" w:pos="1870"/>
              <w:tab w:val="right" w:leader="dot" w:pos="9350"/>
            </w:tabs>
            <w:rPr>
              <w:rFonts w:asciiTheme="minorHAnsi" w:eastAsiaTheme="minorEastAsia" w:hAnsiTheme="minorHAnsi"/>
              <w:noProof/>
            </w:rPr>
          </w:pPr>
          <w:hyperlink w:anchor="_Toc138075942" w:history="1">
            <w:r w:rsidRPr="00DC5850">
              <w:rPr>
                <w:rStyle w:val="Hyperlink"/>
                <w:noProof/>
              </w:rPr>
              <w:t>5.4.6.1.4</w:t>
            </w:r>
            <w:r>
              <w:rPr>
                <w:rFonts w:asciiTheme="minorHAnsi" w:eastAsiaTheme="minorEastAsia" w:hAnsiTheme="minorHAnsi"/>
                <w:noProof/>
              </w:rPr>
              <w:tab/>
            </w:r>
            <w:r w:rsidRPr="00DC5850">
              <w:rPr>
                <w:rStyle w:val="Hyperlink"/>
                <w:noProof/>
              </w:rPr>
              <w:t>Install Data Collector</w:t>
            </w:r>
            <w:r>
              <w:rPr>
                <w:noProof/>
                <w:webHidden/>
              </w:rPr>
              <w:tab/>
            </w:r>
            <w:r>
              <w:rPr>
                <w:noProof/>
                <w:webHidden/>
              </w:rPr>
              <w:fldChar w:fldCharType="begin"/>
            </w:r>
            <w:r>
              <w:rPr>
                <w:noProof/>
                <w:webHidden/>
              </w:rPr>
              <w:instrText xml:space="preserve"> PAGEREF _Toc138075942 \h </w:instrText>
            </w:r>
            <w:r>
              <w:rPr>
                <w:noProof/>
                <w:webHidden/>
              </w:rPr>
            </w:r>
            <w:r>
              <w:rPr>
                <w:noProof/>
                <w:webHidden/>
              </w:rPr>
              <w:fldChar w:fldCharType="separate"/>
            </w:r>
            <w:r w:rsidR="00651143">
              <w:rPr>
                <w:noProof/>
                <w:webHidden/>
              </w:rPr>
              <w:t>62</w:t>
            </w:r>
            <w:r>
              <w:rPr>
                <w:noProof/>
                <w:webHidden/>
              </w:rPr>
              <w:fldChar w:fldCharType="end"/>
            </w:r>
          </w:hyperlink>
        </w:p>
        <w:p w14:paraId="7801399E" w14:textId="4A720AD3" w:rsidR="00E454A8" w:rsidRDefault="00E454A8">
          <w:pPr>
            <w:pStyle w:val="TOC5"/>
            <w:tabs>
              <w:tab w:val="left" w:pos="1870"/>
              <w:tab w:val="right" w:leader="dot" w:pos="9350"/>
            </w:tabs>
            <w:rPr>
              <w:rFonts w:asciiTheme="minorHAnsi" w:eastAsiaTheme="minorEastAsia" w:hAnsiTheme="minorHAnsi"/>
              <w:noProof/>
            </w:rPr>
          </w:pPr>
          <w:hyperlink w:anchor="_Toc138075943" w:history="1">
            <w:r w:rsidRPr="00DC5850">
              <w:rPr>
                <w:rStyle w:val="Hyperlink"/>
                <w:noProof/>
              </w:rPr>
              <w:t>5.4.6.1.5</w:t>
            </w:r>
            <w:r>
              <w:rPr>
                <w:rFonts w:asciiTheme="minorHAnsi" w:eastAsiaTheme="minorEastAsia" w:hAnsiTheme="minorHAnsi"/>
                <w:noProof/>
              </w:rPr>
              <w:tab/>
            </w:r>
            <w:r w:rsidRPr="00DC5850">
              <w:rPr>
                <w:rStyle w:val="Hyperlink"/>
                <w:noProof/>
              </w:rPr>
              <w:t>Update Groups of Servers to Monitor</w:t>
            </w:r>
            <w:r>
              <w:rPr>
                <w:noProof/>
                <w:webHidden/>
              </w:rPr>
              <w:tab/>
            </w:r>
            <w:r>
              <w:rPr>
                <w:noProof/>
                <w:webHidden/>
              </w:rPr>
              <w:fldChar w:fldCharType="begin"/>
            </w:r>
            <w:r>
              <w:rPr>
                <w:noProof/>
                <w:webHidden/>
              </w:rPr>
              <w:instrText xml:space="preserve"> PAGEREF _Toc138075943 \h </w:instrText>
            </w:r>
            <w:r>
              <w:rPr>
                <w:noProof/>
                <w:webHidden/>
              </w:rPr>
            </w:r>
            <w:r>
              <w:rPr>
                <w:noProof/>
                <w:webHidden/>
              </w:rPr>
              <w:fldChar w:fldCharType="separate"/>
            </w:r>
            <w:r w:rsidR="00651143">
              <w:rPr>
                <w:noProof/>
                <w:webHidden/>
              </w:rPr>
              <w:t>63</w:t>
            </w:r>
            <w:r>
              <w:rPr>
                <w:noProof/>
                <w:webHidden/>
              </w:rPr>
              <w:fldChar w:fldCharType="end"/>
            </w:r>
          </w:hyperlink>
        </w:p>
        <w:p w14:paraId="620C690B" w14:textId="2CC15F71" w:rsidR="00E454A8" w:rsidRDefault="00E454A8">
          <w:pPr>
            <w:pStyle w:val="TOC5"/>
            <w:tabs>
              <w:tab w:val="left" w:pos="1870"/>
              <w:tab w:val="right" w:leader="dot" w:pos="9350"/>
            </w:tabs>
            <w:rPr>
              <w:rFonts w:asciiTheme="minorHAnsi" w:eastAsiaTheme="minorEastAsia" w:hAnsiTheme="minorHAnsi"/>
              <w:noProof/>
            </w:rPr>
          </w:pPr>
          <w:hyperlink w:anchor="_Toc138075944" w:history="1">
            <w:r w:rsidRPr="00DC5850">
              <w:rPr>
                <w:rStyle w:val="Hyperlink"/>
                <w:noProof/>
              </w:rPr>
              <w:t>5.4.6.1.6</w:t>
            </w:r>
            <w:r>
              <w:rPr>
                <w:rFonts w:asciiTheme="minorHAnsi" w:eastAsiaTheme="minorEastAsia" w:hAnsiTheme="minorHAnsi"/>
                <w:noProof/>
              </w:rPr>
              <w:tab/>
            </w:r>
            <w:r w:rsidRPr="00DC5850">
              <w:rPr>
                <w:rStyle w:val="Hyperlink"/>
                <w:noProof/>
              </w:rPr>
              <w:t>Set Up Devices to Be Monitored</w:t>
            </w:r>
            <w:r>
              <w:rPr>
                <w:noProof/>
                <w:webHidden/>
              </w:rPr>
              <w:tab/>
            </w:r>
            <w:r>
              <w:rPr>
                <w:noProof/>
                <w:webHidden/>
              </w:rPr>
              <w:fldChar w:fldCharType="begin"/>
            </w:r>
            <w:r>
              <w:rPr>
                <w:noProof/>
                <w:webHidden/>
              </w:rPr>
              <w:instrText xml:space="preserve"> PAGEREF _Toc138075944 \h </w:instrText>
            </w:r>
            <w:r>
              <w:rPr>
                <w:noProof/>
                <w:webHidden/>
              </w:rPr>
            </w:r>
            <w:r>
              <w:rPr>
                <w:noProof/>
                <w:webHidden/>
              </w:rPr>
              <w:fldChar w:fldCharType="separate"/>
            </w:r>
            <w:r w:rsidR="00651143">
              <w:rPr>
                <w:noProof/>
                <w:webHidden/>
              </w:rPr>
              <w:t>63</w:t>
            </w:r>
            <w:r>
              <w:rPr>
                <w:noProof/>
                <w:webHidden/>
              </w:rPr>
              <w:fldChar w:fldCharType="end"/>
            </w:r>
          </w:hyperlink>
        </w:p>
        <w:p w14:paraId="1126B493" w14:textId="263D374F" w:rsidR="00E454A8" w:rsidRDefault="00E454A8">
          <w:pPr>
            <w:pStyle w:val="TOC6"/>
            <w:tabs>
              <w:tab w:val="left" w:pos="2255"/>
              <w:tab w:val="right" w:leader="dot" w:pos="9350"/>
            </w:tabs>
            <w:rPr>
              <w:rFonts w:asciiTheme="minorHAnsi" w:eastAsiaTheme="minorEastAsia" w:hAnsiTheme="minorHAnsi"/>
              <w:noProof/>
            </w:rPr>
          </w:pPr>
          <w:hyperlink w:anchor="_Toc138075945" w:history="1">
            <w:r w:rsidRPr="00DC5850">
              <w:rPr>
                <w:rStyle w:val="Hyperlink"/>
                <w:noProof/>
              </w:rPr>
              <w:t>5.4.6.1.6.1</w:t>
            </w:r>
            <w:r>
              <w:rPr>
                <w:rFonts w:asciiTheme="minorHAnsi" w:eastAsiaTheme="minorEastAsia" w:hAnsiTheme="minorHAnsi"/>
                <w:noProof/>
              </w:rPr>
              <w:tab/>
            </w:r>
            <w:r w:rsidRPr="00DC5850">
              <w:rPr>
                <w:rStyle w:val="Hyperlink"/>
                <w:noProof/>
              </w:rPr>
              <w:t>Verify X11-Forwarding Enabled</w:t>
            </w:r>
            <w:r>
              <w:rPr>
                <w:noProof/>
                <w:webHidden/>
              </w:rPr>
              <w:tab/>
            </w:r>
            <w:r>
              <w:rPr>
                <w:noProof/>
                <w:webHidden/>
              </w:rPr>
              <w:fldChar w:fldCharType="begin"/>
            </w:r>
            <w:r>
              <w:rPr>
                <w:noProof/>
                <w:webHidden/>
              </w:rPr>
              <w:instrText xml:space="preserve"> PAGEREF _Toc138075945 \h </w:instrText>
            </w:r>
            <w:r>
              <w:rPr>
                <w:noProof/>
                <w:webHidden/>
              </w:rPr>
            </w:r>
            <w:r>
              <w:rPr>
                <w:noProof/>
                <w:webHidden/>
              </w:rPr>
              <w:fldChar w:fldCharType="separate"/>
            </w:r>
            <w:r w:rsidR="00651143">
              <w:rPr>
                <w:noProof/>
                <w:webHidden/>
              </w:rPr>
              <w:t>64</w:t>
            </w:r>
            <w:r>
              <w:rPr>
                <w:noProof/>
                <w:webHidden/>
              </w:rPr>
              <w:fldChar w:fldCharType="end"/>
            </w:r>
          </w:hyperlink>
        </w:p>
        <w:p w14:paraId="14EA1C42" w14:textId="58A07B75" w:rsidR="00E454A8" w:rsidRDefault="00E454A8">
          <w:pPr>
            <w:pStyle w:val="TOC6"/>
            <w:tabs>
              <w:tab w:val="left" w:pos="2255"/>
              <w:tab w:val="right" w:leader="dot" w:pos="9350"/>
            </w:tabs>
            <w:rPr>
              <w:rFonts w:asciiTheme="minorHAnsi" w:eastAsiaTheme="minorEastAsia" w:hAnsiTheme="minorHAnsi"/>
              <w:noProof/>
            </w:rPr>
          </w:pPr>
          <w:hyperlink w:anchor="_Toc138075946" w:history="1">
            <w:r w:rsidRPr="00DC5850">
              <w:rPr>
                <w:rStyle w:val="Hyperlink"/>
                <w:noProof/>
              </w:rPr>
              <w:t>5.4.6.1.6.2</w:t>
            </w:r>
            <w:r>
              <w:rPr>
                <w:rFonts w:asciiTheme="minorHAnsi" w:eastAsiaTheme="minorEastAsia" w:hAnsiTheme="minorHAnsi"/>
                <w:noProof/>
              </w:rPr>
              <w:tab/>
            </w:r>
            <w:r w:rsidRPr="00DC5850">
              <w:rPr>
                <w:rStyle w:val="Hyperlink"/>
                <w:noProof/>
              </w:rPr>
              <w:t>Create Collector Configuration</w:t>
            </w:r>
            <w:r>
              <w:rPr>
                <w:noProof/>
                <w:webHidden/>
              </w:rPr>
              <w:tab/>
            </w:r>
            <w:r>
              <w:rPr>
                <w:noProof/>
                <w:webHidden/>
              </w:rPr>
              <w:fldChar w:fldCharType="begin"/>
            </w:r>
            <w:r>
              <w:rPr>
                <w:noProof/>
                <w:webHidden/>
              </w:rPr>
              <w:instrText xml:space="preserve"> PAGEREF _Toc138075946 \h </w:instrText>
            </w:r>
            <w:r>
              <w:rPr>
                <w:noProof/>
                <w:webHidden/>
              </w:rPr>
            </w:r>
            <w:r>
              <w:rPr>
                <w:noProof/>
                <w:webHidden/>
              </w:rPr>
              <w:fldChar w:fldCharType="separate"/>
            </w:r>
            <w:r w:rsidR="00651143">
              <w:rPr>
                <w:noProof/>
                <w:webHidden/>
              </w:rPr>
              <w:t>65</w:t>
            </w:r>
            <w:r>
              <w:rPr>
                <w:noProof/>
                <w:webHidden/>
              </w:rPr>
              <w:fldChar w:fldCharType="end"/>
            </w:r>
          </w:hyperlink>
        </w:p>
        <w:p w14:paraId="744AD3EF" w14:textId="4F9E7633" w:rsidR="00E454A8" w:rsidRDefault="00E454A8">
          <w:pPr>
            <w:pStyle w:val="TOC5"/>
            <w:tabs>
              <w:tab w:val="left" w:pos="1870"/>
              <w:tab w:val="right" w:leader="dot" w:pos="9350"/>
            </w:tabs>
            <w:rPr>
              <w:rFonts w:asciiTheme="minorHAnsi" w:eastAsiaTheme="minorEastAsia" w:hAnsiTheme="minorHAnsi"/>
              <w:noProof/>
            </w:rPr>
          </w:pPr>
          <w:hyperlink w:anchor="_Toc138075947" w:history="1">
            <w:r w:rsidRPr="00DC5850">
              <w:rPr>
                <w:rStyle w:val="Hyperlink"/>
                <w:noProof/>
              </w:rPr>
              <w:t>5.4.6.1.7</w:t>
            </w:r>
            <w:r>
              <w:rPr>
                <w:rFonts w:asciiTheme="minorHAnsi" w:eastAsiaTheme="minorEastAsia" w:hAnsiTheme="minorHAnsi"/>
                <w:noProof/>
              </w:rPr>
              <w:tab/>
            </w:r>
            <w:r w:rsidRPr="00DC5850">
              <w:rPr>
                <w:rStyle w:val="Hyperlink"/>
                <w:noProof/>
              </w:rPr>
              <w:t>Verify Device Data is Being Collected</w:t>
            </w:r>
            <w:r>
              <w:rPr>
                <w:noProof/>
                <w:webHidden/>
              </w:rPr>
              <w:tab/>
            </w:r>
            <w:r>
              <w:rPr>
                <w:noProof/>
                <w:webHidden/>
              </w:rPr>
              <w:fldChar w:fldCharType="begin"/>
            </w:r>
            <w:r>
              <w:rPr>
                <w:noProof/>
                <w:webHidden/>
              </w:rPr>
              <w:instrText xml:space="preserve"> PAGEREF _Toc138075947 \h </w:instrText>
            </w:r>
            <w:r>
              <w:rPr>
                <w:noProof/>
                <w:webHidden/>
              </w:rPr>
            </w:r>
            <w:r>
              <w:rPr>
                <w:noProof/>
                <w:webHidden/>
              </w:rPr>
              <w:fldChar w:fldCharType="separate"/>
            </w:r>
            <w:r w:rsidR="00651143">
              <w:rPr>
                <w:noProof/>
                <w:webHidden/>
              </w:rPr>
              <w:t>71</w:t>
            </w:r>
            <w:r>
              <w:rPr>
                <w:noProof/>
                <w:webHidden/>
              </w:rPr>
              <w:fldChar w:fldCharType="end"/>
            </w:r>
          </w:hyperlink>
        </w:p>
        <w:p w14:paraId="75B16E5C" w14:textId="04FA88A5" w:rsidR="00E454A8" w:rsidRDefault="00E454A8">
          <w:pPr>
            <w:pStyle w:val="TOC3"/>
            <w:rPr>
              <w:rFonts w:asciiTheme="minorHAnsi" w:eastAsiaTheme="minorEastAsia" w:hAnsiTheme="minorHAnsi"/>
              <w:noProof/>
            </w:rPr>
          </w:pPr>
          <w:hyperlink w:anchor="_Toc138075948" w:history="1">
            <w:r w:rsidRPr="00DC5850">
              <w:rPr>
                <w:rStyle w:val="Hyperlink"/>
                <w:noProof/>
              </w:rPr>
              <w:t>5.4.7</w:t>
            </w:r>
            <w:r>
              <w:rPr>
                <w:rFonts w:asciiTheme="minorHAnsi" w:eastAsiaTheme="minorEastAsia" w:hAnsiTheme="minorHAnsi"/>
                <w:noProof/>
              </w:rPr>
              <w:tab/>
            </w:r>
            <w:r w:rsidRPr="00DC5850">
              <w:rPr>
                <w:rStyle w:val="Hyperlink"/>
                <w:noProof/>
              </w:rPr>
              <w:t>Secure Elastic with Break-Glass Password</w:t>
            </w:r>
            <w:r>
              <w:rPr>
                <w:noProof/>
                <w:webHidden/>
              </w:rPr>
              <w:tab/>
            </w:r>
            <w:r>
              <w:rPr>
                <w:noProof/>
                <w:webHidden/>
              </w:rPr>
              <w:fldChar w:fldCharType="begin"/>
            </w:r>
            <w:r>
              <w:rPr>
                <w:noProof/>
                <w:webHidden/>
              </w:rPr>
              <w:instrText xml:space="preserve"> PAGEREF _Toc138075948 \h </w:instrText>
            </w:r>
            <w:r>
              <w:rPr>
                <w:noProof/>
                <w:webHidden/>
              </w:rPr>
            </w:r>
            <w:r>
              <w:rPr>
                <w:noProof/>
                <w:webHidden/>
              </w:rPr>
              <w:fldChar w:fldCharType="separate"/>
            </w:r>
            <w:r w:rsidR="00651143">
              <w:rPr>
                <w:noProof/>
                <w:webHidden/>
              </w:rPr>
              <w:t>73</w:t>
            </w:r>
            <w:r>
              <w:rPr>
                <w:noProof/>
                <w:webHidden/>
              </w:rPr>
              <w:fldChar w:fldCharType="end"/>
            </w:r>
          </w:hyperlink>
        </w:p>
        <w:p w14:paraId="32E3A70D" w14:textId="5EA108CA" w:rsidR="00E454A8" w:rsidRDefault="00E454A8">
          <w:pPr>
            <w:pStyle w:val="TOC3"/>
            <w:rPr>
              <w:rFonts w:asciiTheme="minorHAnsi" w:eastAsiaTheme="minorEastAsia" w:hAnsiTheme="minorHAnsi"/>
              <w:noProof/>
            </w:rPr>
          </w:pPr>
          <w:hyperlink w:anchor="_Toc138075949" w:history="1">
            <w:r w:rsidRPr="00DC5850">
              <w:rPr>
                <w:rStyle w:val="Hyperlink"/>
                <w:noProof/>
              </w:rPr>
              <w:t>5.4.8</w:t>
            </w:r>
            <w:r>
              <w:rPr>
                <w:rFonts w:asciiTheme="minorHAnsi" w:eastAsiaTheme="minorEastAsia" w:hAnsiTheme="minorHAnsi"/>
                <w:noProof/>
              </w:rPr>
              <w:tab/>
            </w:r>
            <w:r w:rsidRPr="00DC5850">
              <w:rPr>
                <w:rStyle w:val="Hyperlink"/>
                <w:noProof/>
              </w:rPr>
              <w:t>Verify Role Mappings</w:t>
            </w:r>
            <w:r>
              <w:rPr>
                <w:noProof/>
                <w:webHidden/>
              </w:rPr>
              <w:tab/>
            </w:r>
            <w:r>
              <w:rPr>
                <w:noProof/>
                <w:webHidden/>
              </w:rPr>
              <w:fldChar w:fldCharType="begin"/>
            </w:r>
            <w:r>
              <w:rPr>
                <w:noProof/>
                <w:webHidden/>
              </w:rPr>
              <w:instrText xml:space="preserve"> PAGEREF _Toc138075949 \h </w:instrText>
            </w:r>
            <w:r>
              <w:rPr>
                <w:noProof/>
                <w:webHidden/>
              </w:rPr>
            </w:r>
            <w:r>
              <w:rPr>
                <w:noProof/>
                <w:webHidden/>
              </w:rPr>
              <w:fldChar w:fldCharType="separate"/>
            </w:r>
            <w:r w:rsidR="00651143">
              <w:rPr>
                <w:noProof/>
                <w:webHidden/>
              </w:rPr>
              <w:t>73</w:t>
            </w:r>
            <w:r>
              <w:rPr>
                <w:noProof/>
                <w:webHidden/>
              </w:rPr>
              <w:fldChar w:fldCharType="end"/>
            </w:r>
          </w:hyperlink>
        </w:p>
        <w:p w14:paraId="628C594A" w14:textId="0A0F6C18" w:rsidR="00E454A8" w:rsidRDefault="00E454A8">
          <w:pPr>
            <w:pStyle w:val="TOC3"/>
            <w:rPr>
              <w:rFonts w:asciiTheme="minorHAnsi" w:eastAsiaTheme="minorEastAsia" w:hAnsiTheme="minorHAnsi"/>
              <w:noProof/>
            </w:rPr>
          </w:pPr>
          <w:hyperlink w:anchor="_Toc138075950" w:history="1">
            <w:r w:rsidRPr="00DC5850">
              <w:rPr>
                <w:rStyle w:val="Hyperlink"/>
                <w:noProof/>
              </w:rPr>
              <w:t>5.4.9</w:t>
            </w:r>
            <w:r>
              <w:rPr>
                <w:rFonts w:asciiTheme="minorHAnsi" w:eastAsiaTheme="minorEastAsia" w:hAnsiTheme="minorHAnsi"/>
                <w:noProof/>
              </w:rPr>
              <w:tab/>
            </w:r>
            <w:r w:rsidRPr="00DC5850">
              <w:rPr>
                <w:rStyle w:val="Hyperlink"/>
                <w:noProof/>
              </w:rPr>
              <w:t>Verify Roles</w:t>
            </w:r>
            <w:r>
              <w:rPr>
                <w:noProof/>
                <w:webHidden/>
              </w:rPr>
              <w:tab/>
            </w:r>
            <w:r>
              <w:rPr>
                <w:noProof/>
                <w:webHidden/>
              </w:rPr>
              <w:fldChar w:fldCharType="begin"/>
            </w:r>
            <w:r>
              <w:rPr>
                <w:noProof/>
                <w:webHidden/>
              </w:rPr>
              <w:instrText xml:space="preserve"> PAGEREF _Toc138075950 \h </w:instrText>
            </w:r>
            <w:r>
              <w:rPr>
                <w:noProof/>
                <w:webHidden/>
              </w:rPr>
            </w:r>
            <w:r>
              <w:rPr>
                <w:noProof/>
                <w:webHidden/>
              </w:rPr>
              <w:fldChar w:fldCharType="separate"/>
            </w:r>
            <w:r w:rsidR="00651143">
              <w:rPr>
                <w:noProof/>
                <w:webHidden/>
              </w:rPr>
              <w:t>73</w:t>
            </w:r>
            <w:r>
              <w:rPr>
                <w:noProof/>
                <w:webHidden/>
              </w:rPr>
              <w:fldChar w:fldCharType="end"/>
            </w:r>
          </w:hyperlink>
        </w:p>
        <w:p w14:paraId="3D4A553C" w14:textId="39FA027F" w:rsidR="00E454A8" w:rsidRDefault="00E454A8">
          <w:pPr>
            <w:pStyle w:val="TOC3"/>
            <w:rPr>
              <w:rFonts w:asciiTheme="minorHAnsi" w:eastAsiaTheme="minorEastAsia" w:hAnsiTheme="minorHAnsi"/>
              <w:noProof/>
            </w:rPr>
          </w:pPr>
          <w:hyperlink w:anchor="_Toc138075951" w:history="1">
            <w:r w:rsidRPr="00DC5850">
              <w:rPr>
                <w:rStyle w:val="Hyperlink"/>
                <w:noProof/>
              </w:rPr>
              <w:t>5.4.10</w:t>
            </w:r>
            <w:r>
              <w:rPr>
                <w:rFonts w:asciiTheme="minorHAnsi" w:eastAsiaTheme="minorEastAsia" w:hAnsiTheme="minorHAnsi"/>
                <w:noProof/>
              </w:rPr>
              <w:tab/>
            </w:r>
            <w:r w:rsidRPr="00DC5850">
              <w:rPr>
                <w:rStyle w:val="Hyperlink"/>
                <w:noProof/>
              </w:rPr>
              <w:t>Remove Unneeded Accounts</w:t>
            </w:r>
            <w:r>
              <w:rPr>
                <w:noProof/>
                <w:webHidden/>
              </w:rPr>
              <w:tab/>
            </w:r>
            <w:r>
              <w:rPr>
                <w:noProof/>
                <w:webHidden/>
              </w:rPr>
              <w:fldChar w:fldCharType="begin"/>
            </w:r>
            <w:r>
              <w:rPr>
                <w:noProof/>
                <w:webHidden/>
              </w:rPr>
              <w:instrText xml:space="preserve"> PAGEREF _Toc138075951 \h </w:instrText>
            </w:r>
            <w:r>
              <w:rPr>
                <w:noProof/>
                <w:webHidden/>
              </w:rPr>
            </w:r>
            <w:r>
              <w:rPr>
                <w:noProof/>
                <w:webHidden/>
              </w:rPr>
              <w:fldChar w:fldCharType="separate"/>
            </w:r>
            <w:r w:rsidR="00651143">
              <w:rPr>
                <w:noProof/>
                <w:webHidden/>
              </w:rPr>
              <w:t>74</w:t>
            </w:r>
            <w:r>
              <w:rPr>
                <w:noProof/>
                <w:webHidden/>
              </w:rPr>
              <w:fldChar w:fldCharType="end"/>
            </w:r>
          </w:hyperlink>
        </w:p>
        <w:p w14:paraId="67B4A11B" w14:textId="4976A608" w:rsidR="00E454A8" w:rsidRDefault="00E454A8">
          <w:pPr>
            <w:pStyle w:val="TOC3"/>
            <w:rPr>
              <w:rFonts w:asciiTheme="minorHAnsi" w:eastAsiaTheme="minorEastAsia" w:hAnsiTheme="minorHAnsi"/>
              <w:noProof/>
            </w:rPr>
          </w:pPr>
          <w:hyperlink w:anchor="_Toc138075952" w:history="1">
            <w:r w:rsidRPr="00DC5850">
              <w:rPr>
                <w:rStyle w:val="Hyperlink"/>
                <w:noProof/>
              </w:rPr>
              <w:t>5.4.11</w:t>
            </w:r>
            <w:r>
              <w:rPr>
                <w:rFonts w:asciiTheme="minorHAnsi" w:eastAsiaTheme="minorEastAsia" w:hAnsiTheme="minorHAnsi"/>
                <w:noProof/>
              </w:rPr>
              <w:tab/>
            </w:r>
            <w:r w:rsidRPr="00DC5850">
              <w:rPr>
                <w:rStyle w:val="Hyperlink"/>
                <w:noProof/>
              </w:rPr>
              <w:t>Install Beats</w:t>
            </w:r>
            <w:r>
              <w:rPr>
                <w:noProof/>
                <w:webHidden/>
              </w:rPr>
              <w:tab/>
            </w:r>
            <w:r>
              <w:rPr>
                <w:noProof/>
                <w:webHidden/>
              </w:rPr>
              <w:fldChar w:fldCharType="begin"/>
            </w:r>
            <w:r>
              <w:rPr>
                <w:noProof/>
                <w:webHidden/>
              </w:rPr>
              <w:instrText xml:space="preserve"> PAGEREF _Toc138075952 \h </w:instrText>
            </w:r>
            <w:r>
              <w:rPr>
                <w:noProof/>
                <w:webHidden/>
              </w:rPr>
            </w:r>
            <w:r>
              <w:rPr>
                <w:noProof/>
                <w:webHidden/>
              </w:rPr>
              <w:fldChar w:fldCharType="separate"/>
            </w:r>
            <w:r w:rsidR="00651143">
              <w:rPr>
                <w:noProof/>
                <w:webHidden/>
              </w:rPr>
              <w:t>76</w:t>
            </w:r>
            <w:r>
              <w:rPr>
                <w:noProof/>
                <w:webHidden/>
              </w:rPr>
              <w:fldChar w:fldCharType="end"/>
            </w:r>
          </w:hyperlink>
        </w:p>
        <w:p w14:paraId="17957F7F" w14:textId="288DE2DC" w:rsidR="00E454A8" w:rsidRDefault="00E454A8">
          <w:pPr>
            <w:pStyle w:val="TOC4"/>
            <w:tabs>
              <w:tab w:val="left" w:pos="1760"/>
              <w:tab w:val="right" w:leader="dot" w:pos="9350"/>
            </w:tabs>
            <w:rPr>
              <w:rFonts w:asciiTheme="minorHAnsi" w:eastAsiaTheme="minorEastAsia" w:hAnsiTheme="minorHAnsi"/>
              <w:noProof/>
            </w:rPr>
          </w:pPr>
          <w:hyperlink w:anchor="_Toc138075953" w:history="1">
            <w:r w:rsidRPr="00DC5850">
              <w:rPr>
                <w:rStyle w:val="Hyperlink"/>
                <w:noProof/>
              </w:rPr>
              <w:t>5.4.11.1</w:t>
            </w:r>
            <w:r>
              <w:rPr>
                <w:rFonts w:asciiTheme="minorHAnsi" w:eastAsiaTheme="minorEastAsia" w:hAnsiTheme="minorHAnsi"/>
                <w:noProof/>
              </w:rPr>
              <w:tab/>
            </w:r>
            <w:r w:rsidRPr="00DC5850">
              <w:rPr>
                <w:rStyle w:val="Hyperlink"/>
                <w:noProof/>
              </w:rPr>
              <w:t>Verify Beat Templates are Loaded</w:t>
            </w:r>
            <w:r>
              <w:rPr>
                <w:noProof/>
                <w:webHidden/>
              </w:rPr>
              <w:tab/>
            </w:r>
            <w:r>
              <w:rPr>
                <w:noProof/>
                <w:webHidden/>
              </w:rPr>
              <w:fldChar w:fldCharType="begin"/>
            </w:r>
            <w:r>
              <w:rPr>
                <w:noProof/>
                <w:webHidden/>
              </w:rPr>
              <w:instrText xml:space="preserve"> PAGEREF _Toc138075953 \h </w:instrText>
            </w:r>
            <w:r>
              <w:rPr>
                <w:noProof/>
                <w:webHidden/>
              </w:rPr>
            </w:r>
            <w:r>
              <w:rPr>
                <w:noProof/>
                <w:webHidden/>
              </w:rPr>
              <w:fldChar w:fldCharType="separate"/>
            </w:r>
            <w:r w:rsidR="00651143">
              <w:rPr>
                <w:noProof/>
                <w:webHidden/>
              </w:rPr>
              <w:t>77</w:t>
            </w:r>
            <w:r>
              <w:rPr>
                <w:noProof/>
                <w:webHidden/>
              </w:rPr>
              <w:fldChar w:fldCharType="end"/>
            </w:r>
          </w:hyperlink>
        </w:p>
        <w:p w14:paraId="5D48FA2F" w14:textId="78B73BD1" w:rsidR="00E454A8" w:rsidRDefault="00E454A8">
          <w:pPr>
            <w:pStyle w:val="TOC4"/>
            <w:tabs>
              <w:tab w:val="left" w:pos="1760"/>
              <w:tab w:val="right" w:leader="dot" w:pos="9350"/>
            </w:tabs>
            <w:rPr>
              <w:rFonts w:asciiTheme="minorHAnsi" w:eastAsiaTheme="minorEastAsia" w:hAnsiTheme="minorHAnsi"/>
              <w:noProof/>
            </w:rPr>
          </w:pPr>
          <w:hyperlink w:anchor="_Toc138075954" w:history="1">
            <w:r w:rsidRPr="00DC5850">
              <w:rPr>
                <w:rStyle w:val="Hyperlink"/>
                <w:noProof/>
              </w:rPr>
              <w:t>5.4.11.2</w:t>
            </w:r>
            <w:r>
              <w:rPr>
                <w:rFonts w:asciiTheme="minorHAnsi" w:eastAsiaTheme="minorEastAsia" w:hAnsiTheme="minorHAnsi"/>
                <w:noProof/>
              </w:rPr>
              <w:tab/>
            </w:r>
            <w:r w:rsidRPr="00DC5850">
              <w:rPr>
                <w:rStyle w:val="Hyperlink"/>
                <w:noProof/>
              </w:rPr>
              <w:t>SCCM Configuration</w:t>
            </w:r>
            <w:r>
              <w:rPr>
                <w:noProof/>
                <w:webHidden/>
              </w:rPr>
              <w:tab/>
            </w:r>
            <w:r>
              <w:rPr>
                <w:noProof/>
                <w:webHidden/>
              </w:rPr>
              <w:fldChar w:fldCharType="begin"/>
            </w:r>
            <w:r>
              <w:rPr>
                <w:noProof/>
                <w:webHidden/>
              </w:rPr>
              <w:instrText xml:space="preserve"> PAGEREF _Toc138075954 \h </w:instrText>
            </w:r>
            <w:r>
              <w:rPr>
                <w:noProof/>
                <w:webHidden/>
              </w:rPr>
            </w:r>
            <w:r>
              <w:rPr>
                <w:noProof/>
                <w:webHidden/>
              </w:rPr>
              <w:fldChar w:fldCharType="separate"/>
            </w:r>
            <w:r w:rsidR="00651143">
              <w:rPr>
                <w:noProof/>
                <w:webHidden/>
              </w:rPr>
              <w:t>77</w:t>
            </w:r>
            <w:r>
              <w:rPr>
                <w:noProof/>
                <w:webHidden/>
              </w:rPr>
              <w:fldChar w:fldCharType="end"/>
            </w:r>
          </w:hyperlink>
        </w:p>
        <w:p w14:paraId="53B2CF1D" w14:textId="20794F89" w:rsidR="00E454A8" w:rsidRDefault="00E454A8">
          <w:pPr>
            <w:pStyle w:val="TOC4"/>
            <w:tabs>
              <w:tab w:val="left" w:pos="1760"/>
              <w:tab w:val="right" w:leader="dot" w:pos="9350"/>
            </w:tabs>
            <w:rPr>
              <w:rFonts w:asciiTheme="minorHAnsi" w:eastAsiaTheme="minorEastAsia" w:hAnsiTheme="minorHAnsi"/>
              <w:noProof/>
            </w:rPr>
          </w:pPr>
          <w:hyperlink w:anchor="_Toc138075955" w:history="1">
            <w:r w:rsidRPr="00DC5850">
              <w:rPr>
                <w:rStyle w:val="Hyperlink"/>
                <w:noProof/>
              </w:rPr>
              <w:t>5.4.11.3</w:t>
            </w:r>
            <w:r>
              <w:rPr>
                <w:rFonts w:asciiTheme="minorHAnsi" w:eastAsiaTheme="minorEastAsia" w:hAnsiTheme="minorHAnsi"/>
                <w:noProof/>
              </w:rPr>
              <w:tab/>
            </w:r>
            <w:r w:rsidRPr="00DC5850">
              <w:rPr>
                <w:rStyle w:val="Hyperlink"/>
                <w:noProof/>
              </w:rPr>
              <w:t>ART Integration on Windows</w:t>
            </w:r>
            <w:r>
              <w:rPr>
                <w:noProof/>
                <w:webHidden/>
              </w:rPr>
              <w:tab/>
            </w:r>
            <w:r>
              <w:rPr>
                <w:noProof/>
                <w:webHidden/>
              </w:rPr>
              <w:fldChar w:fldCharType="begin"/>
            </w:r>
            <w:r>
              <w:rPr>
                <w:noProof/>
                <w:webHidden/>
              </w:rPr>
              <w:instrText xml:space="preserve"> PAGEREF _Toc138075955 \h </w:instrText>
            </w:r>
            <w:r>
              <w:rPr>
                <w:noProof/>
                <w:webHidden/>
              </w:rPr>
            </w:r>
            <w:r>
              <w:rPr>
                <w:noProof/>
                <w:webHidden/>
              </w:rPr>
              <w:fldChar w:fldCharType="separate"/>
            </w:r>
            <w:r w:rsidR="00651143">
              <w:rPr>
                <w:noProof/>
                <w:webHidden/>
              </w:rPr>
              <w:t>77</w:t>
            </w:r>
            <w:r>
              <w:rPr>
                <w:noProof/>
                <w:webHidden/>
              </w:rPr>
              <w:fldChar w:fldCharType="end"/>
            </w:r>
          </w:hyperlink>
        </w:p>
        <w:p w14:paraId="0DC076E9" w14:textId="6673C1ED" w:rsidR="00E454A8" w:rsidRDefault="00E454A8">
          <w:pPr>
            <w:pStyle w:val="TOC4"/>
            <w:tabs>
              <w:tab w:val="left" w:pos="1760"/>
              <w:tab w:val="right" w:leader="dot" w:pos="9350"/>
            </w:tabs>
            <w:rPr>
              <w:rFonts w:asciiTheme="minorHAnsi" w:eastAsiaTheme="minorEastAsia" w:hAnsiTheme="minorHAnsi"/>
              <w:noProof/>
            </w:rPr>
          </w:pPr>
          <w:hyperlink w:anchor="_Toc138075956" w:history="1">
            <w:r w:rsidRPr="00DC5850">
              <w:rPr>
                <w:rStyle w:val="Hyperlink"/>
                <w:noProof/>
              </w:rPr>
              <w:t>5.4.11.4</w:t>
            </w:r>
            <w:r>
              <w:rPr>
                <w:rFonts w:asciiTheme="minorHAnsi" w:eastAsiaTheme="minorEastAsia" w:hAnsiTheme="minorHAnsi"/>
                <w:noProof/>
              </w:rPr>
              <w:tab/>
            </w:r>
            <w:r w:rsidRPr="00DC5850">
              <w:rPr>
                <w:rStyle w:val="Hyperlink"/>
                <w:noProof/>
              </w:rPr>
              <w:t>Puppet Configuration to Install Linux Hosts</w:t>
            </w:r>
            <w:r>
              <w:rPr>
                <w:noProof/>
                <w:webHidden/>
              </w:rPr>
              <w:tab/>
            </w:r>
            <w:r>
              <w:rPr>
                <w:noProof/>
                <w:webHidden/>
              </w:rPr>
              <w:fldChar w:fldCharType="begin"/>
            </w:r>
            <w:r>
              <w:rPr>
                <w:noProof/>
                <w:webHidden/>
              </w:rPr>
              <w:instrText xml:space="preserve"> PAGEREF _Toc138075956 \h </w:instrText>
            </w:r>
            <w:r>
              <w:rPr>
                <w:noProof/>
                <w:webHidden/>
              </w:rPr>
            </w:r>
            <w:r>
              <w:rPr>
                <w:noProof/>
                <w:webHidden/>
              </w:rPr>
              <w:fldChar w:fldCharType="separate"/>
            </w:r>
            <w:r w:rsidR="00651143">
              <w:rPr>
                <w:noProof/>
                <w:webHidden/>
              </w:rPr>
              <w:t>78</w:t>
            </w:r>
            <w:r>
              <w:rPr>
                <w:noProof/>
                <w:webHidden/>
              </w:rPr>
              <w:fldChar w:fldCharType="end"/>
            </w:r>
          </w:hyperlink>
        </w:p>
        <w:p w14:paraId="2B9E8749" w14:textId="1006EE51" w:rsidR="00E454A8" w:rsidRDefault="00E454A8">
          <w:pPr>
            <w:pStyle w:val="TOC4"/>
            <w:tabs>
              <w:tab w:val="left" w:pos="1760"/>
              <w:tab w:val="right" w:leader="dot" w:pos="9350"/>
            </w:tabs>
            <w:rPr>
              <w:rFonts w:asciiTheme="minorHAnsi" w:eastAsiaTheme="minorEastAsia" w:hAnsiTheme="minorHAnsi"/>
              <w:noProof/>
            </w:rPr>
          </w:pPr>
          <w:hyperlink w:anchor="_Toc138075957" w:history="1">
            <w:r w:rsidRPr="00DC5850">
              <w:rPr>
                <w:rStyle w:val="Hyperlink"/>
                <w:noProof/>
              </w:rPr>
              <w:t>5.4.11.5</w:t>
            </w:r>
            <w:r>
              <w:rPr>
                <w:rFonts w:asciiTheme="minorHAnsi" w:eastAsiaTheme="minorEastAsia" w:hAnsiTheme="minorHAnsi"/>
                <w:noProof/>
              </w:rPr>
              <w:tab/>
            </w:r>
            <w:r w:rsidRPr="00DC5850">
              <w:rPr>
                <w:rStyle w:val="Hyperlink"/>
                <w:noProof/>
              </w:rPr>
              <w:t>Configure Metricbeat monitoring for Elastic Cluster</w:t>
            </w:r>
            <w:r>
              <w:rPr>
                <w:noProof/>
                <w:webHidden/>
              </w:rPr>
              <w:tab/>
            </w:r>
            <w:r>
              <w:rPr>
                <w:noProof/>
                <w:webHidden/>
              </w:rPr>
              <w:fldChar w:fldCharType="begin"/>
            </w:r>
            <w:r>
              <w:rPr>
                <w:noProof/>
                <w:webHidden/>
              </w:rPr>
              <w:instrText xml:space="preserve"> PAGEREF _Toc138075957 \h </w:instrText>
            </w:r>
            <w:r>
              <w:rPr>
                <w:noProof/>
                <w:webHidden/>
              </w:rPr>
            </w:r>
            <w:r>
              <w:rPr>
                <w:noProof/>
                <w:webHidden/>
              </w:rPr>
              <w:fldChar w:fldCharType="separate"/>
            </w:r>
            <w:r w:rsidR="00651143">
              <w:rPr>
                <w:noProof/>
                <w:webHidden/>
              </w:rPr>
              <w:t>79</w:t>
            </w:r>
            <w:r>
              <w:rPr>
                <w:noProof/>
                <w:webHidden/>
              </w:rPr>
              <w:fldChar w:fldCharType="end"/>
            </w:r>
          </w:hyperlink>
        </w:p>
        <w:p w14:paraId="7BB8CFA9" w14:textId="6B649CF5" w:rsidR="00E454A8" w:rsidRDefault="00E454A8">
          <w:pPr>
            <w:pStyle w:val="TOC5"/>
            <w:tabs>
              <w:tab w:val="left" w:pos="1980"/>
              <w:tab w:val="right" w:leader="dot" w:pos="9350"/>
            </w:tabs>
            <w:rPr>
              <w:rFonts w:asciiTheme="minorHAnsi" w:eastAsiaTheme="minorEastAsia" w:hAnsiTheme="minorHAnsi"/>
              <w:noProof/>
            </w:rPr>
          </w:pPr>
          <w:hyperlink w:anchor="_Toc138075958" w:history="1">
            <w:r w:rsidRPr="00DC5850">
              <w:rPr>
                <w:rStyle w:val="Hyperlink"/>
                <w:noProof/>
              </w:rPr>
              <w:t>5.4.11.5.1</w:t>
            </w:r>
            <w:r>
              <w:rPr>
                <w:rFonts w:asciiTheme="minorHAnsi" w:eastAsiaTheme="minorEastAsia" w:hAnsiTheme="minorHAnsi"/>
                <w:noProof/>
              </w:rPr>
              <w:tab/>
            </w:r>
            <w:r w:rsidRPr="00DC5850">
              <w:rPr>
                <w:rStyle w:val="Hyperlink"/>
                <w:noProof/>
              </w:rPr>
              <w:t>Create Metricbeat user and keystore</w:t>
            </w:r>
            <w:r>
              <w:rPr>
                <w:noProof/>
                <w:webHidden/>
              </w:rPr>
              <w:tab/>
            </w:r>
            <w:r>
              <w:rPr>
                <w:noProof/>
                <w:webHidden/>
              </w:rPr>
              <w:fldChar w:fldCharType="begin"/>
            </w:r>
            <w:r>
              <w:rPr>
                <w:noProof/>
                <w:webHidden/>
              </w:rPr>
              <w:instrText xml:space="preserve"> PAGEREF _Toc138075958 \h </w:instrText>
            </w:r>
            <w:r>
              <w:rPr>
                <w:noProof/>
                <w:webHidden/>
              </w:rPr>
            </w:r>
            <w:r>
              <w:rPr>
                <w:noProof/>
                <w:webHidden/>
              </w:rPr>
              <w:fldChar w:fldCharType="separate"/>
            </w:r>
            <w:r w:rsidR="00651143">
              <w:rPr>
                <w:noProof/>
                <w:webHidden/>
              </w:rPr>
              <w:t>79</w:t>
            </w:r>
            <w:r>
              <w:rPr>
                <w:noProof/>
                <w:webHidden/>
              </w:rPr>
              <w:fldChar w:fldCharType="end"/>
            </w:r>
          </w:hyperlink>
        </w:p>
        <w:p w14:paraId="7C0385EB" w14:textId="578D5BA0" w:rsidR="00E454A8" w:rsidRDefault="00E454A8">
          <w:pPr>
            <w:pStyle w:val="TOC5"/>
            <w:tabs>
              <w:tab w:val="left" w:pos="1980"/>
              <w:tab w:val="right" w:leader="dot" w:pos="9350"/>
            </w:tabs>
            <w:rPr>
              <w:rFonts w:asciiTheme="minorHAnsi" w:eastAsiaTheme="minorEastAsia" w:hAnsiTheme="minorHAnsi"/>
              <w:noProof/>
            </w:rPr>
          </w:pPr>
          <w:hyperlink w:anchor="_Toc138075959" w:history="1">
            <w:r w:rsidRPr="00DC5850">
              <w:rPr>
                <w:rStyle w:val="Hyperlink"/>
                <w:noProof/>
              </w:rPr>
              <w:t>5.4.11.5.2</w:t>
            </w:r>
            <w:r>
              <w:rPr>
                <w:rFonts w:asciiTheme="minorHAnsi" w:eastAsiaTheme="minorEastAsia" w:hAnsiTheme="minorHAnsi"/>
                <w:noProof/>
              </w:rPr>
              <w:tab/>
            </w:r>
            <w:r w:rsidRPr="00DC5850">
              <w:rPr>
                <w:rStyle w:val="Hyperlink"/>
                <w:noProof/>
              </w:rPr>
              <w:t>Distribute keystore to all elastic nodes</w:t>
            </w:r>
            <w:r>
              <w:rPr>
                <w:noProof/>
                <w:webHidden/>
              </w:rPr>
              <w:tab/>
            </w:r>
            <w:r>
              <w:rPr>
                <w:noProof/>
                <w:webHidden/>
              </w:rPr>
              <w:fldChar w:fldCharType="begin"/>
            </w:r>
            <w:r>
              <w:rPr>
                <w:noProof/>
                <w:webHidden/>
              </w:rPr>
              <w:instrText xml:space="preserve"> PAGEREF _Toc138075959 \h </w:instrText>
            </w:r>
            <w:r>
              <w:rPr>
                <w:noProof/>
                <w:webHidden/>
              </w:rPr>
            </w:r>
            <w:r>
              <w:rPr>
                <w:noProof/>
                <w:webHidden/>
              </w:rPr>
              <w:fldChar w:fldCharType="separate"/>
            </w:r>
            <w:r w:rsidR="00651143">
              <w:rPr>
                <w:noProof/>
                <w:webHidden/>
              </w:rPr>
              <w:t>81</w:t>
            </w:r>
            <w:r>
              <w:rPr>
                <w:noProof/>
                <w:webHidden/>
              </w:rPr>
              <w:fldChar w:fldCharType="end"/>
            </w:r>
          </w:hyperlink>
        </w:p>
        <w:p w14:paraId="2E358E92" w14:textId="6EA288CE" w:rsidR="00E454A8" w:rsidRDefault="00E454A8">
          <w:pPr>
            <w:pStyle w:val="TOC5"/>
            <w:tabs>
              <w:tab w:val="left" w:pos="1980"/>
              <w:tab w:val="right" w:leader="dot" w:pos="9350"/>
            </w:tabs>
            <w:rPr>
              <w:rFonts w:asciiTheme="minorHAnsi" w:eastAsiaTheme="minorEastAsia" w:hAnsiTheme="minorHAnsi"/>
              <w:noProof/>
            </w:rPr>
          </w:pPr>
          <w:hyperlink w:anchor="_Toc138075960" w:history="1">
            <w:r w:rsidRPr="00DC5850">
              <w:rPr>
                <w:rStyle w:val="Hyperlink"/>
                <w:noProof/>
              </w:rPr>
              <w:t>5.4.11.5.3</w:t>
            </w:r>
            <w:r>
              <w:rPr>
                <w:rFonts w:asciiTheme="minorHAnsi" w:eastAsiaTheme="minorEastAsia" w:hAnsiTheme="minorHAnsi"/>
                <w:noProof/>
              </w:rPr>
              <w:tab/>
            </w:r>
            <w:r w:rsidRPr="00DC5850">
              <w:rPr>
                <w:rStyle w:val="Hyperlink"/>
                <w:noProof/>
              </w:rPr>
              <w:t>Validate Metricbeat monitoring in Kibana</w:t>
            </w:r>
            <w:r>
              <w:rPr>
                <w:noProof/>
                <w:webHidden/>
              </w:rPr>
              <w:tab/>
            </w:r>
            <w:r>
              <w:rPr>
                <w:noProof/>
                <w:webHidden/>
              </w:rPr>
              <w:fldChar w:fldCharType="begin"/>
            </w:r>
            <w:r>
              <w:rPr>
                <w:noProof/>
                <w:webHidden/>
              </w:rPr>
              <w:instrText xml:space="preserve"> PAGEREF _Toc138075960 \h </w:instrText>
            </w:r>
            <w:r>
              <w:rPr>
                <w:noProof/>
                <w:webHidden/>
              </w:rPr>
            </w:r>
            <w:r>
              <w:rPr>
                <w:noProof/>
                <w:webHidden/>
              </w:rPr>
              <w:fldChar w:fldCharType="separate"/>
            </w:r>
            <w:r w:rsidR="00651143">
              <w:rPr>
                <w:noProof/>
                <w:webHidden/>
              </w:rPr>
              <w:t>82</w:t>
            </w:r>
            <w:r>
              <w:rPr>
                <w:noProof/>
                <w:webHidden/>
              </w:rPr>
              <w:fldChar w:fldCharType="end"/>
            </w:r>
          </w:hyperlink>
        </w:p>
        <w:p w14:paraId="57AB36CD" w14:textId="4E4B9CC4" w:rsidR="00E454A8" w:rsidRDefault="00E454A8">
          <w:pPr>
            <w:pStyle w:val="TOC4"/>
            <w:tabs>
              <w:tab w:val="left" w:pos="1760"/>
              <w:tab w:val="right" w:leader="dot" w:pos="9350"/>
            </w:tabs>
            <w:rPr>
              <w:rFonts w:asciiTheme="minorHAnsi" w:eastAsiaTheme="minorEastAsia" w:hAnsiTheme="minorHAnsi"/>
              <w:noProof/>
            </w:rPr>
          </w:pPr>
          <w:hyperlink w:anchor="_Toc138075961" w:history="1">
            <w:r w:rsidRPr="00DC5850">
              <w:rPr>
                <w:rStyle w:val="Hyperlink"/>
                <w:noProof/>
              </w:rPr>
              <w:t>5.4.11.6</w:t>
            </w:r>
            <w:r>
              <w:rPr>
                <w:rFonts w:asciiTheme="minorHAnsi" w:eastAsiaTheme="minorEastAsia" w:hAnsiTheme="minorHAnsi"/>
                <w:noProof/>
              </w:rPr>
              <w:tab/>
            </w:r>
            <w:r w:rsidRPr="00DC5850">
              <w:rPr>
                <w:rStyle w:val="Hyperlink"/>
                <w:noProof/>
              </w:rPr>
              <w:t>Metricbeat vSphere Data Collection</w:t>
            </w:r>
            <w:r>
              <w:rPr>
                <w:noProof/>
                <w:webHidden/>
              </w:rPr>
              <w:tab/>
            </w:r>
            <w:r>
              <w:rPr>
                <w:noProof/>
                <w:webHidden/>
              </w:rPr>
              <w:fldChar w:fldCharType="begin"/>
            </w:r>
            <w:r>
              <w:rPr>
                <w:noProof/>
                <w:webHidden/>
              </w:rPr>
              <w:instrText xml:space="preserve"> PAGEREF _Toc138075961 \h </w:instrText>
            </w:r>
            <w:r>
              <w:rPr>
                <w:noProof/>
                <w:webHidden/>
              </w:rPr>
            </w:r>
            <w:r>
              <w:rPr>
                <w:noProof/>
                <w:webHidden/>
              </w:rPr>
              <w:fldChar w:fldCharType="separate"/>
            </w:r>
            <w:r w:rsidR="00651143">
              <w:rPr>
                <w:noProof/>
                <w:webHidden/>
              </w:rPr>
              <w:t>83</w:t>
            </w:r>
            <w:r>
              <w:rPr>
                <w:noProof/>
                <w:webHidden/>
              </w:rPr>
              <w:fldChar w:fldCharType="end"/>
            </w:r>
          </w:hyperlink>
        </w:p>
        <w:p w14:paraId="5E62466A" w14:textId="6D1FABC5" w:rsidR="00E454A8" w:rsidRDefault="00E454A8">
          <w:pPr>
            <w:pStyle w:val="TOC4"/>
            <w:tabs>
              <w:tab w:val="left" w:pos="1760"/>
              <w:tab w:val="right" w:leader="dot" w:pos="9350"/>
            </w:tabs>
            <w:rPr>
              <w:rFonts w:asciiTheme="minorHAnsi" w:eastAsiaTheme="minorEastAsia" w:hAnsiTheme="minorHAnsi"/>
              <w:noProof/>
            </w:rPr>
          </w:pPr>
          <w:hyperlink w:anchor="_Toc138075962" w:history="1">
            <w:r w:rsidRPr="00DC5850">
              <w:rPr>
                <w:rStyle w:val="Hyperlink"/>
                <w:noProof/>
              </w:rPr>
              <w:t>5.4.11.7</w:t>
            </w:r>
            <w:r>
              <w:rPr>
                <w:rFonts w:asciiTheme="minorHAnsi" w:eastAsiaTheme="minorEastAsia" w:hAnsiTheme="minorHAnsi"/>
                <w:noProof/>
              </w:rPr>
              <w:tab/>
            </w:r>
            <w:r w:rsidRPr="00DC5850">
              <w:rPr>
                <w:rStyle w:val="Hyperlink"/>
                <w:noProof/>
              </w:rPr>
              <w:t>Configure Heartbeat</w:t>
            </w:r>
            <w:r>
              <w:rPr>
                <w:noProof/>
                <w:webHidden/>
              </w:rPr>
              <w:tab/>
            </w:r>
            <w:r>
              <w:rPr>
                <w:noProof/>
                <w:webHidden/>
              </w:rPr>
              <w:fldChar w:fldCharType="begin"/>
            </w:r>
            <w:r>
              <w:rPr>
                <w:noProof/>
                <w:webHidden/>
              </w:rPr>
              <w:instrText xml:space="preserve"> PAGEREF _Toc138075962 \h </w:instrText>
            </w:r>
            <w:r>
              <w:rPr>
                <w:noProof/>
                <w:webHidden/>
              </w:rPr>
            </w:r>
            <w:r>
              <w:rPr>
                <w:noProof/>
                <w:webHidden/>
              </w:rPr>
              <w:fldChar w:fldCharType="separate"/>
            </w:r>
            <w:r w:rsidR="00651143">
              <w:rPr>
                <w:noProof/>
                <w:webHidden/>
              </w:rPr>
              <w:t>84</w:t>
            </w:r>
            <w:r>
              <w:rPr>
                <w:noProof/>
                <w:webHidden/>
              </w:rPr>
              <w:fldChar w:fldCharType="end"/>
            </w:r>
          </w:hyperlink>
        </w:p>
        <w:p w14:paraId="7B343894" w14:textId="6AF8C805" w:rsidR="00E454A8" w:rsidRDefault="00E454A8">
          <w:pPr>
            <w:pStyle w:val="TOC5"/>
            <w:tabs>
              <w:tab w:val="left" w:pos="1980"/>
              <w:tab w:val="right" w:leader="dot" w:pos="9350"/>
            </w:tabs>
            <w:rPr>
              <w:rFonts w:asciiTheme="minorHAnsi" w:eastAsiaTheme="minorEastAsia" w:hAnsiTheme="minorHAnsi"/>
              <w:noProof/>
            </w:rPr>
          </w:pPr>
          <w:hyperlink w:anchor="_Toc138075963" w:history="1">
            <w:r w:rsidRPr="00DC5850">
              <w:rPr>
                <w:rStyle w:val="Hyperlink"/>
                <w:noProof/>
              </w:rPr>
              <w:t>5.4.11.7.1</w:t>
            </w:r>
            <w:r>
              <w:rPr>
                <w:rFonts w:asciiTheme="minorHAnsi" w:eastAsiaTheme="minorEastAsia" w:hAnsiTheme="minorHAnsi"/>
                <w:noProof/>
              </w:rPr>
              <w:tab/>
            </w:r>
            <w:r w:rsidRPr="00DC5850">
              <w:rPr>
                <w:rStyle w:val="Hyperlink"/>
                <w:noProof/>
              </w:rPr>
              <w:t>Verify and Add Monitors</w:t>
            </w:r>
            <w:r>
              <w:rPr>
                <w:noProof/>
                <w:webHidden/>
              </w:rPr>
              <w:tab/>
            </w:r>
            <w:r>
              <w:rPr>
                <w:noProof/>
                <w:webHidden/>
              </w:rPr>
              <w:fldChar w:fldCharType="begin"/>
            </w:r>
            <w:r>
              <w:rPr>
                <w:noProof/>
                <w:webHidden/>
              </w:rPr>
              <w:instrText xml:space="preserve"> PAGEREF _Toc138075963 \h </w:instrText>
            </w:r>
            <w:r>
              <w:rPr>
                <w:noProof/>
                <w:webHidden/>
              </w:rPr>
            </w:r>
            <w:r>
              <w:rPr>
                <w:noProof/>
                <w:webHidden/>
              </w:rPr>
              <w:fldChar w:fldCharType="separate"/>
            </w:r>
            <w:r w:rsidR="00651143">
              <w:rPr>
                <w:noProof/>
                <w:webHidden/>
              </w:rPr>
              <w:t>85</w:t>
            </w:r>
            <w:r>
              <w:rPr>
                <w:noProof/>
                <w:webHidden/>
              </w:rPr>
              <w:fldChar w:fldCharType="end"/>
            </w:r>
          </w:hyperlink>
        </w:p>
        <w:p w14:paraId="1D6B916F" w14:textId="5AA61845" w:rsidR="00E454A8" w:rsidRDefault="00E454A8">
          <w:pPr>
            <w:pStyle w:val="TOC3"/>
            <w:rPr>
              <w:rFonts w:asciiTheme="minorHAnsi" w:eastAsiaTheme="minorEastAsia" w:hAnsiTheme="minorHAnsi"/>
              <w:noProof/>
            </w:rPr>
          </w:pPr>
          <w:hyperlink w:anchor="_Toc138075964" w:history="1">
            <w:r w:rsidRPr="00DC5850">
              <w:rPr>
                <w:rStyle w:val="Hyperlink"/>
                <w:noProof/>
              </w:rPr>
              <w:t>5.4.12</w:t>
            </w:r>
            <w:r>
              <w:rPr>
                <w:rFonts w:asciiTheme="minorHAnsi" w:eastAsiaTheme="minorEastAsia" w:hAnsiTheme="minorHAnsi"/>
                <w:noProof/>
              </w:rPr>
              <w:tab/>
            </w:r>
            <w:r w:rsidRPr="00DC5850">
              <w:rPr>
                <w:rStyle w:val="Hyperlink"/>
                <w:noProof/>
              </w:rPr>
              <w:t>Linux Syslogs</w:t>
            </w:r>
            <w:r>
              <w:rPr>
                <w:noProof/>
                <w:webHidden/>
              </w:rPr>
              <w:tab/>
            </w:r>
            <w:r>
              <w:rPr>
                <w:noProof/>
                <w:webHidden/>
              </w:rPr>
              <w:fldChar w:fldCharType="begin"/>
            </w:r>
            <w:r>
              <w:rPr>
                <w:noProof/>
                <w:webHidden/>
              </w:rPr>
              <w:instrText xml:space="preserve"> PAGEREF _Toc138075964 \h </w:instrText>
            </w:r>
            <w:r>
              <w:rPr>
                <w:noProof/>
                <w:webHidden/>
              </w:rPr>
            </w:r>
            <w:r>
              <w:rPr>
                <w:noProof/>
                <w:webHidden/>
              </w:rPr>
              <w:fldChar w:fldCharType="separate"/>
            </w:r>
            <w:r w:rsidR="00651143">
              <w:rPr>
                <w:noProof/>
                <w:webHidden/>
              </w:rPr>
              <w:t>86</w:t>
            </w:r>
            <w:r>
              <w:rPr>
                <w:noProof/>
                <w:webHidden/>
              </w:rPr>
              <w:fldChar w:fldCharType="end"/>
            </w:r>
          </w:hyperlink>
        </w:p>
        <w:p w14:paraId="42B718FB" w14:textId="1869B79E" w:rsidR="00E454A8" w:rsidRDefault="00E454A8">
          <w:pPr>
            <w:pStyle w:val="TOC4"/>
            <w:tabs>
              <w:tab w:val="left" w:pos="1760"/>
              <w:tab w:val="right" w:leader="dot" w:pos="9350"/>
            </w:tabs>
            <w:rPr>
              <w:rFonts w:asciiTheme="minorHAnsi" w:eastAsiaTheme="minorEastAsia" w:hAnsiTheme="minorHAnsi"/>
              <w:noProof/>
            </w:rPr>
          </w:pPr>
          <w:hyperlink w:anchor="_Toc138075965" w:history="1">
            <w:r w:rsidRPr="00DC5850">
              <w:rPr>
                <w:rStyle w:val="Hyperlink"/>
                <w:noProof/>
              </w:rPr>
              <w:t>5.4.12.1</w:t>
            </w:r>
            <w:r>
              <w:rPr>
                <w:rFonts w:asciiTheme="minorHAnsi" w:eastAsiaTheme="minorEastAsia" w:hAnsiTheme="minorHAnsi"/>
                <w:noProof/>
              </w:rPr>
              <w:tab/>
            </w:r>
            <w:r w:rsidRPr="00DC5850">
              <w:rPr>
                <w:rStyle w:val="Hyperlink"/>
                <w:noProof/>
              </w:rPr>
              <w:t>OSIF Common YAML</w:t>
            </w:r>
            <w:r>
              <w:rPr>
                <w:noProof/>
                <w:webHidden/>
              </w:rPr>
              <w:tab/>
            </w:r>
            <w:r>
              <w:rPr>
                <w:noProof/>
                <w:webHidden/>
              </w:rPr>
              <w:fldChar w:fldCharType="begin"/>
            </w:r>
            <w:r>
              <w:rPr>
                <w:noProof/>
                <w:webHidden/>
              </w:rPr>
              <w:instrText xml:space="preserve"> PAGEREF _Toc138075965 \h </w:instrText>
            </w:r>
            <w:r>
              <w:rPr>
                <w:noProof/>
                <w:webHidden/>
              </w:rPr>
            </w:r>
            <w:r>
              <w:rPr>
                <w:noProof/>
                <w:webHidden/>
              </w:rPr>
              <w:fldChar w:fldCharType="separate"/>
            </w:r>
            <w:r w:rsidR="00651143">
              <w:rPr>
                <w:noProof/>
                <w:webHidden/>
              </w:rPr>
              <w:t>86</w:t>
            </w:r>
            <w:r>
              <w:rPr>
                <w:noProof/>
                <w:webHidden/>
              </w:rPr>
              <w:fldChar w:fldCharType="end"/>
            </w:r>
          </w:hyperlink>
        </w:p>
        <w:p w14:paraId="05461DDE" w14:textId="21EB6212" w:rsidR="00E454A8" w:rsidRDefault="00E454A8">
          <w:pPr>
            <w:pStyle w:val="TOC5"/>
            <w:tabs>
              <w:tab w:val="left" w:pos="1980"/>
              <w:tab w:val="right" w:leader="dot" w:pos="9350"/>
            </w:tabs>
            <w:rPr>
              <w:rFonts w:asciiTheme="minorHAnsi" w:eastAsiaTheme="minorEastAsia" w:hAnsiTheme="minorHAnsi"/>
              <w:noProof/>
            </w:rPr>
          </w:pPr>
          <w:hyperlink w:anchor="_Toc138075966" w:history="1">
            <w:r w:rsidRPr="00DC5850">
              <w:rPr>
                <w:rStyle w:val="Hyperlink"/>
                <w:noProof/>
              </w:rPr>
              <w:t>5.4.12.1.1</w:t>
            </w:r>
            <w:r>
              <w:rPr>
                <w:rFonts w:asciiTheme="minorHAnsi" w:eastAsiaTheme="minorEastAsia" w:hAnsiTheme="minorHAnsi"/>
                <w:noProof/>
              </w:rPr>
              <w:tab/>
            </w:r>
            <w:r w:rsidRPr="00DC5850">
              <w:rPr>
                <w:rStyle w:val="Hyperlink"/>
                <w:noProof/>
              </w:rPr>
              <w:t>OSIF Version 1.1.16.1 or Later</w:t>
            </w:r>
            <w:r>
              <w:rPr>
                <w:noProof/>
                <w:webHidden/>
              </w:rPr>
              <w:tab/>
            </w:r>
            <w:r>
              <w:rPr>
                <w:noProof/>
                <w:webHidden/>
              </w:rPr>
              <w:fldChar w:fldCharType="begin"/>
            </w:r>
            <w:r>
              <w:rPr>
                <w:noProof/>
                <w:webHidden/>
              </w:rPr>
              <w:instrText xml:space="preserve"> PAGEREF _Toc138075966 \h </w:instrText>
            </w:r>
            <w:r>
              <w:rPr>
                <w:noProof/>
                <w:webHidden/>
              </w:rPr>
            </w:r>
            <w:r>
              <w:rPr>
                <w:noProof/>
                <w:webHidden/>
              </w:rPr>
              <w:fldChar w:fldCharType="separate"/>
            </w:r>
            <w:r w:rsidR="00651143">
              <w:rPr>
                <w:noProof/>
                <w:webHidden/>
              </w:rPr>
              <w:t>86</w:t>
            </w:r>
            <w:r>
              <w:rPr>
                <w:noProof/>
                <w:webHidden/>
              </w:rPr>
              <w:fldChar w:fldCharType="end"/>
            </w:r>
          </w:hyperlink>
        </w:p>
        <w:p w14:paraId="6DF48877" w14:textId="40B9C234" w:rsidR="00E454A8" w:rsidRDefault="00E454A8">
          <w:pPr>
            <w:pStyle w:val="TOC5"/>
            <w:tabs>
              <w:tab w:val="left" w:pos="1980"/>
              <w:tab w:val="right" w:leader="dot" w:pos="9350"/>
            </w:tabs>
            <w:rPr>
              <w:rFonts w:asciiTheme="minorHAnsi" w:eastAsiaTheme="minorEastAsia" w:hAnsiTheme="minorHAnsi"/>
              <w:noProof/>
            </w:rPr>
          </w:pPr>
          <w:hyperlink w:anchor="_Toc138075967" w:history="1">
            <w:r w:rsidRPr="00DC5850">
              <w:rPr>
                <w:rStyle w:val="Hyperlink"/>
                <w:noProof/>
              </w:rPr>
              <w:t>5.4.12.1.2</w:t>
            </w:r>
            <w:r>
              <w:rPr>
                <w:rFonts w:asciiTheme="minorHAnsi" w:eastAsiaTheme="minorEastAsia" w:hAnsiTheme="minorHAnsi"/>
                <w:noProof/>
              </w:rPr>
              <w:tab/>
            </w:r>
            <w:r w:rsidRPr="00DC5850">
              <w:rPr>
                <w:rStyle w:val="Hyperlink"/>
                <w:noProof/>
              </w:rPr>
              <w:t>OSIF Version 1.0.26 or Earlier</w:t>
            </w:r>
            <w:r>
              <w:rPr>
                <w:noProof/>
                <w:webHidden/>
              </w:rPr>
              <w:tab/>
            </w:r>
            <w:r>
              <w:rPr>
                <w:noProof/>
                <w:webHidden/>
              </w:rPr>
              <w:fldChar w:fldCharType="begin"/>
            </w:r>
            <w:r>
              <w:rPr>
                <w:noProof/>
                <w:webHidden/>
              </w:rPr>
              <w:instrText xml:space="preserve"> PAGEREF _Toc138075967 \h </w:instrText>
            </w:r>
            <w:r>
              <w:rPr>
                <w:noProof/>
                <w:webHidden/>
              </w:rPr>
            </w:r>
            <w:r>
              <w:rPr>
                <w:noProof/>
                <w:webHidden/>
              </w:rPr>
              <w:fldChar w:fldCharType="separate"/>
            </w:r>
            <w:r w:rsidR="00651143">
              <w:rPr>
                <w:noProof/>
                <w:webHidden/>
              </w:rPr>
              <w:t>87</w:t>
            </w:r>
            <w:r>
              <w:rPr>
                <w:noProof/>
                <w:webHidden/>
              </w:rPr>
              <w:fldChar w:fldCharType="end"/>
            </w:r>
          </w:hyperlink>
        </w:p>
        <w:p w14:paraId="59242D9F" w14:textId="33A3F9AC" w:rsidR="00E454A8" w:rsidRDefault="00E454A8">
          <w:pPr>
            <w:pStyle w:val="TOC4"/>
            <w:tabs>
              <w:tab w:val="left" w:pos="1760"/>
              <w:tab w:val="right" w:leader="dot" w:pos="9350"/>
            </w:tabs>
            <w:rPr>
              <w:rFonts w:asciiTheme="minorHAnsi" w:eastAsiaTheme="minorEastAsia" w:hAnsiTheme="minorHAnsi"/>
              <w:noProof/>
            </w:rPr>
          </w:pPr>
          <w:hyperlink w:anchor="_Toc138075968" w:history="1">
            <w:r w:rsidRPr="00DC5850">
              <w:rPr>
                <w:rStyle w:val="Hyperlink"/>
                <w:noProof/>
              </w:rPr>
              <w:t>5.4.12.2</w:t>
            </w:r>
            <w:r>
              <w:rPr>
                <w:rFonts w:asciiTheme="minorHAnsi" w:eastAsiaTheme="minorEastAsia" w:hAnsiTheme="minorHAnsi"/>
                <w:noProof/>
              </w:rPr>
              <w:tab/>
            </w:r>
            <w:r w:rsidRPr="00DC5850">
              <w:rPr>
                <w:rStyle w:val="Hyperlink"/>
                <w:noProof/>
              </w:rPr>
              <w:t>osif_syslog Puppet Module</w:t>
            </w:r>
            <w:r>
              <w:rPr>
                <w:noProof/>
                <w:webHidden/>
              </w:rPr>
              <w:tab/>
            </w:r>
            <w:r>
              <w:rPr>
                <w:noProof/>
                <w:webHidden/>
              </w:rPr>
              <w:fldChar w:fldCharType="begin"/>
            </w:r>
            <w:r>
              <w:rPr>
                <w:noProof/>
                <w:webHidden/>
              </w:rPr>
              <w:instrText xml:space="preserve"> PAGEREF _Toc138075968 \h </w:instrText>
            </w:r>
            <w:r>
              <w:rPr>
                <w:noProof/>
                <w:webHidden/>
              </w:rPr>
            </w:r>
            <w:r>
              <w:rPr>
                <w:noProof/>
                <w:webHidden/>
              </w:rPr>
              <w:fldChar w:fldCharType="separate"/>
            </w:r>
            <w:r w:rsidR="00651143">
              <w:rPr>
                <w:noProof/>
                <w:webHidden/>
              </w:rPr>
              <w:t>87</w:t>
            </w:r>
            <w:r>
              <w:rPr>
                <w:noProof/>
                <w:webHidden/>
              </w:rPr>
              <w:fldChar w:fldCharType="end"/>
            </w:r>
          </w:hyperlink>
        </w:p>
        <w:p w14:paraId="5BF71848" w14:textId="116CF141" w:rsidR="00E454A8" w:rsidRDefault="00E454A8">
          <w:pPr>
            <w:pStyle w:val="TOC3"/>
            <w:rPr>
              <w:rFonts w:asciiTheme="minorHAnsi" w:eastAsiaTheme="minorEastAsia" w:hAnsiTheme="minorHAnsi"/>
              <w:noProof/>
            </w:rPr>
          </w:pPr>
          <w:hyperlink w:anchor="_Toc138075969" w:history="1">
            <w:r w:rsidRPr="00DC5850">
              <w:rPr>
                <w:rStyle w:val="Hyperlink"/>
                <w:noProof/>
              </w:rPr>
              <w:t>5.4.13</w:t>
            </w:r>
            <w:r>
              <w:rPr>
                <w:rFonts w:asciiTheme="minorHAnsi" w:eastAsiaTheme="minorEastAsia" w:hAnsiTheme="minorHAnsi"/>
                <w:noProof/>
              </w:rPr>
              <w:tab/>
            </w:r>
            <w:r w:rsidRPr="00DC5850">
              <w:rPr>
                <w:rStyle w:val="Hyperlink"/>
                <w:noProof/>
              </w:rPr>
              <w:t>Site Specific Ingest</w:t>
            </w:r>
            <w:r>
              <w:rPr>
                <w:noProof/>
                <w:webHidden/>
              </w:rPr>
              <w:tab/>
            </w:r>
            <w:r>
              <w:rPr>
                <w:noProof/>
                <w:webHidden/>
              </w:rPr>
              <w:fldChar w:fldCharType="begin"/>
            </w:r>
            <w:r>
              <w:rPr>
                <w:noProof/>
                <w:webHidden/>
              </w:rPr>
              <w:instrText xml:space="preserve"> PAGEREF _Toc138075969 \h </w:instrText>
            </w:r>
            <w:r>
              <w:rPr>
                <w:noProof/>
                <w:webHidden/>
              </w:rPr>
            </w:r>
            <w:r>
              <w:rPr>
                <w:noProof/>
                <w:webHidden/>
              </w:rPr>
              <w:fldChar w:fldCharType="separate"/>
            </w:r>
            <w:r w:rsidR="00651143">
              <w:rPr>
                <w:noProof/>
                <w:webHidden/>
              </w:rPr>
              <w:t>88</w:t>
            </w:r>
            <w:r>
              <w:rPr>
                <w:noProof/>
                <w:webHidden/>
              </w:rPr>
              <w:fldChar w:fldCharType="end"/>
            </w:r>
          </w:hyperlink>
        </w:p>
        <w:p w14:paraId="316B7519" w14:textId="35A1056E" w:rsidR="00E454A8" w:rsidRDefault="00E454A8">
          <w:pPr>
            <w:pStyle w:val="TOC4"/>
            <w:tabs>
              <w:tab w:val="left" w:pos="1760"/>
              <w:tab w:val="right" w:leader="dot" w:pos="9350"/>
            </w:tabs>
            <w:rPr>
              <w:rFonts w:asciiTheme="minorHAnsi" w:eastAsiaTheme="minorEastAsia" w:hAnsiTheme="minorHAnsi"/>
              <w:noProof/>
            </w:rPr>
          </w:pPr>
          <w:hyperlink w:anchor="_Toc138075970" w:history="1">
            <w:r w:rsidRPr="00DC5850">
              <w:rPr>
                <w:rStyle w:val="Hyperlink"/>
                <w:noProof/>
              </w:rPr>
              <w:t>5.4.13.1</w:t>
            </w:r>
            <w:r>
              <w:rPr>
                <w:rFonts w:asciiTheme="minorHAnsi" w:eastAsiaTheme="minorEastAsia" w:hAnsiTheme="minorHAnsi"/>
                <w:noProof/>
              </w:rPr>
              <w:tab/>
            </w:r>
            <w:r w:rsidRPr="00DC5850">
              <w:rPr>
                <w:rStyle w:val="Hyperlink"/>
                <w:noProof/>
              </w:rPr>
              <w:t>Service Account Used for Database Queries</w:t>
            </w:r>
            <w:r>
              <w:rPr>
                <w:noProof/>
                <w:webHidden/>
              </w:rPr>
              <w:tab/>
            </w:r>
            <w:r>
              <w:rPr>
                <w:noProof/>
                <w:webHidden/>
              </w:rPr>
              <w:fldChar w:fldCharType="begin"/>
            </w:r>
            <w:r>
              <w:rPr>
                <w:noProof/>
                <w:webHidden/>
              </w:rPr>
              <w:instrText xml:space="preserve"> PAGEREF _Toc138075970 \h </w:instrText>
            </w:r>
            <w:r>
              <w:rPr>
                <w:noProof/>
                <w:webHidden/>
              </w:rPr>
            </w:r>
            <w:r>
              <w:rPr>
                <w:noProof/>
                <w:webHidden/>
              </w:rPr>
              <w:fldChar w:fldCharType="separate"/>
            </w:r>
            <w:r w:rsidR="00651143">
              <w:rPr>
                <w:noProof/>
                <w:webHidden/>
              </w:rPr>
              <w:t>88</w:t>
            </w:r>
            <w:r>
              <w:rPr>
                <w:noProof/>
                <w:webHidden/>
              </w:rPr>
              <w:fldChar w:fldCharType="end"/>
            </w:r>
          </w:hyperlink>
        </w:p>
        <w:p w14:paraId="02780BFD" w14:textId="0430D370" w:rsidR="00E454A8" w:rsidRDefault="00E454A8">
          <w:pPr>
            <w:pStyle w:val="TOC4"/>
            <w:tabs>
              <w:tab w:val="left" w:pos="1760"/>
              <w:tab w:val="right" w:leader="dot" w:pos="9350"/>
            </w:tabs>
            <w:rPr>
              <w:rFonts w:asciiTheme="minorHAnsi" w:eastAsiaTheme="minorEastAsia" w:hAnsiTheme="minorHAnsi"/>
              <w:noProof/>
            </w:rPr>
          </w:pPr>
          <w:hyperlink w:anchor="_Toc138075971" w:history="1">
            <w:r w:rsidRPr="00DC5850">
              <w:rPr>
                <w:rStyle w:val="Hyperlink"/>
                <w:noProof/>
              </w:rPr>
              <w:t>5.4.13.2</w:t>
            </w:r>
            <w:r>
              <w:rPr>
                <w:rFonts w:asciiTheme="minorHAnsi" w:eastAsiaTheme="minorEastAsia" w:hAnsiTheme="minorHAnsi"/>
                <w:noProof/>
              </w:rPr>
              <w:tab/>
            </w:r>
            <w:r w:rsidRPr="00DC5850">
              <w:rPr>
                <w:rStyle w:val="Hyperlink"/>
                <w:noProof/>
              </w:rPr>
              <w:t>SCCM Database</w:t>
            </w:r>
            <w:r>
              <w:rPr>
                <w:noProof/>
                <w:webHidden/>
              </w:rPr>
              <w:tab/>
            </w:r>
            <w:r>
              <w:rPr>
                <w:noProof/>
                <w:webHidden/>
              </w:rPr>
              <w:fldChar w:fldCharType="begin"/>
            </w:r>
            <w:r>
              <w:rPr>
                <w:noProof/>
                <w:webHidden/>
              </w:rPr>
              <w:instrText xml:space="preserve"> PAGEREF _Toc138075971 \h </w:instrText>
            </w:r>
            <w:r>
              <w:rPr>
                <w:noProof/>
                <w:webHidden/>
              </w:rPr>
            </w:r>
            <w:r>
              <w:rPr>
                <w:noProof/>
                <w:webHidden/>
              </w:rPr>
              <w:fldChar w:fldCharType="separate"/>
            </w:r>
            <w:r w:rsidR="00651143">
              <w:rPr>
                <w:noProof/>
                <w:webHidden/>
              </w:rPr>
              <w:t>89</w:t>
            </w:r>
            <w:r>
              <w:rPr>
                <w:noProof/>
                <w:webHidden/>
              </w:rPr>
              <w:fldChar w:fldCharType="end"/>
            </w:r>
          </w:hyperlink>
        </w:p>
        <w:p w14:paraId="52709C76" w14:textId="1653EAB2" w:rsidR="00E454A8" w:rsidRDefault="00E454A8">
          <w:pPr>
            <w:pStyle w:val="TOC4"/>
            <w:tabs>
              <w:tab w:val="left" w:pos="1760"/>
              <w:tab w:val="right" w:leader="dot" w:pos="9350"/>
            </w:tabs>
            <w:rPr>
              <w:rFonts w:asciiTheme="minorHAnsi" w:eastAsiaTheme="minorEastAsia" w:hAnsiTheme="minorHAnsi"/>
              <w:noProof/>
            </w:rPr>
          </w:pPr>
          <w:hyperlink w:anchor="_Toc138075972" w:history="1">
            <w:r w:rsidRPr="00DC5850">
              <w:rPr>
                <w:rStyle w:val="Hyperlink"/>
                <w:noProof/>
              </w:rPr>
              <w:t>5.4.13.3</w:t>
            </w:r>
            <w:r>
              <w:rPr>
                <w:rFonts w:asciiTheme="minorHAnsi" w:eastAsiaTheme="minorEastAsia" w:hAnsiTheme="minorHAnsi"/>
                <w:noProof/>
              </w:rPr>
              <w:tab/>
            </w:r>
            <w:r w:rsidRPr="00DC5850">
              <w:rPr>
                <w:rStyle w:val="Hyperlink"/>
                <w:noProof/>
              </w:rPr>
              <w:t>Ingest data from Puppet Postgres Database</w:t>
            </w:r>
            <w:r>
              <w:rPr>
                <w:noProof/>
                <w:webHidden/>
              </w:rPr>
              <w:tab/>
            </w:r>
            <w:r>
              <w:rPr>
                <w:noProof/>
                <w:webHidden/>
              </w:rPr>
              <w:fldChar w:fldCharType="begin"/>
            </w:r>
            <w:r>
              <w:rPr>
                <w:noProof/>
                <w:webHidden/>
              </w:rPr>
              <w:instrText xml:space="preserve"> PAGEREF _Toc138075972 \h </w:instrText>
            </w:r>
            <w:r>
              <w:rPr>
                <w:noProof/>
                <w:webHidden/>
              </w:rPr>
            </w:r>
            <w:r>
              <w:rPr>
                <w:noProof/>
                <w:webHidden/>
              </w:rPr>
              <w:fldChar w:fldCharType="separate"/>
            </w:r>
            <w:r w:rsidR="00651143">
              <w:rPr>
                <w:noProof/>
                <w:webHidden/>
              </w:rPr>
              <w:t>91</w:t>
            </w:r>
            <w:r>
              <w:rPr>
                <w:noProof/>
                <w:webHidden/>
              </w:rPr>
              <w:fldChar w:fldCharType="end"/>
            </w:r>
          </w:hyperlink>
        </w:p>
        <w:p w14:paraId="452F3382" w14:textId="61A997BB" w:rsidR="00E454A8" w:rsidRDefault="00E454A8">
          <w:pPr>
            <w:pStyle w:val="TOC5"/>
            <w:tabs>
              <w:tab w:val="left" w:pos="1980"/>
              <w:tab w:val="right" w:leader="dot" w:pos="9350"/>
            </w:tabs>
            <w:rPr>
              <w:rFonts w:asciiTheme="minorHAnsi" w:eastAsiaTheme="minorEastAsia" w:hAnsiTheme="minorHAnsi"/>
              <w:noProof/>
            </w:rPr>
          </w:pPr>
          <w:hyperlink w:anchor="_Toc138075973" w:history="1">
            <w:r w:rsidRPr="00DC5850">
              <w:rPr>
                <w:rStyle w:val="Hyperlink"/>
                <w:noProof/>
              </w:rPr>
              <w:t>5.4.13.3.1</w:t>
            </w:r>
            <w:r>
              <w:rPr>
                <w:rFonts w:asciiTheme="minorHAnsi" w:eastAsiaTheme="minorEastAsia" w:hAnsiTheme="minorHAnsi"/>
                <w:noProof/>
              </w:rPr>
              <w:tab/>
            </w:r>
            <w:r w:rsidRPr="00DC5850">
              <w:rPr>
                <w:rStyle w:val="Hyperlink"/>
                <w:noProof/>
              </w:rPr>
              <w:t>Create Elastic Postgres User</w:t>
            </w:r>
            <w:r>
              <w:rPr>
                <w:noProof/>
                <w:webHidden/>
              </w:rPr>
              <w:tab/>
            </w:r>
            <w:r>
              <w:rPr>
                <w:noProof/>
                <w:webHidden/>
              </w:rPr>
              <w:fldChar w:fldCharType="begin"/>
            </w:r>
            <w:r>
              <w:rPr>
                <w:noProof/>
                <w:webHidden/>
              </w:rPr>
              <w:instrText xml:space="preserve"> PAGEREF _Toc138075973 \h </w:instrText>
            </w:r>
            <w:r>
              <w:rPr>
                <w:noProof/>
                <w:webHidden/>
              </w:rPr>
            </w:r>
            <w:r>
              <w:rPr>
                <w:noProof/>
                <w:webHidden/>
              </w:rPr>
              <w:fldChar w:fldCharType="separate"/>
            </w:r>
            <w:r w:rsidR="00651143">
              <w:rPr>
                <w:noProof/>
                <w:webHidden/>
              </w:rPr>
              <w:t>91</w:t>
            </w:r>
            <w:r>
              <w:rPr>
                <w:noProof/>
                <w:webHidden/>
              </w:rPr>
              <w:fldChar w:fldCharType="end"/>
            </w:r>
          </w:hyperlink>
        </w:p>
        <w:p w14:paraId="3ED7EE80" w14:textId="1A495B5B" w:rsidR="00E454A8" w:rsidRDefault="00E454A8">
          <w:pPr>
            <w:pStyle w:val="TOC5"/>
            <w:tabs>
              <w:tab w:val="left" w:pos="1980"/>
              <w:tab w:val="right" w:leader="dot" w:pos="9350"/>
            </w:tabs>
            <w:rPr>
              <w:rFonts w:asciiTheme="minorHAnsi" w:eastAsiaTheme="minorEastAsia" w:hAnsiTheme="minorHAnsi"/>
              <w:noProof/>
            </w:rPr>
          </w:pPr>
          <w:hyperlink w:anchor="_Toc138075974" w:history="1">
            <w:r w:rsidRPr="00DC5850">
              <w:rPr>
                <w:rStyle w:val="Hyperlink"/>
                <w:noProof/>
              </w:rPr>
              <w:t>5.4.13.3.2</w:t>
            </w:r>
            <w:r>
              <w:rPr>
                <w:rFonts w:asciiTheme="minorHAnsi" w:eastAsiaTheme="minorEastAsia" w:hAnsiTheme="minorHAnsi"/>
                <w:noProof/>
              </w:rPr>
              <w:tab/>
            </w:r>
            <w:r w:rsidRPr="00DC5850">
              <w:rPr>
                <w:rStyle w:val="Hyperlink"/>
                <w:noProof/>
              </w:rPr>
              <w:t>Add Password for Elastic Postgres User to Logstash Keystore</w:t>
            </w:r>
            <w:r>
              <w:rPr>
                <w:noProof/>
                <w:webHidden/>
              </w:rPr>
              <w:tab/>
            </w:r>
            <w:r>
              <w:rPr>
                <w:noProof/>
                <w:webHidden/>
              </w:rPr>
              <w:fldChar w:fldCharType="begin"/>
            </w:r>
            <w:r>
              <w:rPr>
                <w:noProof/>
                <w:webHidden/>
              </w:rPr>
              <w:instrText xml:space="preserve"> PAGEREF _Toc138075974 \h </w:instrText>
            </w:r>
            <w:r>
              <w:rPr>
                <w:noProof/>
                <w:webHidden/>
              </w:rPr>
            </w:r>
            <w:r>
              <w:rPr>
                <w:noProof/>
                <w:webHidden/>
              </w:rPr>
              <w:fldChar w:fldCharType="separate"/>
            </w:r>
            <w:r w:rsidR="00651143">
              <w:rPr>
                <w:noProof/>
                <w:webHidden/>
              </w:rPr>
              <w:t>92</w:t>
            </w:r>
            <w:r>
              <w:rPr>
                <w:noProof/>
                <w:webHidden/>
              </w:rPr>
              <w:fldChar w:fldCharType="end"/>
            </w:r>
          </w:hyperlink>
        </w:p>
        <w:p w14:paraId="7CE56A08" w14:textId="10A22363" w:rsidR="00E454A8" w:rsidRDefault="00E454A8">
          <w:pPr>
            <w:pStyle w:val="TOC5"/>
            <w:tabs>
              <w:tab w:val="left" w:pos="1980"/>
              <w:tab w:val="right" w:leader="dot" w:pos="9350"/>
            </w:tabs>
            <w:rPr>
              <w:rFonts w:asciiTheme="minorHAnsi" w:eastAsiaTheme="minorEastAsia" w:hAnsiTheme="minorHAnsi"/>
              <w:noProof/>
            </w:rPr>
          </w:pPr>
          <w:hyperlink w:anchor="_Toc138075975" w:history="1">
            <w:r w:rsidRPr="00DC5850">
              <w:rPr>
                <w:rStyle w:val="Hyperlink"/>
                <w:noProof/>
              </w:rPr>
              <w:t>5.4.13.3.3</w:t>
            </w:r>
            <w:r>
              <w:rPr>
                <w:rFonts w:asciiTheme="minorHAnsi" w:eastAsiaTheme="minorEastAsia" w:hAnsiTheme="minorHAnsi"/>
                <w:noProof/>
              </w:rPr>
              <w:tab/>
            </w:r>
            <w:r w:rsidRPr="00DC5850">
              <w:rPr>
                <w:rStyle w:val="Hyperlink"/>
                <w:noProof/>
              </w:rPr>
              <w:t>Activate esp_puppet_database Pipeline</w:t>
            </w:r>
            <w:r>
              <w:rPr>
                <w:noProof/>
                <w:webHidden/>
              </w:rPr>
              <w:tab/>
            </w:r>
            <w:r>
              <w:rPr>
                <w:noProof/>
                <w:webHidden/>
              </w:rPr>
              <w:fldChar w:fldCharType="begin"/>
            </w:r>
            <w:r>
              <w:rPr>
                <w:noProof/>
                <w:webHidden/>
              </w:rPr>
              <w:instrText xml:space="preserve"> PAGEREF _Toc138075975 \h </w:instrText>
            </w:r>
            <w:r>
              <w:rPr>
                <w:noProof/>
                <w:webHidden/>
              </w:rPr>
            </w:r>
            <w:r>
              <w:rPr>
                <w:noProof/>
                <w:webHidden/>
              </w:rPr>
              <w:fldChar w:fldCharType="separate"/>
            </w:r>
            <w:r w:rsidR="00651143">
              <w:rPr>
                <w:noProof/>
                <w:webHidden/>
              </w:rPr>
              <w:t>92</w:t>
            </w:r>
            <w:r>
              <w:rPr>
                <w:noProof/>
                <w:webHidden/>
              </w:rPr>
              <w:fldChar w:fldCharType="end"/>
            </w:r>
          </w:hyperlink>
        </w:p>
        <w:p w14:paraId="0821A454" w14:textId="6DBDDC82" w:rsidR="00E454A8" w:rsidRDefault="00E454A8">
          <w:pPr>
            <w:pStyle w:val="TOC4"/>
            <w:tabs>
              <w:tab w:val="left" w:pos="1760"/>
              <w:tab w:val="right" w:leader="dot" w:pos="9350"/>
            </w:tabs>
            <w:rPr>
              <w:rFonts w:asciiTheme="minorHAnsi" w:eastAsiaTheme="minorEastAsia" w:hAnsiTheme="minorHAnsi"/>
              <w:noProof/>
            </w:rPr>
          </w:pPr>
          <w:hyperlink w:anchor="_Toc138075976" w:history="1">
            <w:r w:rsidRPr="00DC5850">
              <w:rPr>
                <w:rStyle w:val="Hyperlink"/>
                <w:noProof/>
              </w:rPr>
              <w:t>5.4.13.4</w:t>
            </w:r>
            <w:r>
              <w:rPr>
                <w:rFonts w:asciiTheme="minorHAnsi" w:eastAsiaTheme="minorEastAsia" w:hAnsiTheme="minorHAnsi"/>
                <w:noProof/>
              </w:rPr>
              <w:tab/>
            </w:r>
            <w:r w:rsidRPr="00DC5850">
              <w:rPr>
                <w:rStyle w:val="Hyperlink"/>
                <w:noProof/>
              </w:rPr>
              <w:t>HBSS Data</w:t>
            </w:r>
            <w:r>
              <w:rPr>
                <w:noProof/>
                <w:webHidden/>
              </w:rPr>
              <w:tab/>
            </w:r>
            <w:r>
              <w:rPr>
                <w:noProof/>
                <w:webHidden/>
              </w:rPr>
              <w:fldChar w:fldCharType="begin"/>
            </w:r>
            <w:r>
              <w:rPr>
                <w:noProof/>
                <w:webHidden/>
              </w:rPr>
              <w:instrText xml:space="preserve"> PAGEREF _Toc138075976 \h </w:instrText>
            </w:r>
            <w:r>
              <w:rPr>
                <w:noProof/>
                <w:webHidden/>
              </w:rPr>
            </w:r>
            <w:r>
              <w:rPr>
                <w:noProof/>
                <w:webHidden/>
              </w:rPr>
              <w:fldChar w:fldCharType="separate"/>
            </w:r>
            <w:r w:rsidR="00651143">
              <w:rPr>
                <w:noProof/>
                <w:webHidden/>
              </w:rPr>
              <w:t>93</w:t>
            </w:r>
            <w:r>
              <w:rPr>
                <w:noProof/>
                <w:webHidden/>
              </w:rPr>
              <w:fldChar w:fldCharType="end"/>
            </w:r>
          </w:hyperlink>
        </w:p>
        <w:p w14:paraId="0DA9E1E4" w14:textId="41257EA8" w:rsidR="00E454A8" w:rsidRDefault="00E454A8">
          <w:pPr>
            <w:pStyle w:val="TOC5"/>
            <w:tabs>
              <w:tab w:val="left" w:pos="1980"/>
              <w:tab w:val="right" w:leader="dot" w:pos="9350"/>
            </w:tabs>
            <w:rPr>
              <w:rFonts w:asciiTheme="minorHAnsi" w:eastAsiaTheme="minorEastAsia" w:hAnsiTheme="minorHAnsi"/>
              <w:noProof/>
            </w:rPr>
          </w:pPr>
          <w:hyperlink w:anchor="_Toc138075977" w:history="1">
            <w:r w:rsidRPr="00DC5850">
              <w:rPr>
                <w:rStyle w:val="Hyperlink"/>
                <w:noProof/>
              </w:rPr>
              <w:t>5.4.13.4.1</w:t>
            </w:r>
            <w:r>
              <w:rPr>
                <w:rFonts w:asciiTheme="minorHAnsi" w:eastAsiaTheme="minorEastAsia" w:hAnsiTheme="minorHAnsi"/>
                <w:noProof/>
              </w:rPr>
              <w:tab/>
            </w:r>
            <w:r w:rsidRPr="00DC5850">
              <w:rPr>
                <w:rStyle w:val="Hyperlink"/>
                <w:noProof/>
              </w:rPr>
              <w:t>HBSS EPO data</w:t>
            </w:r>
            <w:r>
              <w:rPr>
                <w:noProof/>
                <w:webHidden/>
              </w:rPr>
              <w:tab/>
            </w:r>
            <w:r>
              <w:rPr>
                <w:noProof/>
                <w:webHidden/>
              </w:rPr>
              <w:fldChar w:fldCharType="begin"/>
            </w:r>
            <w:r>
              <w:rPr>
                <w:noProof/>
                <w:webHidden/>
              </w:rPr>
              <w:instrText xml:space="preserve"> PAGEREF _Toc138075977 \h </w:instrText>
            </w:r>
            <w:r>
              <w:rPr>
                <w:noProof/>
                <w:webHidden/>
              </w:rPr>
            </w:r>
            <w:r>
              <w:rPr>
                <w:noProof/>
                <w:webHidden/>
              </w:rPr>
              <w:fldChar w:fldCharType="separate"/>
            </w:r>
            <w:r w:rsidR="00651143">
              <w:rPr>
                <w:noProof/>
                <w:webHidden/>
              </w:rPr>
              <w:t>93</w:t>
            </w:r>
            <w:r>
              <w:rPr>
                <w:noProof/>
                <w:webHidden/>
              </w:rPr>
              <w:fldChar w:fldCharType="end"/>
            </w:r>
          </w:hyperlink>
        </w:p>
        <w:p w14:paraId="494BA438" w14:textId="73FC314F" w:rsidR="00E454A8" w:rsidRDefault="00E454A8">
          <w:pPr>
            <w:pStyle w:val="TOC5"/>
            <w:tabs>
              <w:tab w:val="left" w:pos="1980"/>
              <w:tab w:val="right" w:leader="dot" w:pos="9350"/>
            </w:tabs>
            <w:rPr>
              <w:rFonts w:asciiTheme="minorHAnsi" w:eastAsiaTheme="minorEastAsia" w:hAnsiTheme="minorHAnsi"/>
              <w:noProof/>
            </w:rPr>
          </w:pPr>
          <w:hyperlink w:anchor="_Toc138075978" w:history="1">
            <w:r w:rsidRPr="00DC5850">
              <w:rPr>
                <w:rStyle w:val="Hyperlink"/>
                <w:noProof/>
              </w:rPr>
              <w:t>5.4.13.4.2</w:t>
            </w:r>
            <w:r>
              <w:rPr>
                <w:rFonts w:asciiTheme="minorHAnsi" w:eastAsiaTheme="minorEastAsia" w:hAnsiTheme="minorHAnsi"/>
                <w:noProof/>
              </w:rPr>
              <w:tab/>
            </w:r>
            <w:r w:rsidRPr="00DC5850">
              <w:rPr>
                <w:rStyle w:val="Hyperlink"/>
                <w:noProof/>
              </w:rPr>
              <w:t>HBSS Metrics</w:t>
            </w:r>
            <w:r>
              <w:rPr>
                <w:noProof/>
                <w:webHidden/>
              </w:rPr>
              <w:tab/>
            </w:r>
            <w:r>
              <w:rPr>
                <w:noProof/>
                <w:webHidden/>
              </w:rPr>
              <w:fldChar w:fldCharType="begin"/>
            </w:r>
            <w:r>
              <w:rPr>
                <w:noProof/>
                <w:webHidden/>
              </w:rPr>
              <w:instrText xml:space="preserve"> PAGEREF _Toc138075978 \h </w:instrText>
            </w:r>
            <w:r>
              <w:rPr>
                <w:noProof/>
                <w:webHidden/>
              </w:rPr>
            </w:r>
            <w:r>
              <w:rPr>
                <w:noProof/>
                <w:webHidden/>
              </w:rPr>
              <w:fldChar w:fldCharType="separate"/>
            </w:r>
            <w:r w:rsidR="00651143">
              <w:rPr>
                <w:noProof/>
                <w:webHidden/>
              </w:rPr>
              <w:t>94</w:t>
            </w:r>
            <w:r>
              <w:rPr>
                <w:noProof/>
                <w:webHidden/>
              </w:rPr>
              <w:fldChar w:fldCharType="end"/>
            </w:r>
          </w:hyperlink>
        </w:p>
        <w:p w14:paraId="75E7E19D" w14:textId="72624FA9" w:rsidR="00E454A8" w:rsidRDefault="00E454A8">
          <w:pPr>
            <w:pStyle w:val="TOC4"/>
            <w:tabs>
              <w:tab w:val="left" w:pos="1760"/>
              <w:tab w:val="right" w:leader="dot" w:pos="9350"/>
            </w:tabs>
            <w:rPr>
              <w:rFonts w:asciiTheme="minorHAnsi" w:eastAsiaTheme="minorEastAsia" w:hAnsiTheme="minorHAnsi"/>
              <w:noProof/>
            </w:rPr>
          </w:pPr>
          <w:hyperlink w:anchor="_Toc138075979" w:history="1">
            <w:r w:rsidRPr="00DC5850">
              <w:rPr>
                <w:rStyle w:val="Hyperlink"/>
                <w:noProof/>
              </w:rPr>
              <w:t>5.4.13.5</w:t>
            </w:r>
            <w:r>
              <w:rPr>
                <w:rFonts w:asciiTheme="minorHAnsi" w:eastAsiaTheme="minorEastAsia" w:hAnsiTheme="minorHAnsi"/>
                <w:noProof/>
              </w:rPr>
              <w:tab/>
            </w:r>
            <w:r w:rsidRPr="00DC5850">
              <w:rPr>
                <w:rStyle w:val="Hyperlink"/>
                <w:noProof/>
              </w:rPr>
              <w:t>Eracent Audit Data</w:t>
            </w:r>
            <w:r>
              <w:rPr>
                <w:noProof/>
                <w:webHidden/>
              </w:rPr>
              <w:tab/>
            </w:r>
            <w:r>
              <w:rPr>
                <w:noProof/>
                <w:webHidden/>
              </w:rPr>
              <w:fldChar w:fldCharType="begin"/>
            </w:r>
            <w:r>
              <w:rPr>
                <w:noProof/>
                <w:webHidden/>
              </w:rPr>
              <w:instrText xml:space="preserve"> PAGEREF _Toc138075979 \h </w:instrText>
            </w:r>
            <w:r>
              <w:rPr>
                <w:noProof/>
                <w:webHidden/>
              </w:rPr>
            </w:r>
            <w:r>
              <w:rPr>
                <w:noProof/>
                <w:webHidden/>
              </w:rPr>
              <w:fldChar w:fldCharType="separate"/>
            </w:r>
            <w:r w:rsidR="00651143">
              <w:rPr>
                <w:noProof/>
                <w:webHidden/>
              </w:rPr>
              <w:t>96</w:t>
            </w:r>
            <w:r>
              <w:rPr>
                <w:noProof/>
                <w:webHidden/>
              </w:rPr>
              <w:fldChar w:fldCharType="end"/>
            </w:r>
          </w:hyperlink>
        </w:p>
        <w:p w14:paraId="5BC74C1B" w14:textId="7B891D0D" w:rsidR="00E454A8" w:rsidRDefault="00E454A8">
          <w:pPr>
            <w:pStyle w:val="TOC5"/>
            <w:tabs>
              <w:tab w:val="left" w:pos="1980"/>
              <w:tab w:val="right" w:leader="dot" w:pos="9350"/>
            </w:tabs>
            <w:rPr>
              <w:rFonts w:asciiTheme="minorHAnsi" w:eastAsiaTheme="minorEastAsia" w:hAnsiTheme="minorHAnsi"/>
              <w:noProof/>
            </w:rPr>
          </w:pPr>
          <w:hyperlink w:anchor="_Toc138075980" w:history="1">
            <w:r w:rsidRPr="00DC5850">
              <w:rPr>
                <w:rStyle w:val="Hyperlink"/>
                <w:noProof/>
              </w:rPr>
              <w:t>5.4.13.5.1</w:t>
            </w:r>
            <w:r>
              <w:rPr>
                <w:rFonts w:asciiTheme="minorHAnsi" w:eastAsiaTheme="minorEastAsia" w:hAnsiTheme="minorHAnsi"/>
                <w:noProof/>
              </w:rPr>
              <w:tab/>
            </w:r>
            <w:r w:rsidRPr="00DC5850">
              <w:rPr>
                <w:rStyle w:val="Hyperlink"/>
                <w:noProof/>
              </w:rPr>
              <w:t>SQL Server Statistics</w:t>
            </w:r>
            <w:r>
              <w:rPr>
                <w:noProof/>
                <w:webHidden/>
              </w:rPr>
              <w:tab/>
            </w:r>
            <w:r>
              <w:rPr>
                <w:noProof/>
                <w:webHidden/>
              </w:rPr>
              <w:fldChar w:fldCharType="begin"/>
            </w:r>
            <w:r>
              <w:rPr>
                <w:noProof/>
                <w:webHidden/>
              </w:rPr>
              <w:instrText xml:space="preserve"> PAGEREF _Toc138075980 \h </w:instrText>
            </w:r>
            <w:r>
              <w:rPr>
                <w:noProof/>
                <w:webHidden/>
              </w:rPr>
            </w:r>
            <w:r>
              <w:rPr>
                <w:noProof/>
                <w:webHidden/>
              </w:rPr>
              <w:fldChar w:fldCharType="separate"/>
            </w:r>
            <w:r w:rsidR="00651143">
              <w:rPr>
                <w:noProof/>
                <w:webHidden/>
              </w:rPr>
              <w:t>97</w:t>
            </w:r>
            <w:r>
              <w:rPr>
                <w:noProof/>
                <w:webHidden/>
              </w:rPr>
              <w:fldChar w:fldCharType="end"/>
            </w:r>
          </w:hyperlink>
        </w:p>
        <w:p w14:paraId="07BF7C42" w14:textId="7FDDCFFB" w:rsidR="00E454A8" w:rsidRDefault="00E454A8">
          <w:pPr>
            <w:pStyle w:val="TOC4"/>
            <w:tabs>
              <w:tab w:val="left" w:pos="1760"/>
              <w:tab w:val="right" w:leader="dot" w:pos="9350"/>
            </w:tabs>
            <w:rPr>
              <w:rFonts w:asciiTheme="minorHAnsi" w:eastAsiaTheme="minorEastAsia" w:hAnsiTheme="minorHAnsi"/>
              <w:noProof/>
            </w:rPr>
          </w:pPr>
          <w:hyperlink w:anchor="_Toc138075981" w:history="1">
            <w:r w:rsidRPr="00DC5850">
              <w:rPr>
                <w:rStyle w:val="Hyperlink"/>
                <w:noProof/>
              </w:rPr>
              <w:t>5.4.13.6</w:t>
            </w:r>
            <w:r>
              <w:rPr>
                <w:rFonts w:asciiTheme="minorHAnsi" w:eastAsiaTheme="minorEastAsia" w:hAnsiTheme="minorHAnsi"/>
                <w:noProof/>
              </w:rPr>
              <w:tab/>
            </w:r>
            <w:r w:rsidRPr="00DC5850">
              <w:rPr>
                <w:rStyle w:val="Hyperlink"/>
                <w:noProof/>
              </w:rPr>
              <w:t>SQL Server Statistics</w:t>
            </w:r>
            <w:r>
              <w:rPr>
                <w:noProof/>
                <w:webHidden/>
              </w:rPr>
              <w:tab/>
            </w:r>
            <w:r>
              <w:rPr>
                <w:noProof/>
                <w:webHidden/>
              </w:rPr>
              <w:fldChar w:fldCharType="begin"/>
            </w:r>
            <w:r>
              <w:rPr>
                <w:noProof/>
                <w:webHidden/>
              </w:rPr>
              <w:instrText xml:space="preserve"> PAGEREF _Toc138075981 \h </w:instrText>
            </w:r>
            <w:r>
              <w:rPr>
                <w:noProof/>
                <w:webHidden/>
              </w:rPr>
            </w:r>
            <w:r>
              <w:rPr>
                <w:noProof/>
                <w:webHidden/>
              </w:rPr>
              <w:fldChar w:fldCharType="separate"/>
            </w:r>
            <w:r w:rsidR="00651143">
              <w:rPr>
                <w:noProof/>
                <w:webHidden/>
              </w:rPr>
              <w:t>98</w:t>
            </w:r>
            <w:r>
              <w:rPr>
                <w:noProof/>
                <w:webHidden/>
              </w:rPr>
              <w:fldChar w:fldCharType="end"/>
            </w:r>
          </w:hyperlink>
        </w:p>
        <w:p w14:paraId="580E9849" w14:textId="187C4FA4" w:rsidR="00E454A8" w:rsidRDefault="00E454A8">
          <w:pPr>
            <w:pStyle w:val="TOC4"/>
            <w:tabs>
              <w:tab w:val="left" w:pos="1760"/>
              <w:tab w:val="right" w:leader="dot" w:pos="9350"/>
            </w:tabs>
            <w:rPr>
              <w:rFonts w:asciiTheme="minorHAnsi" w:eastAsiaTheme="minorEastAsia" w:hAnsiTheme="minorHAnsi"/>
              <w:noProof/>
            </w:rPr>
          </w:pPr>
          <w:hyperlink w:anchor="_Toc138075982" w:history="1">
            <w:r w:rsidRPr="00DC5850">
              <w:rPr>
                <w:rStyle w:val="Hyperlink"/>
                <w:noProof/>
              </w:rPr>
              <w:t>5.4.13.7</w:t>
            </w:r>
            <w:r>
              <w:rPr>
                <w:rFonts w:asciiTheme="minorHAnsi" w:eastAsiaTheme="minorEastAsia" w:hAnsiTheme="minorHAnsi"/>
                <w:noProof/>
              </w:rPr>
              <w:tab/>
            </w:r>
            <w:r w:rsidRPr="00DC5850">
              <w:rPr>
                <w:rStyle w:val="Hyperlink"/>
                <w:noProof/>
              </w:rPr>
              <w:t>Serena data ingest</w:t>
            </w:r>
            <w:r>
              <w:rPr>
                <w:noProof/>
                <w:webHidden/>
              </w:rPr>
              <w:tab/>
            </w:r>
            <w:r>
              <w:rPr>
                <w:noProof/>
                <w:webHidden/>
              </w:rPr>
              <w:fldChar w:fldCharType="begin"/>
            </w:r>
            <w:r>
              <w:rPr>
                <w:noProof/>
                <w:webHidden/>
              </w:rPr>
              <w:instrText xml:space="preserve"> PAGEREF _Toc138075982 \h </w:instrText>
            </w:r>
            <w:r>
              <w:rPr>
                <w:noProof/>
                <w:webHidden/>
              </w:rPr>
            </w:r>
            <w:r>
              <w:rPr>
                <w:noProof/>
                <w:webHidden/>
              </w:rPr>
              <w:fldChar w:fldCharType="separate"/>
            </w:r>
            <w:r w:rsidR="00651143">
              <w:rPr>
                <w:noProof/>
                <w:webHidden/>
              </w:rPr>
              <w:t>100</w:t>
            </w:r>
            <w:r>
              <w:rPr>
                <w:noProof/>
                <w:webHidden/>
              </w:rPr>
              <w:fldChar w:fldCharType="end"/>
            </w:r>
          </w:hyperlink>
        </w:p>
        <w:p w14:paraId="42F51E15" w14:textId="74081088"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"_Toc138075983"</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5.4.13.8</w:t>
          </w:r>
          <w:r>
            <w:rPr>
              <w:rFonts w:asciiTheme="minorHAnsi" w:eastAsiaTheme="minorEastAsia" w:hAnsiTheme="minorHAnsi"/>
              <w:noProof/>
            </w:rPr>
            <w:tab/>
          </w:r>
          <w:r w:rsidRPr="00DC5850">
            <w:rPr>
              <w:rStyle w:val="Hyperlink"/>
              <w:noProof/>
            </w:rPr>
            <w:t>Activate ACAS data ingest</w:t>
          </w:r>
          <w:r>
            <w:rPr>
              <w:noProof/>
              <w:webHidden/>
            </w:rPr>
            <w:tab/>
          </w:r>
          <w:r>
            <w:rPr>
              <w:noProof/>
              <w:webHidden/>
            </w:rPr>
            <w:fldChar w:fldCharType="begin"/>
          </w:r>
          <w:r>
            <w:rPr>
              <w:noProof/>
              <w:webHidden/>
            </w:rPr>
            <w:instrText xml:space="preserve"> PAGEREF _Toc138075983 \h </w:instrText>
          </w:r>
          <w:r>
            <w:rPr>
              <w:noProof/>
              <w:webHidden/>
            </w:rPr>
          </w:r>
          <w:r>
            <w:rPr>
              <w:noProof/>
              <w:webHidden/>
            </w:rPr>
            <w:fldChar w:fldCharType="separate"/>
          </w:r>
          <w:ins w:id="4" w:author="Truxal, Steve     RTX" w:date="2023-07-26T18:45:00Z">
            <w:r w:rsidR="00651143">
              <w:rPr>
                <w:noProof/>
                <w:webHidden/>
              </w:rPr>
              <w:t>103</w:t>
            </w:r>
          </w:ins>
          <w:del w:id="5" w:author="Truxal, Steve     RTX" w:date="2023-07-26T18:45:00Z">
            <w:r w:rsidDel="00651143">
              <w:rPr>
                <w:noProof/>
                <w:webHidden/>
              </w:rPr>
              <w:delText>101</w:delText>
            </w:r>
          </w:del>
          <w:r>
            <w:rPr>
              <w:noProof/>
              <w:webHidden/>
            </w:rPr>
            <w:fldChar w:fldCharType="end"/>
          </w:r>
          <w:r w:rsidRPr="00DC5850">
            <w:rPr>
              <w:rStyle w:val="Hyperlink"/>
              <w:noProof/>
            </w:rPr>
            <w:fldChar w:fldCharType="end"/>
          </w:r>
        </w:p>
        <w:p w14:paraId="508FE53E" w14:textId="746F15F5" w:rsidR="00E454A8" w:rsidRDefault="00E454A8">
          <w:pPr>
            <w:pStyle w:val="TOC5"/>
            <w:tabs>
              <w:tab w:val="left" w:pos="198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"_Toc138075984"</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5.4.13.8.1</w:t>
          </w:r>
          <w:r>
            <w:rPr>
              <w:rFonts w:asciiTheme="minorHAnsi" w:eastAsiaTheme="minorEastAsia" w:hAnsiTheme="minorHAnsi"/>
              <w:noProof/>
            </w:rPr>
            <w:tab/>
          </w:r>
          <w:r w:rsidRPr="00DC5850">
            <w:rPr>
              <w:rStyle w:val="Hyperlink"/>
              <w:noProof/>
            </w:rPr>
            <w:t>Configure ACAS to allow API Keys</w:t>
          </w:r>
          <w:r>
            <w:rPr>
              <w:noProof/>
              <w:webHidden/>
            </w:rPr>
            <w:tab/>
          </w:r>
          <w:r>
            <w:rPr>
              <w:noProof/>
              <w:webHidden/>
            </w:rPr>
            <w:fldChar w:fldCharType="begin"/>
          </w:r>
          <w:r>
            <w:rPr>
              <w:noProof/>
              <w:webHidden/>
            </w:rPr>
            <w:instrText xml:space="preserve"> PAGEREF _Toc138075984 \h </w:instrText>
          </w:r>
          <w:r>
            <w:rPr>
              <w:noProof/>
              <w:webHidden/>
            </w:rPr>
          </w:r>
          <w:r>
            <w:rPr>
              <w:noProof/>
              <w:webHidden/>
            </w:rPr>
            <w:fldChar w:fldCharType="separate"/>
          </w:r>
          <w:ins w:id="6" w:author="Truxal, Steve     RTX" w:date="2023-07-26T18:45:00Z">
            <w:r w:rsidR="00651143">
              <w:rPr>
                <w:noProof/>
                <w:webHidden/>
              </w:rPr>
              <w:t>104</w:t>
            </w:r>
          </w:ins>
          <w:del w:id="7" w:author="Truxal, Steve     RTX" w:date="2023-07-26T18:45:00Z">
            <w:r w:rsidDel="00651143">
              <w:rPr>
                <w:noProof/>
                <w:webHidden/>
              </w:rPr>
              <w:delText>101</w:delText>
            </w:r>
          </w:del>
          <w:r>
            <w:rPr>
              <w:noProof/>
              <w:webHidden/>
            </w:rPr>
            <w:fldChar w:fldCharType="end"/>
          </w:r>
          <w:r w:rsidRPr="00DC5850">
            <w:rPr>
              <w:rStyle w:val="Hyperlink"/>
              <w:noProof/>
            </w:rPr>
            <w:fldChar w:fldCharType="end"/>
          </w:r>
        </w:p>
        <w:p w14:paraId="3B5A5EA7" w14:textId="64AA4F37" w:rsidR="00E454A8" w:rsidRDefault="00E454A8">
          <w:pPr>
            <w:pStyle w:val="TOC5"/>
            <w:tabs>
              <w:tab w:val="left" w:pos="198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"_Toc138075985"</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5.4.13.8.2</w:t>
          </w:r>
          <w:r>
            <w:rPr>
              <w:rFonts w:asciiTheme="minorHAnsi" w:eastAsiaTheme="minorEastAsia" w:hAnsiTheme="minorHAnsi"/>
              <w:noProof/>
            </w:rPr>
            <w:tab/>
          </w:r>
          <w:r w:rsidRPr="00DC5850">
            <w:rPr>
              <w:rStyle w:val="Hyperlink"/>
              <w:noProof/>
            </w:rPr>
            <w:t>Generate API Keys for the Elastic Service Account</w:t>
          </w:r>
          <w:r>
            <w:rPr>
              <w:noProof/>
              <w:webHidden/>
            </w:rPr>
            <w:tab/>
          </w:r>
          <w:r>
            <w:rPr>
              <w:noProof/>
              <w:webHidden/>
            </w:rPr>
            <w:fldChar w:fldCharType="begin"/>
          </w:r>
          <w:r>
            <w:rPr>
              <w:noProof/>
              <w:webHidden/>
            </w:rPr>
            <w:instrText xml:space="preserve"> PAGEREF _Toc138075985 \h </w:instrText>
          </w:r>
          <w:r>
            <w:rPr>
              <w:noProof/>
              <w:webHidden/>
            </w:rPr>
          </w:r>
          <w:r>
            <w:rPr>
              <w:noProof/>
              <w:webHidden/>
            </w:rPr>
            <w:fldChar w:fldCharType="separate"/>
          </w:r>
          <w:ins w:id="8" w:author="Truxal, Steve     RTX" w:date="2023-07-26T18:45:00Z">
            <w:r w:rsidR="00651143">
              <w:rPr>
                <w:noProof/>
                <w:webHidden/>
              </w:rPr>
              <w:t>107</w:t>
            </w:r>
          </w:ins>
          <w:del w:id="9" w:author="Truxal, Steve     RTX" w:date="2023-07-26T18:45:00Z">
            <w:r w:rsidDel="00651143">
              <w:rPr>
                <w:noProof/>
                <w:webHidden/>
              </w:rPr>
              <w:delText>105</w:delText>
            </w:r>
          </w:del>
          <w:r>
            <w:rPr>
              <w:noProof/>
              <w:webHidden/>
            </w:rPr>
            <w:fldChar w:fldCharType="end"/>
          </w:r>
          <w:r w:rsidRPr="00DC5850">
            <w:rPr>
              <w:rStyle w:val="Hyperlink"/>
              <w:noProof/>
            </w:rPr>
            <w:fldChar w:fldCharType="end"/>
          </w:r>
        </w:p>
        <w:p w14:paraId="14EE126C" w14:textId="74ADCA84" w:rsidR="00E454A8" w:rsidRDefault="00E454A8">
          <w:pPr>
            <w:pStyle w:val="TOC5"/>
            <w:tabs>
              <w:tab w:val="left" w:pos="198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"_Toc138075986"</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5.4.13.8.3</w:t>
          </w:r>
          <w:r>
            <w:rPr>
              <w:rFonts w:asciiTheme="minorHAnsi" w:eastAsiaTheme="minorEastAsia" w:hAnsiTheme="minorHAnsi"/>
              <w:noProof/>
            </w:rPr>
            <w:tab/>
          </w:r>
          <w:r w:rsidRPr="00DC5850">
            <w:rPr>
              <w:rStyle w:val="Hyperlink"/>
              <w:noProof/>
            </w:rPr>
            <w:t>Activate ACAS for the ElasticDataCollector at the HUB</w:t>
          </w:r>
          <w:r>
            <w:rPr>
              <w:noProof/>
              <w:webHidden/>
            </w:rPr>
            <w:tab/>
          </w:r>
          <w:r>
            <w:rPr>
              <w:noProof/>
              <w:webHidden/>
            </w:rPr>
            <w:fldChar w:fldCharType="begin"/>
          </w:r>
          <w:r>
            <w:rPr>
              <w:noProof/>
              <w:webHidden/>
            </w:rPr>
            <w:instrText xml:space="preserve"> PAGEREF _Toc138075986 \h </w:instrText>
          </w:r>
          <w:r>
            <w:rPr>
              <w:noProof/>
              <w:webHidden/>
            </w:rPr>
          </w:r>
          <w:r>
            <w:rPr>
              <w:noProof/>
              <w:webHidden/>
            </w:rPr>
            <w:fldChar w:fldCharType="separate"/>
          </w:r>
          <w:ins w:id="10" w:author="Truxal, Steve     RTX" w:date="2023-07-26T18:45:00Z">
            <w:r w:rsidR="00651143">
              <w:rPr>
                <w:noProof/>
                <w:webHidden/>
              </w:rPr>
              <w:t>110</w:t>
            </w:r>
          </w:ins>
          <w:del w:id="11" w:author="Truxal, Steve     RTX" w:date="2023-07-26T18:45:00Z">
            <w:r w:rsidDel="00651143">
              <w:rPr>
                <w:noProof/>
                <w:webHidden/>
              </w:rPr>
              <w:delText>108</w:delText>
            </w:r>
          </w:del>
          <w:r>
            <w:rPr>
              <w:noProof/>
              <w:webHidden/>
            </w:rPr>
            <w:fldChar w:fldCharType="end"/>
          </w:r>
          <w:r w:rsidRPr="00DC5850">
            <w:rPr>
              <w:rStyle w:val="Hyperlink"/>
              <w:noProof/>
            </w:rPr>
            <w:fldChar w:fldCharType="end"/>
          </w:r>
        </w:p>
        <w:p w14:paraId="0C458657" w14:textId="4A3F2C7A"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"_Toc138075987"</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5.4.14</w:t>
          </w:r>
          <w:r>
            <w:rPr>
              <w:rFonts w:asciiTheme="minorHAnsi" w:eastAsiaTheme="minorEastAsia" w:hAnsiTheme="minorHAnsi"/>
              <w:noProof/>
            </w:rPr>
            <w:tab/>
          </w:r>
          <w:r w:rsidRPr="00DC5850">
            <w:rPr>
              <w:rStyle w:val="Hyperlink"/>
              <w:noProof/>
            </w:rPr>
            <w:t>Remove “Run and Remove” scripts from system when upgrade is completed</w:t>
          </w:r>
          <w:r>
            <w:rPr>
              <w:noProof/>
              <w:webHidden/>
            </w:rPr>
            <w:tab/>
          </w:r>
          <w:r>
            <w:rPr>
              <w:noProof/>
              <w:webHidden/>
            </w:rPr>
            <w:fldChar w:fldCharType="begin"/>
          </w:r>
          <w:r>
            <w:rPr>
              <w:noProof/>
              <w:webHidden/>
            </w:rPr>
            <w:instrText xml:space="preserve"> PAGEREF _Toc138075987 \h </w:instrText>
          </w:r>
          <w:r>
            <w:rPr>
              <w:noProof/>
              <w:webHidden/>
            </w:rPr>
          </w:r>
          <w:r>
            <w:rPr>
              <w:noProof/>
              <w:webHidden/>
            </w:rPr>
            <w:fldChar w:fldCharType="separate"/>
          </w:r>
          <w:ins w:id="12" w:author="Truxal, Steve     RTX" w:date="2023-07-26T18:45:00Z">
            <w:r w:rsidR="00651143">
              <w:rPr>
                <w:noProof/>
                <w:webHidden/>
              </w:rPr>
              <w:t>111</w:t>
            </w:r>
          </w:ins>
          <w:del w:id="13" w:author="Truxal, Steve     RTX" w:date="2023-07-26T18:45:00Z">
            <w:r w:rsidDel="00651143">
              <w:rPr>
                <w:noProof/>
                <w:webHidden/>
              </w:rPr>
              <w:delText>109</w:delText>
            </w:r>
          </w:del>
          <w:r>
            <w:rPr>
              <w:noProof/>
              <w:webHidden/>
            </w:rPr>
            <w:fldChar w:fldCharType="end"/>
          </w:r>
          <w:r w:rsidRPr="00DC5850">
            <w:rPr>
              <w:rStyle w:val="Hyperlink"/>
              <w:noProof/>
            </w:rPr>
            <w:fldChar w:fldCharType="end"/>
          </w:r>
        </w:p>
        <w:p w14:paraId="623F678F" w14:textId="749A2E57" w:rsidR="00E454A8" w:rsidRDefault="00E454A8">
          <w:pPr>
            <w:pStyle w:val="TOC2"/>
            <w:tabs>
              <w:tab w:val="left" w:pos="88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"_Toc138075988"</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w:t>
          </w:r>
          <w:r>
            <w:rPr>
              <w:rFonts w:asciiTheme="minorHAnsi" w:eastAsiaTheme="minorEastAsia" w:hAnsiTheme="minorHAnsi"/>
              <w:noProof/>
            </w:rPr>
            <w:tab/>
          </w:r>
          <w:r w:rsidRPr="00DC5850">
            <w:rPr>
              <w:rStyle w:val="Hyperlink"/>
              <w:noProof/>
            </w:rPr>
            <w:t>Installation Instructions for Upgrades</w:t>
          </w:r>
          <w:r>
            <w:rPr>
              <w:noProof/>
              <w:webHidden/>
            </w:rPr>
            <w:tab/>
          </w:r>
          <w:r>
            <w:rPr>
              <w:noProof/>
              <w:webHidden/>
            </w:rPr>
            <w:fldChar w:fldCharType="begin"/>
          </w:r>
          <w:r>
            <w:rPr>
              <w:noProof/>
              <w:webHidden/>
            </w:rPr>
            <w:instrText xml:space="preserve"> PAGEREF _Toc138075988 \h </w:instrText>
          </w:r>
          <w:r>
            <w:rPr>
              <w:noProof/>
              <w:webHidden/>
            </w:rPr>
          </w:r>
          <w:r>
            <w:rPr>
              <w:noProof/>
              <w:webHidden/>
            </w:rPr>
            <w:fldChar w:fldCharType="separate"/>
          </w:r>
          <w:ins w:id="14" w:author="Truxal, Steve     RTX" w:date="2023-07-26T18:45:00Z">
            <w:r w:rsidR="00651143">
              <w:rPr>
                <w:noProof/>
                <w:webHidden/>
              </w:rPr>
              <w:t>111</w:t>
            </w:r>
          </w:ins>
          <w:del w:id="15" w:author="Truxal, Steve     RTX" w:date="2023-07-26T18:45:00Z">
            <w:r w:rsidDel="00651143">
              <w:rPr>
                <w:noProof/>
                <w:webHidden/>
              </w:rPr>
              <w:delText>109</w:delText>
            </w:r>
          </w:del>
          <w:r>
            <w:rPr>
              <w:noProof/>
              <w:webHidden/>
            </w:rPr>
            <w:fldChar w:fldCharType="end"/>
          </w:r>
          <w:r w:rsidRPr="00DC5850">
            <w:rPr>
              <w:rStyle w:val="Hyperlink"/>
              <w:noProof/>
            </w:rPr>
            <w:fldChar w:fldCharType="end"/>
          </w:r>
        </w:p>
        <w:p w14:paraId="3574BC61" w14:textId="59F0C0A1"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"_Toc138075989"</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5.5.1</w:t>
          </w:r>
          <w:r>
            <w:rPr>
              <w:rFonts w:asciiTheme="minorHAnsi" w:eastAsiaTheme="minorEastAsia" w:hAnsiTheme="minorHAnsi"/>
              <w:noProof/>
            </w:rPr>
            <w:tab/>
          </w:r>
          <w:r w:rsidRPr="00DC5850">
            <w:rPr>
              <w:rStyle w:val="Hyperlink"/>
              <w:noProof/>
            </w:rPr>
            <w:t>Update Repo Server</w:t>
          </w:r>
          <w:r>
            <w:rPr>
              <w:noProof/>
              <w:webHidden/>
            </w:rPr>
            <w:tab/>
          </w:r>
          <w:r>
            <w:rPr>
              <w:noProof/>
              <w:webHidden/>
            </w:rPr>
            <w:fldChar w:fldCharType="begin"/>
          </w:r>
          <w:r>
            <w:rPr>
              <w:noProof/>
              <w:webHidden/>
            </w:rPr>
            <w:instrText xml:space="preserve"> PAGEREF _Toc138075989 \h </w:instrText>
          </w:r>
          <w:r>
            <w:rPr>
              <w:noProof/>
              <w:webHidden/>
            </w:rPr>
          </w:r>
          <w:r>
            <w:rPr>
              <w:noProof/>
              <w:webHidden/>
            </w:rPr>
            <w:fldChar w:fldCharType="separate"/>
          </w:r>
          <w:ins w:id="16" w:author="Truxal, Steve     RTX" w:date="2023-07-26T18:45:00Z">
            <w:r w:rsidR="00651143">
              <w:rPr>
                <w:noProof/>
                <w:webHidden/>
              </w:rPr>
              <w:t>112</w:t>
            </w:r>
          </w:ins>
          <w:del w:id="17" w:author="Truxal, Steve     RTX" w:date="2023-07-26T18:45:00Z">
            <w:r w:rsidDel="00651143">
              <w:rPr>
                <w:noProof/>
                <w:webHidden/>
              </w:rPr>
              <w:delText>110</w:delText>
            </w:r>
          </w:del>
          <w:r>
            <w:rPr>
              <w:noProof/>
              <w:webHidden/>
            </w:rPr>
            <w:fldChar w:fldCharType="end"/>
          </w:r>
          <w:r w:rsidRPr="00DC5850">
            <w:rPr>
              <w:rStyle w:val="Hyperlink"/>
              <w:noProof/>
            </w:rPr>
            <w:fldChar w:fldCharType="end"/>
          </w:r>
        </w:p>
        <w:p w14:paraId="5A6BB080" w14:textId="041AD89A"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"_Toc138075990"</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5.5.1.1</w:t>
          </w:r>
          <w:r>
            <w:rPr>
              <w:rFonts w:asciiTheme="minorHAnsi" w:eastAsiaTheme="minorEastAsia" w:hAnsiTheme="minorHAnsi"/>
              <w:noProof/>
            </w:rPr>
            <w:tab/>
          </w:r>
          <w:r w:rsidRPr="00DC5850">
            <w:rPr>
              <w:rStyle w:val="Hyperlink"/>
              <w:noProof/>
            </w:rPr>
            <w:t>Update install directory with 8.6 install package</w:t>
          </w:r>
          <w:r>
            <w:rPr>
              <w:noProof/>
              <w:webHidden/>
            </w:rPr>
            <w:tab/>
          </w:r>
          <w:r>
            <w:rPr>
              <w:noProof/>
              <w:webHidden/>
            </w:rPr>
            <w:fldChar w:fldCharType="begin"/>
          </w:r>
          <w:r>
            <w:rPr>
              <w:noProof/>
              <w:webHidden/>
            </w:rPr>
            <w:instrText xml:space="preserve"> PAGEREF _Toc138075990 \h </w:instrText>
          </w:r>
          <w:r>
            <w:rPr>
              <w:noProof/>
              <w:webHidden/>
            </w:rPr>
          </w:r>
          <w:r>
            <w:rPr>
              <w:noProof/>
              <w:webHidden/>
            </w:rPr>
            <w:fldChar w:fldCharType="separate"/>
          </w:r>
          <w:ins w:id="18" w:author="Truxal, Steve     RTX" w:date="2023-07-26T18:45:00Z">
            <w:r w:rsidR="00651143">
              <w:rPr>
                <w:noProof/>
                <w:webHidden/>
              </w:rPr>
              <w:t>112</w:t>
            </w:r>
          </w:ins>
          <w:del w:id="19" w:author="Truxal, Steve     RTX" w:date="2023-07-26T18:45:00Z">
            <w:r w:rsidDel="00651143">
              <w:rPr>
                <w:noProof/>
                <w:webHidden/>
              </w:rPr>
              <w:delText>110</w:delText>
            </w:r>
          </w:del>
          <w:r>
            <w:rPr>
              <w:noProof/>
              <w:webHidden/>
            </w:rPr>
            <w:fldChar w:fldCharType="end"/>
          </w:r>
          <w:r w:rsidRPr="00DC5850">
            <w:rPr>
              <w:rStyle w:val="Hyperlink"/>
              <w:noProof/>
            </w:rPr>
            <w:fldChar w:fldCharType="end"/>
          </w:r>
        </w:p>
        <w:p w14:paraId="705F017A" w14:textId="14F445F1"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"_Toc138075991"</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5.5.2</w:t>
          </w:r>
          <w:r>
            <w:rPr>
              <w:rFonts w:asciiTheme="minorHAnsi" w:eastAsiaTheme="minorEastAsia" w:hAnsiTheme="minorHAnsi"/>
              <w:noProof/>
            </w:rPr>
            <w:tab/>
          </w:r>
          <w:r w:rsidRPr="00DC5850">
            <w:rPr>
              <w:rStyle w:val="Hyperlink"/>
              <w:noProof/>
            </w:rPr>
            <w:t>Update Elastic Puppet Modules</w:t>
          </w:r>
          <w:r>
            <w:rPr>
              <w:noProof/>
              <w:webHidden/>
            </w:rPr>
            <w:tab/>
          </w:r>
          <w:r>
            <w:rPr>
              <w:noProof/>
              <w:webHidden/>
            </w:rPr>
            <w:fldChar w:fldCharType="begin"/>
          </w:r>
          <w:r>
            <w:rPr>
              <w:noProof/>
              <w:webHidden/>
            </w:rPr>
            <w:instrText xml:space="preserve"> PAGEREF _Toc138075991 \h </w:instrText>
          </w:r>
          <w:r>
            <w:rPr>
              <w:noProof/>
              <w:webHidden/>
            </w:rPr>
          </w:r>
          <w:r>
            <w:rPr>
              <w:noProof/>
              <w:webHidden/>
            </w:rPr>
            <w:fldChar w:fldCharType="separate"/>
          </w:r>
          <w:ins w:id="20" w:author="Truxal, Steve     RTX" w:date="2023-07-26T18:45:00Z">
            <w:r w:rsidR="00651143">
              <w:rPr>
                <w:noProof/>
                <w:webHidden/>
              </w:rPr>
              <w:t>113</w:t>
            </w:r>
          </w:ins>
          <w:del w:id="21" w:author="Truxal, Steve     RTX" w:date="2023-07-26T18:45:00Z">
            <w:r w:rsidDel="00651143">
              <w:rPr>
                <w:noProof/>
                <w:webHidden/>
              </w:rPr>
              <w:delText>111</w:delText>
            </w:r>
          </w:del>
          <w:r>
            <w:rPr>
              <w:noProof/>
              <w:webHidden/>
            </w:rPr>
            <w:fldChar w:fldCharType="end"/>
          </w:r>
          <w:r w:rsidRPr="00DC5850">
            <w:rPr>
              <w:rStyle w:val="Hyperlink"/>
              <w:noProof/>
            </w:rPr>
            <w:fldChar w:fldCharType="end"/>
          </w:r>
        </w:p>
        <w:p w14:paraId="07C8A381" w14:textId="7A2BF8A7"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"_Toc138075992"</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5.5.2.1</w:t>
          </w:r>
          <w:r>
            <w:rPr>
              <w:rFonts w:asciiTheme="minorHAnsi" w:eastAsiaTheme="minorEastAsia" w:hAnsiTheme="minorHAnsi"/>
              <w:noProof/>
            </w:rPr>
            <w:tab/>
          </w:r>
          <w:r w:rsidRPr="00DC5850">
            <w:rPr>
              <w:rStyle w:val="Hyperlink"/>
              <w:noProof/>
            </w:rPr>
            <w:t>Elastic Servers – dsil_elastic_servers Module</w:t>
          </w:r>
          <w:r>
            <w:rPr>
              <w:noProof/>
              <w:webHidden/>
            </w:rPr>
            <w:tab/>
          </w:r>
          <w:r>
            <w:rPr>
              <w:noProof/>
              <w:webHidden/>
            </w:rPr>
            <w:fldChar w:fldCharType="begin"/>
          </w:r>
          <w:r>
            <w:rPr>
              <w:noProof/>
              <w:webHidden/>
            </w:rPr>
            <w:instrText xml:space="preserve"> PAGEREF _Toc138075992 \h </w:instrText>
          </w:r>
          <w:r>
            <w:rPr>
              <w:noProof/>
              <w:webHidden/>
            </w:rPr>
          </w:r>
          <w:r>
            <w:rPr>
              <w:noProof/>
              <w:webHidden/>
            </w:rPr>
            <w:fldChar w:fldCharType="separate"/>
          </w:r>
          <w:ins w:id="22" w:author="Truxal, Steve     RTX" w:date="2023-07-26T18:45:00Z">
            <w:r w:rsidR="00651143">
              <w:rPr>
                <w:noProof/>
                <w:webHidden/>
              </w:rPr>
              <w:t>113</w:t>
            </w:r>
          </w:ins>
          <w:del w:id="23" w:author="Truxal, Steve     RTX" w:date="2023-07-26T18:45:00Z">
            <w:r w:rsidDel="00651143">
              <w:rPr>
                <w:noProof/>
                <w:webHidden/>
              </w:rPr>
              <w:delText>111</w:delText>
            </w:r>
          </w:del>
          <w:r>
            <w:rPr>
              <w:noProof/>
              <w:webHidden/>
            </w:rPr>
            <w:fldChar w:fldCharType="end"/>
          </w:r>
          <w:r w:rsidRPr="00DC5850">
            <w:rPr>
              <w:rStyle w:val="Hyperlink"/>
              <w:noProof/>
            </w:rPr>
            <w:fldChar w:fldCharType="end"/>
          </w:r>
        </w:p>
        <w:p w14:paraId="37353AD8" w14:textId="03EF112A"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"_Toc138075993"</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5.5.2.2</w:t>
          </w:r>
          <w:r>
            <w:rPr>
              <w:rFonts w:asciiTheme="minorHAnsi" w:eastAsiaTheme="minorEastAsia" w:hAnsiTheme="minorHAnsi"/>
              <w:noProof/>
            </w:rPr>
            <w:tab/>
          </w:r>
          <w:r w:rsidRPr="00DC5850">
            <w:rPr>
              <w:rStyle w:val="Hyperlink"/>
              <w:noProof/>
            </w:rPr>
            <w:t>Elastic Clients – dsil_elastic_clients Module</w:t>
          </w:r>
          <w:r>
            <w:rPr>
              <w:noProof/>
              <w:webHidden/>
            </w:rPr>
            <w:tab/>
          </w:r>
          <w:r>
            <w:rPr>
              <w:noProof/>
              <w:webHidden/>
            </w:rPr>
            <w:fldChar w:fldCharType="begin"/>
          </w:r>
          <w:r>
            <w:rPr>
              <w:noProof/>
              <w:webHidden/>
            </w:rPr>
            <w:instrText xml:space="preserve"> PAGEREF _Toc138075993 \h </w:instrText>
          </w:r>
          <w:r>
            <w:rPr>
              <w:noProof/>
              <w:webHidden/>
            </w:rPr>
          </w:r>
          <w:r>
            <w:rPr>
              <w:noProof/>
              <w:webHidden/>
            </w:rPr>
            <w:fldChar w:fldCharType="separate"/>
          </w:r>
          <w:ins w:id="24" w:author="Truxal, Steve     RTX" w:date="2023-07-26T18:45:00Z">
            <w:r w:rsidR="00651143">
              <w:rPr>
                <w:noProof/>
                <w:webHidden/>
              </w:rPr>
              <w:t>116</w:t>
            </w:r>
          </w:ins>
          <w:del w:id="25" w:author="Truxal, Steve     RTX" w:date="2023-07-26T18:45:00Z">
            <w:r w:rsidDel="00651143">
              <w:rPr>
                <w:noProof/>
                <w:webHidden/>
              </w:rPr>
              <w:delText>114</w:delText>
            </w:r>
          </w:del>
          <w:r>
            <w:rPr>
              <w:noProof/>
              <w:webHidden/>
            </w:rPr>
            <w:fldChar w:fldCharType="end"/>
          </w:r>
          <w:r w:rsidRPr="00DC5850">
            <w:rPr>
              <w:rStyle w:val="Hyperlink"/>
              <w:noProof/>
            </w:rPr>
            <w:fldChar w:fldCharType="end"/>
          </w:r>
        </w:p>
        <w:p w14:paraId="101F460A" w14:textId="05721A5B"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"_Toc138075994"</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5.5.2.3</w:t>
          </w:r>
          <w:r>
            <w:rPr>
              <w:rFonts w:asciiTheme="minorHAnsi" w:eastAsiaTheme="minorEastAsia" w:hAnsiTheme="minorHAnsi"/>
              <w:noProof/>
            </w:rPr>
            <w:tab/>
          </w:r>
          <w:r w:rsidRPr="00DC5850">
            <w:rPr>
              <w:rStyle w:val="Hyperlink"/>
              <w:noProof/>
            </w:rPr>
            <w:t>Update Puppetfile</w:t>
          </w:r>
          <w:r>
            <w:rPr>
              <w:noProof/>
              <w:webHidden/>
            </w:rPr>
            <w:tab/>
          </w:r>
          <w:r>
            <w:rPr>
              <w:noProof/>
              <w:webHidden/>
            </w:rPr>
            <w:fldChar w:fldCharType="begin"/>
          </w:r>
          <w:r>
            <w:rPr>
              <w:noProof/>
              <w:webHidden/>
            </w:rPr>
            <w:instrText xml:space="preserve"> PAGEREF _Toc138075994 \h </w:instrText>
          </w:r>
          <w:r>
            <w:rPr>
              <w:noProof/>
              <w:webHidden/>
            </w:rPr>
          </w:r>
          <w:r>
            <w:rPr>
              <w:noProof/>
              <w:webHidden/>
            </w:rPr>
            <w:fldChar w:fldCharType="separate"/>
          </w:r>
          <w:ins w:id="26" w:author="Truxal, Steve     RTX" w:date="2023-07-26T18:45:00Z">
            <w:r w:rsidR="00651143">
              <w:rPr>
                <w:noProof/>
                <w:webHidden/>
              </w:rPr>
              <w:t>116</w:t>
            </w:r>
          </w:ins>
          <w:del w:id="27" w:author="Truxal, Steve     RTX" w:date="2023-07-26T18:45:00Z">
            <w:r w:rsidDel="00651143">
              <w:rPr>
                <w:noProof/>
                <w:webHidden/>
              </w:rPr>
              <w:delText>114</w:delText>
            </w:r>
          </w:del>
          <w:r>
            <w:rPr>
              <w:noProof/>
              <w:webHidden/>
            </w:rPr>
            <w:fldChar w:fldCharType="end"/>
          </w:r>
          <w:r w:rsidRPr="00DC5850">
            <w:rPr>
              <w:rStyle w:val="Hyperlink"/>
              <w:noProof/>
            </w:rPr>
            <w:fldChar w:fldCharType="end"/>
          </w:r>
        </w:p>
        <w:p w14:paraId="1ACEB1BF" w14:textId="0569BAFA"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"_Toc138075995"</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w:t>
          </w:r>
          <w:r>
            <w:rPr>
              <w:rFonts w:asciiTheme="minorHAnsi" w:eastAsiaTheme="minorEastAsia" w:hAnsiTheme="minorHAnsi"/>
              <w:noProof/>
            </w:rPr>
            <w:tab/>
          </w:r>
          <w:r w:rsidRPr="00DC5850">
            <w:rPr>
              <w:rStyle w:val="Hyperlink"/>
              <w:noProof/>
            </w:rPr>
            <w:t>Upgrade Elasticsearch components</w:t>
          </w:r>
          <w:r>
            <w:rPr>
              <w:noProof/>
              <w:webHidden/>
            </w:rPr>
            <w:tab/>
          </w:r>
          <w:r>
            <w:rPr>
              <w:noProof/>
              <w:webHidden/>
            </w:rPr>
            <w:fldChar w:fldCharType="begin"/>
          </w:r>
          <w:r>
            <w:rPr>
              <w:noProof/>
              <w:webHidden/>
            </w:rPr>
            <w:instrText xml:space="preserve"> PAGEREF _Toc138075995 \h </w:instrText>
          </w:r>
          <w:r>
            <w:rPr>
              <w:noProof/>
              <w:webHidden/>
            </w:rPr>
          </w:r>
          <w:r>
            <w:rPr>
              <w:noProof/>
              <w:webHidden/>
            </w:rPr>
            <w:fldChar w:fldCharType="separate"/>
          </w:r>
          <w:ins w:id="28" w:author="Truxal, Steve     RTX" w:date="2023-07-26T18:45:00Z">
            <w:r w:rsidR="00651143">
              <w:rPr>
                <w:noProof/>
                <w:webHidden/>
              </w:rPr>
              <w:t>117</w:t>
            </w:r>
          </w:ins>
          <w:del w:id="29" w:author="Truxal, Steve     RTX" w:date="2023-07-26T18:45:00Z">
            <w:r w:rsidDel="00651143">
              <w:rPr>
                <w:noProof/>
                <w:webHidden/>
              </w:rPr>
              <w:delText>115</w:delText>
            </w:r>
          </w:del>
          <w:r>
            <w:rPr>
              <w:noProof/>
              <w:webHidden/>
            </w:rPr>
            <w:fldChar w:fldCharType="end"/>
          </w:r>
          <w:r w:rsidRPr="00DC5850">
            <w:rPr>
              <w:rStyle w:val="Hyperlink"/>
              <w:noProof/>
            </w:rPr>
            <w:fldChar w:fldCharType="end"/>
          </w:r>
        </w:p>
        <w:p w14:paraId="0685A423" w14:textId="4436B8D9"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"_Toc138075996"</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5.5.3.1</w:t>
          </w:r>
          <w:r>
            <w:rPr>
              <w:rFonts w:asciiTheme="minorHAnsi" w:eastAsiaTheme="minorEastAsia" w:hAnsiTheme="minorHAnsi"/>
              <w:noProof/>
            </w:rPr>
            <w:tab/>
          </w:r>
          <w:r w:rsidRPr="00DC5850">
            <w:rPr>
              <w:rStyle w:val="Hyperlink"/>
              <w:noProof/>
            </w:rPr>
            <w:t>Update Repo with New Core RPMs</w:t>
          </w:r>
          <w:r>
            <w:rPr>
              <w:noProof/>
              <w:webHidden/>
            </w:rPr>
            <w:tab/>
          </w:r>
          <w:r>
            <w:rPr>
              <w:noProof/>
              <w:webHidden/>
            </w:rPr>
            <w:fldChar w:fldCharType="begin"/>
          </w:r>
          <w:r>
            <w:rPr>
              <w:noProof/>
              <w:webHidden/>
            </w:rPr>
            <w:instrText xml:space="preserve"> PAGEREF _Toc138075996 \h </w:instrText>
          </w:r>
          <w:r>
            <w:rPr>
              <w:noProof/>
              <w:webHidden/>
            </w:rPr>
          </w:r>
          <w:r>
            <w:rPr>
              <w:noProof/>
              <w:webHidden/>
            </w:rPr>
            <w:fldChar w:fldCharType="separate"/>
          </w:r>
          <w:ins w:id="30" w:author="Truxal, Steve     RTX" w:date="2023-07-26T18:45:00Z">
            <w:r w:rsidR="00651143">
              <w:rPr>
                <w:noProof/>
                <w:webHidden/>
              </w:rPr>
              <w:t>117</w:t>
            </w:r>
          </w:ins>
          <w:del w:id="31" w:author="Truxal, Steve     RTX" w:date="2023-07-26T18:45:00Z">
            <w:r w:rsidDel="00651143">
              <w:rPr>
                <w:noProof/>
                <w:webHidden/>
              </w:rPr>
              <w:delText>115</w:delText>
            </w:r>
          </w:del>
          <w:r>
            <w:rPr>
              <w:noProof/>
              <w:webHidden/>
            </w:rPr>
            <w:fldChar w:fldCharType="end"/>
          </w:r>
          <w:r w:rsidRPr="00DC5850">
            <w:rPr>
              <w:rStyle w:val="Hyperlink"/>
              <w:noProof/>
            </w:rPr>
            <w:fldChar w:fldCharType="end"/>
          </w:r>
        </w:p>
        <w:p w14:paraId="4FF68B96" w14:textId="025E473C"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"_Toc138075997"</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5.5.3.2</w:t>
          </w:r>
          <w:r>
            <w:rPr>
              <w:rFonts w:asciiTheme="minorHAnsi" w:eastAsiaTheme="minorEastAsia" w:hAnsiTheme="minorHAnsi"/>
              <w:noProof/>
            </w:rPr>
            <w:tab/>
          </w:r>
          <w:r w:rsidRPr="00DC5850">
            <w:rPr>
              <w:rStyle w:val="Hyperlink"/>
              <w:noProof/>
            </w:rPr>
            <w:t>Prepare for Elasticsearch Node Upgrades</w:t>
          </w:r>
          <w:r>
            <w:rPr>
              <w:noProof/>
              <w:webHidden/>
            </w:rPr>
            <w:tab/>
          </w:r>
          <w:r>
            <w:rPr>
              <w:noProof/>
              <w:webHidden/>
            </w:rPr>
            <w:fldChar w:fldCharType="begin"/>
          </w:r>
          <w:r>
            <w:rPr>
              <w:noProof/>
              <w:webHidden/>
            </w:rPr>
            <w:instrText xml:space="preserve"> PAGEREF _Toc138075997 \h </w:instrText>
          </w:r>
          <w:r>
            <w:rPr>
              <w:noProof/>
              <w:webHidden/>
            </w:rPr>
          </w:r>
          <w:r>
            <w:rPr>
              <w:noProof/>
              <w:webHidden/>
            </w:rPr>
            <w:fldChar w:fldCharType="separate"/>
          </w:r>
          <w:ins w:id="32" w:author="Truxal, Steve     RTX" w:date="2023-07-26T18:45:00Z">
            <w:r w:rsidR="00651143">
              <w:rPr>
                <w:noProof/>
                <w:webHidden/>
              </w:rPr>
              <w:t>118</w:t>
            </w:r>
          </w:ins>
          <w:del w:id="33" w:author="Truxal, Steve     RTX" w:date="2023-07-26T18:45:00Z">
            <w:r w:rsidDel="00651143">
              <w:rPr>
                <w:noProof/>
                <w:webHidden/>
              </w:rPr>
              <w:delText>116</w:delText>
            </w:r>
          </w:del>
          <w:r>
            <w:rPr>
              <w:noProof/>
              <w:webHidden/>
            </w:rPr>
            <w:fldChar w:fldCharType="end"/>
          </w:r>
          <w:r w:rsidRPr="00DC5850">
            <w:rPr>
              <w:rStyle w:val="Hyperlink"/>
              <w:noProof/>
            </w:rPr>
            <w:fldChar w:fldCharType="end"/>
          </w:r>
        </w:p>
        <w:p w14:paraId="4055CE29" w14:textId="75DF7992"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"_Toc138075998"</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5.5.3.3</w:t>
          </w:r>
          <w:r>
            <w:rPr>
              <w:rFonts w:asciiTheme="minorHAnsi" w:eastAsiaTheme="minorEastAsia" w:hAnsiTheme="minorHAnsi"/>
              <w:noProof/>
            </w:rPr>
            <w:tab/>
          </w:r>
          <w:r w:rsidRPr="00DC5850">
            <w:rPr>
              <w:rStyle w:val="Hyperlink"/>
              <w:noProof/>
            </w:rPr>
            <w:t>Elasticsearch</w:t>
          </w:r>
          <w:r>
            <w:rPr>
              <w:noProof/>
              <w:webHidden/>
            </w:rPr>
            <w:tab/>
          </w:r>
          <w:r>
            <w:rPr>
              <w:noProof/>
              <w:webHidden/>
            </w:rPr>
            <w:fldChar w:fldCharType="begin"/>
          </w:r>
          <w:r>
            <w:rPr>
              <w:noProof/>
              <w:webHidden/>
            </w:rPr>
            <w:instrText xml:space="preserve"> PAGEREF _Toc138075998 \h </w:instrText>
          </w:r>
          <w:r>
            <w:rPr>
              <w:noProof/>
              <w:webHidden/>
            </w:rPr>
          </w:r>
          <w:r>
            <w:rPr>
              <w:noProof/>
              <w:webHidden/>
            </w:rPr>
            <w:fldChar w:fldCharType="separate"/>
          </w:r>
          <w:ins w:id="34" w:author="Truxal, Steve     RTX" w:date="2023-07-26T18:45:00Z">
            <w:r w:rsidR="00651143">
              <w:rPr>
                <w:noProof/>
                <w:webHidden/>
              </w:rPr>
              <w:t>120</w:t>
            </w:r>
          </w:ins>
          <w:del w:id="35" w:author="Truxal, Steve     RTX" w:date="2023-07-26T18:45:00Z">
            <w:r w:rsidDel="00651143">
              <w:rPr>
                <w:noProof/>
                <w:webHidden/>
              </w:rPr>
              <w:delText>118</w:delText>
            </w:r>
          </w:del>
          <w:r>
            <w:rPr>
              <w:noProof/>
              <w:webHidden/>
            </w:rPr>
            <w:fldChar w:fldCharType="end"/>
          </w:r>
          <w:r w:rsidRPr="00DC5850">
            <w:rPr>
              <w:rStyle w:val="Hyperlink"/>
              <w:noProof/>
            </w:rPr>
            <w:fldChar w:fldCharType="end"/>
          </w:r>
        </w:p>
        <w:p w14:paraId="36D2DE7A" w14:textId="1947DFC3"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"_Toc138075999"</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5.5.3.3.1</w:t>
          </w:r>
          <w:r>
            <w:rPr>
              <w:rFonts w:asciiTheme="minorHAnsi" w:eastAsiaTheme="minorEastAsia" w:hAnsiTheme="minorHAnsi"/>
              <w:noProof/>
            </w:rPr>
            <w:tab/>
          </w:r>
          <w:r w:rsidRPr="00DC5850">
            <w:rPr>
              <w:rStyle w:val="Hyperlink"/>
              <w:noProof/>
            </w:rPr>
            <w:t>Upgrade Each Elasticsearch Node</w:t>
          </w:r>
          <w:r>
            <w:rPr>
              <w:noProof/>
              <w:webHidden/>
            </w:rPr>
            <w:tab/>
          </w:r>
          <w:r>
            <w:rPr>
              <w:noProof/>
              <w:webHidden/>
            </w:rPr>
            <w:fldChar w:fldCharType="begin"/>
          </w:r>
          <w:r>
            <w:rPr>
              <w:noProof/>
              <w:webHidden/>
            </w:rPr>
            <w:instrText xml:space="preserve"> PAGEREF _Toc138075999 \h </w:instrText>
          </w:r>
          <w:r>
            <w:rPr>
              <w:noProof/>
              <w:webHidden/>
            </w:rPr>
          </w:r>
          <w:r>
            <w:rPr>
              <w:noProof/>
              <w:webHidden/>
            </w:rPr>
            <w:fldChar w:fldCharType="separate"/>
          </w:r>
          <w:ins w:id="36" w:author="Truxal, Steve     RTX" w:date="2023-07-26T18:45:00Z">
            <w:r w:rsidR="00651143">
              <w:rPr>
                <w:noProof/>
                <w:webHidden/>
              </w:rPr>
              <w:t>121</w:t>
            </w:r>
          </w:ins>
          <w:del w:id="37" w:author="Truxal, Steve     RTX" w:date="2023-07-26T18:45:00Z">
            <w:r w:rsidDel="00651143">
              <w:rPr>
                <w:noProof/>
                <w:webHidden/>
              </w:rPr>
              <w:delText>119</w:delText>
            </w:r>
          </w:del>
          <w:r>
            <w:rPr>
              <w:noProof/>
              <w:webHidden/>
            </w:rPr>
            <w:fldChar w:fldCharType="end"/>
          </w:r>
          <w:r w:rsidRPr="00DC5850">
            <w:rPr>
              <w:rStyle w:val="Hyperlink"/>
              <w:noProof/>
            </w:rPr>
            <w:fldChar w:fldCharType="end"/>
          </w:r>
        </w:p>
        <w:p w14:paraId="52ADB128" w14:textId="756000D9"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"_Toc138076000"</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5.5.3.3.2</w:t>
          </w:r>
          <w:r>
            <w:rPr>
              <w:rFonts w:asciiTheme="minorHAnsi" w:eastAsiaTheme="minorEastAsia" w:hAnsiTheme="minorHAnsi"/>
              <w:noProof/>
            </w:rPr>
            <w:tab/>
          </w:r>
          <w:r w:rsidRPr="00DC5850">
            <w:rPr>
              <w:rStyle w:val="Hyperlink"/>
              <w:noProof/>
            </w:rPr>
            <w:t>Verify Upgrade Versions</w:t>
          </w:r>
          <w:r>
            <w:rPr>
              <w:noProof/>
              <w:webHidden/>
            </w:rPr>
            <w:tab/>
          </w:r>
          <w:r>
            <w:rPr>
              <w:noProof/>
              <w:webHidden/>
            </w:rPr>
            <w:fldChar w:fldCharType="begin"/>
          </w:r>
          <w:r>
            <w:rPr>
              <w:noProof/>
              <w:webHidden/>
            </w:rPr>
            <w:instrText xml:space="preserve"> PAGEREF _Toc138076000 \h </w:instrText>
          </w:r>
          <w:r>
            <w:rPr>
              <w:noProof/>
              <w:webHidden/>
            </w:rPr>
          </w:r>
          <w:r>
            <w:rPr>
              <w:noProof/>
              <w:webHidden/>
            </w:rPr>
            <w:fldChar w:fldCharType="separate"/>
          </w:r>
          <w:ins w:id="38" w:author="Truxal, Steve     RTX" w:date="2023-07-26T18:45:00Z">
            <w:r w:rsidR="00651143">
              <w:rPr>
                <w:noProof/>
                <w:webHidden/>
              </w:rPr>
              <w:t>123</w:t>
            </w:r>
          </w:ins>
          <w:del w:id="39" w:author="Truxal, Steve     RTX" w:date="2023-07-26T18:45:00Z">
            <w:r w:rsidDel="00651143">
              <w:rPr>
                <w:noProof/>
                <w:webHidden/>
              </w:rPr>
              <w:delText>121</w:delText>
            </w:r>
          </w:del>
          <w:r>
            <w:rPr>
              <w:noProof/>
              <w:webHidden/>
            </w:rPr>
            <w:fldChar w:fldCharType="end"/>
          </w:r>
          <w:r w:rsidRPr="00DC5850">
            <w:rPr>
              <w:rStyle w:val="Hyperlink"/>
              <w:noProof/>
            </w:rPr>
            <w:fldChar w:fldCharType="end"/>
          </w:r>
        </w:p>
        <w:p w14:paraId="6C722644" w14:textId="7F0D69D5"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"_Toc138076001"</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5.5.3.3.3</w:t>
          </w:r>
          <w:r>
            <w:rPr>
              <w:rFonts w:asciiTheme="minorHAnsi" w:eastAsiaTheme="minorEastAsia" w:hAnsiTheme="minorHAnsi"/>
              <w:noProof/>
            </w:rPr>
            <w:tab/>
          </w:r>
          <w:r w:rsidRPr="00DC5850">
            <w:rPr>
              <w:rStyle w:val="Hyperlink"/>
              <w:noProof/>
            </w:rPr>
            <w:t>Complete Cluster Upgrade</w:t>
          </w:r>
          <w:r>
            <w:rPr>
              <w:noProof/>
              <w:webHidden/>
            </w:rPr>
            <w:tab/>
          </w:r>
          <w:r>
            <w:rPr>
              <w:noProof/>
              <w:webHidden/>
            </w:rPr>
            <w:fldChar w:fldCharType="begin"/>
          </w:r>
          <w:r>
            <w:rPr>
              <w:noProof/>
              <w:webHidden/>
            </w:rPr>
            <w:instrText xml:space="preserve"> PAGEREF _Toc138076001 \h </w:instrText>
          </w:r>
          <w:r>
            <w:rPr>
              <w:noProof/>
              <w:webHidden/>
            </w:rPr>
          </w:r>
          <w:r>
            <w:rPr>
              <w:noProof/>
              <w:webHidden/>
            </w:rPr>
            <w:fldChar w:fldCharType="separate"/>
          </w:r>
          <w:ins w:id="40" w:author="Truxal, Steve     RTX" w:date="2023-07-26T18:45:00Z">
            <w:r w:rsidR="00651143">
              <w:rPr>
                <w:noProof/>
                <w:webHidden/>
              </w:rPr>
              <w:t>124</w:t>
            </w:r>
          </w:ins>
          <w:del w:id="41" w:author="Truxal, Steve     RTX" w:date="2023-07-26T18:45:00Z">
            <w:r w:rsidDel="00651143">
              <w:rPr>
                <w:noProof/>
                <w:webHidden/>
              </w:rPr>
              <w:delText>122</w:delText>
            </w:r>
          </w:del>
          <w:r>
            <w:rPr>
              <w:noProof/>
              <w:webHidden/>
            </w:rPr>
            <w:fldChar w:fldCharType="end"/>
          </w:r>
          <w:r w:rsidRPr="00DC5850">
            <w:rPr>
              <w:rStyle w:val="Hyperlink"/>
              <w:noProof/>
            </w:rPr>
            <w:fldChar w:fldCharType="end"/>
          </w:r>
        </w:p>
        <w:p w14:paraId="7232FDA1" w14:textId="40A20AE3"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"_Toc138076002"</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5.5.3.4</w:t>
          </w:r>
          <w:r>
            <w:rPr>
              <w:rFonts w:asciiTheme="minorHAnsi" w:eastAsiaTheme="minorEastAsia" w:hAnsiTheme="minorHAnsi"/>
              <w:noProof/>
            </w:rPr>
            <w:tab/>
          </w:r>
          <w:r w:rsidRPr="00DC5850">
            <w:rPr>
              <w:rStyle w:val="Hyperlink"/>
              <w:noProof/>
            </w:rPr>
            <w:t>Upgrade Kibana</w:t>
          </w:r>
          <w:r>
            <w:rPr>
              <w:noProof/>
              <w:webHidden/>
            </w:rPr>
            <w:tab/>
          </w:r>
          <w:r>
            <w:rPr>
              <w:noProof/>
              <w:webHidden/>
            </w:rPr>
            <w:fldChar w:fldCharType="begin"/>
          </w:r>
          <w:r>
            <w:rPr>
              <w:noProof/>
              <w:webHidden/>
            </w:rPr>
            <w:instrText xml:space="preserve"> PAGEREF _Toc138076002 \h </w:instrText>
          </w:r>
          <w:r>
            <w:rPr>
              <w:noProof/>
              <w:webHidden/>
            </w:rPr>
          </w:r>
          <w:r>
            <w:rPr>
              <w:noProof/>
              <w:webHidden/>
            </w:rPr>
            <w:fldChar w:fldCharType="separate"/>
          </w:r>
          <w:ins w:id="42" w:author="Truxal, Steve     RTX" w:date="2023-07-26T18:45:00Z">
            <w:r w:rsidR="00651143">
              <w:rPr>
                <w:noProof/>
                <w:webHidden/>
              </w:rPr>
              <w:t>126</w:t>
            </w:r>
          </w:ins>
          <w:del w:id="43" w:author="Truxal, Steve     RTX" w:date="2023-07-26T18:45:00Z">
            <w:r w:rsidDel="00651143">
              <w:rPr>
                <w:noProof/>
                <w:webHidden/>
              </w:rPr>
              <w:delText>124</w:delText>
            </w:r>
          </w:del>
          <w:r>
            <w:rPr>
              <w:noProof/>
              <w:webHidden/>
            </w:rPr>
            <w:fldChar w:fldCharType="end"/>
          </w:r>
          <w:r w:rsidRPr="00DC5850">
            <w:rPr>
              <w:rStyle w:val="Hyperlink"/>
              <w:noProof/>
            </w:rPr>
            <w:fldChar w:fldCharType="end"/>
          </w:r>
        </w:p>
        <w:p w14:paraId="2938FE4E" w14:textId="23887FB5"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"_Toc138076003"</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5.5.3.4.1</w:t>
          </w:r>
          <w:r>
            <w:rPr>
              <w:rFonts w:asciiTheme="minorHAnsi" w:eastAsiaTheme="minorEastAsia" w:hAnsiTheme="minorHAnsi"/>
              <w:noProof/>
            </w:rPr>
            <w:tab/>
          </w:r>
          <w:r w:rsidRPr="00DC5850">
            <w:rPr>
              <w:rStyle w:val="Hyperlink"/>
              <w:noProof/>
            </w:rPr>
            <w:t>Upgrade Kibana Instance</w:t>
          </w:r>
          <w:r>
            <w:rPr>
              <w:noProof/>
              <w:webHidden/>
            </w:rPr>
            <w:tab/>
          </w:r>
          <w:r>
            <w:rPr>
              <w:noProof/>
              <w:webHidden/>
            </w:rPr>
            <w:fldChar w:fldCharType="begin"/>
          </w:r>
          <w:r>
            <w:rPr>
              <w:noProof/>
              <w:webHidden/>
            </w:rPr>
            <w:instrText xml:space="preserve"> PAGEREF _Toc138076003 \h </w:instrText>
          </w:r>
          <w:r>
            <w:rPr>
              <w:noProof/>
              <w:webHidden/>
            </w:rPr>
          </w:r>
          <w:r>
            <w:rPr>
              <w:noProof/>
              <w:webHidden/>
            </w:rPr>
            <w:fldChar w:fldCharType="separate"/>
          </w:r>
          <w:ins w:id="44" w:author="Truxal, Steve     RTX" w:date="2023-07-26T18:45:00Z">
            <w:r w:rsidR="00651143">
              <w:rPr>
                <w:noProof/>
                <w:webHidden/>
              </w:rPr>
              <w:t>127</w:t>
            </w:r>
          </w:ins>
          <w:del w:id="45" w:author="Truxal, Steve     RTX" w:date="2023-07-26T18:45:00Z">
            <w:r w:rsidDel="00651143">
              <w:rPr>
                <w:noProof/>
                <w:webHidden/>
              </w:rPr>
              <w:delText>125</w:delText>
            </w:r>
          </w:del>
          <w:r>
            <w:rPr>
              <w:noProof/>
              <w:webHidden/>
            </w:rPr>
            <w:fldChar w:fldCharType="end"/>
          </w:r>
          <w:r w:rsidRPr="00DC5850">
            <w:rPr>
              <w:rStyle w:val="Hyperlink"/>
              <w:noProof/>
            </w:rPr>
            <w:fldChar w:fldCharType="end"/>
          </w:r>
        </w:p>
        <w:p w14:paraId="0A80B0B5" w14:textId="4698030B"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"_Toc138076004"</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5.5.3.4.2</w:t>
          </w:r>
          <w:r>
            <w:rPr>
              <w:rFonts w:asciiTheme="minorHAnsi" w:eastAsiaTheme="minorEastAsia" w:hAnsiTheme="minorHAnsi"/>
              <w:noProof/>
            </w:rPr>
            <w:tab/>
          </w:r>
          <w:r w:rsidRPr="00DC5850">
            <w:rPr>
              <w:rStyle w:val="Hyperlink"/>
              <w:noProof/>
            </w:rPr>
            <w:t>Update Load Balancer Configuration</w:t>
          </w:r>
          <w:r>
            <w:rPr>
              <w:noProof/>
              <w:webHidden/>
            </w:rPr>
            <w:tab/>
          </w:r>
          <w:r>
            <w:rPr>
              <w:noProof/>
              <w:webHidden/>
            </w:rPr>
            <w:fldChar w:fldCharType="begin"/>
          </w:r>
          <w:r>
            <w:rPr>
              <w:noProof/>
              <w:webHidden/>
            </w:rPr>
            <w:instrText xml:space="preserve"> PAGEREF _Toc138076004 \h </w:instrText>
          </w:r>
          <w:r>
            <w:rPr>
              <w:noProof/>
              <w:webHidden/>
            </w:rPr>
          </w:r>
          <w:r>
            <w:rPr>
              <w:noProof/>
              <w:webHidden/>
            </w:rPr>
            <w:fldChar w:fldCharType="separate"/>
          </w:r>
          <w:ins w:id="46" w:author="Truxal, Steve     RTX" w:date="2023-07-26T18:45:00Z">
            <w:r w:rsidR="00651143">
              <w:rPr>
                <w:noProof/>
                <w:webHidden/>
              </w:rPr>
              <w:t>128</w:t>
            </w:r>
          </w:ins>
          <w:del w:id="47" w:author="Truxal, Steve     RTX" w:date="2023-07-26T18:45:00Z">
            <w:r w:rsidDel="00651143">
              <w:rPr>
                <w:noProof/>
                <w:webHidden/>
              </w:rPr>
              <w:delText>126</w:delText>
            </w:r>
          </w:del>
          <w:r>
            <w:rPr>
              <w:noProof/>
              <w:webHidden/>
            </w:rPr>
            <w:fldChar w:fldCharType="end"/>
          </w:r>
          <w:r w:rsidRPr="00DC5850">
            <w:rPr>
              <w:rStyle w:val="Hyperlink"/>
              <w:noProof/>
            </w:rPr>
            <w:fldChar w:fldCharType="end"/>
          </w:r>
        </w:p>
        <w:p w14:paraId="0607D657" w14:textId="50B990FD"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"_Toc138076005"</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5.5.3.4.3</w:t>
          </w:r>
          <w:r>
            <w:rPr>
              <w:rFonts w:asciiTheme="minorHAnsi" w:eastAsiaTheme="minorEastAsia" w:hAnsiTheme="minorHAnsi"/>
              <w:noProof/>
            </w:rPr>
            <w:tab/>
          </w:r>
          <w:r w:rsidRPr="00DC5850">
            <w:rPr>
              <w:rStyle w:val="Hyperlink"/>
              <w:noProof/>
            </w:rPr>
            <w:t>Start &amp; Test Kibana</w:t>
          </w:r>
          <w:r>
            <w:rPr>
              <w:noProof/>
              <w:webHidden/>
            </w:rPr>
            <w:tab/>
          </w:r>
          <w:r>
            <w:rPr>
              <w:noProof/>
              <w:webHidden/>
            </w:rPr>
            <w:fldChar w:fldCharType="begin"/>
          </w:r>
          <w:r>
            <w:rPr>
              <w:noProof/>
              <w:webHidden/>
            </w:rPr>
            <w:instrText xml:space="preserve"> PAGEREF _Toc138076005 \h </w:instrText>
          </w:r>
          <w:r>
            <w:rPr>
              <w:noProof/>
              <w:webHidden/>
            </w:rPr>
          </w:r>
          <w:r>
            <w:rPr>
              <w:noProof/>
              <w:webHidden/>
            </w:rPr>
            <w:fldChar w:fldCharType="separate"/>
          </w:r>
          <w:ins w:id="48" w:author="Truxal, Steve     RTX" w:date="2023-07-26T18:45:00Z">
            <w:r w:rsidR="00651143">
              <w:rPr>
                <w:noProof/>
                <w:webHidden/>
              </w:rPr>
              <w:t>128</w:t>
            </w:r>
          </w:ins>
          <w:del w:id="49" w:author="Truxal, Steve     RTX" w:date="2023-07-26T18:45:00Z">
            <w:r w:rsidDel="00651143">
              <w:rPr>
                <w:noProof/>
                <w:webHidden/>
              </w:rPr>
              <w:delText>126</w:delText>
            </w:r>
          </w:del>
          <w:r>
            <w:rPr>
              <w:noProof/>
              <w:webHidden/>
            </w:rPr>
            <w:fldChar w:fldCharType="end"/>
          </w:r>
          <w:r w:rsidRPr="00DC5850">
            <w:rPr>
              <w:rStyle w:val="Hyperlink"/>
              <w:noProof/>
            </w:rPr>
            <w:fldChar w:fldCharType="end"/>
          </w:r>
        </w:p>
        <w:p w14:paraId="75B67F20" w14:textId="79FC2B80"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"_Toc138076006"</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w:t>
          </w:r>
          <w:r>
            <w:rPr>
              <w:rFonts w:asciiTheme="minorHAnsi" w:eastAsiaTheme="minorEastAsia" w:hAnsiTheme="minorHAnsi"/>
              <w:noProof/>
            </w:rPr>
            <w:tab/>
          </w:r>
          <w:r w:rsidRPr="00DC5850">
            <w:rPr>
              <w:rStyle w:val="Hyperlink"/>
              <w:noProof/>
            </w:rPr>
            <w:t>Update Elastic Search Configurations</w:t>
          </w:r>
          <w:r>
            <w:rPr>
              <w:noProof/>
              <w:webHidden/>
            </w:rPr>
            <w:tab/>
          </w:r>
          <w:r>
            <w:rPr>
              <w:noProof/>
              <w:webHidden/>
            </w:rPr>
            <w:fldChar w:fldCharType="begin"/>
          </w:r>
          <w:r>
            <w:rPr>
              <w:noProof/>
              <w:webHidden/>
            </w:rPr>
            <w:instrText xml:space="preserve"> PAGEREF _Toc138076006 \h </w:instrText>
          </w:r>
          <w:r>
            <w:rPr>
              <w:noProof/>
              <w:webHidden/>
            </w:rPr>
          </w:r>
          <w:r>
            <w:rPr>
              <w:noProof/>
              <w:webHidden/>
            </w:rPr>
            <w:fldChar w:fldCharType="separate"/>
          </w:r>
          <w:ins w:id="50" w:author="Truxal, Steve     RTX" w:date="2023-07-26T18:45:00Z">
            <w:r w:rsidR="00651143">
              <w:rPr>
                <w:noProof/>
                <w:webHidden/>
              </w:rPr>
              <w:t>129</w:t>
            </w:r>
          </w:ins>
          <w:del w:id="51" w:author="Truxal, Steve     RTX" w:date="2023-07-26T18:45:00Z">
            <w:r w:rsidDel="00651143">
              <w:rPr>
                <w:noProof/>
                <w:webHidden/>
              </w:rPr>
              <w:delText>127</w:delText>
            </w:r>
          </w:del>
          <w:r>
            <w:rPr>
              <w:noProof/>
              <w:webHidden/>
            </w:rPr>
            <w:fldChar w:fldCharType="end"/>
          </w:r>
          <w:r w:rsidRPr="00DC5850">
            <w:rPr>
              <w:rStyle w:val="Hyperlink"/>
              <w:noProof/>
            </w:rPr>
            <w:fldChar w:fldCharType="end"/>
          </w:r>
        </w:p>
        <w:p w14:paraId="7537DF50" w14:textId="5A1DB56D"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"_Toc138076007"</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5.5.4.1</w:t>
          </w:r>
          <w:r>
            <w:rPr>
              <w:rFonts w:asciiTheme="minorHAnsi" w:eastAsiaTheme="minorEastAsia" w:hAnsiTheme="minorHAnsi"/>
              <w:noProof/>
            </w:rPr>
            <w:tab/>
          </w:r>
          <w:r w:rsidRPr="00DC5850">
            <w:rPr>
              <w:rStyle w:val="Hyperlink"/>
              <w:noProof/>
            </w:rPr>
            <w:t>Update Roles</w:t>
          </w:r>
          <w:r>
            <w:rPr>
              <w:noProof/>
              <w:webHidden/>
            </w:rPr>
            <w:tab/>
          </w:r>
          <w:r>
            <w:rPr>
              <w:noProof/>
              <w:webHidden/>
            </w:rPr>
            <w:fldChar w:fldCharType="begin"/>
          </w:r>
          <w:r>
            <w:rPr>
              <w:noProof/>
              <w:webHidden/>
            </w:rPr>
            <w:instrText xml:space="preserve"> PAGEREF _Toc138076007 \h </w:instrText>
          </w:r>
          <w:r>
            <w:rPr>
              <w:noProof/>
              <w:webHidden/>
            </w:rPr>
          </w:r>
          <w:r>
            <w:rPr>
              <w:noProof/>
              <w:webHidden/>
            </w:rPr>
            <w:fldChar w:fldCharType="separate"/>
          </w:r>
          <w:ins w:id="52" w:author="Truxal, Steve     RTX" w:date="2023-07-26T18:45:00Z">
            <w:r w:rsidR="00651143">
              <w:rPr>
                <w:noProof/>
                <w:webHidden/>
              </w:rPr>
              <w:t>130</w:t>
            </w:r>
          </w:ins>
          <w:del w:id="53" w:author="Truxal, Steve     RTX" w:date="2023-07-26T18:45:00Z">
            <w:r w:rsidDel="00651143">
              <w:rPr>
                <w:noProof/>
                <w:webHidden/>
              </w:rPr>
              <w:delText>128</w:delText>
            </w:r>
          </w:del>
          <w:r>
            <w:rPr>
              <w:noProof/>
              <w:webHidden/>
            </w:rPr>
            <w:fldChar w:fldCharType="end"/>
          </w:r>
          <w:r w:rsidRPr="00DC5850">
            <w:rPr>
              <w:rStyle w:val="Hyperlink"/>
              <w:noProof/>
            </w:rPr>
            <w:fldChar w:fldCharType="end"/>
          </w:r>
        </w:p>
        <w:p w14:paraId="7B7F0774" w14:textId="40C5EE0A"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"_Toc138076008"</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5.5.4.1.1</w:t>
          </w:r>
          <w:r>
            <w:rPr>
              <w:rFonts w:asciiTheme="minorHAnsi" w:eastAsiaTheme="minorEastAsia" w:hAnsiTheme="minorHAnsi"/>
              <w:noProof/>
            </w:rPr>
            <w:tab/>
          </w:r>
          <w:r w:rsidRPr="00DC5850">
            <w:rPr>
              <w:rStyle w:val="Hyperlink"/>
              <w:noProof/>
              <w:shd w:val="clear" w:color="auto" w:fill="FFFFFF"/>
            </w:rPr>
            <w:t xml:space="preserve">Load Kibana </w:t>
          </w:r>
          <w:r w:rsidRPr="00DC5850">
            <w:rPr>
              <w:rStyle w:val="Hyperlink"/>
              <w:noProof/>
            </w:rPr>
            <w:t>Roles</w:t>
          </w:r>
          <w:r>
            <w:rPr>
              <w:noProof/>
              <w:webHidden/>
            </w:rPr>
            <w:tab/>
          </w:r>
          <w:r>
            <w:rPr>
              <w:noProof/>
              <w:webHidden/>
            </w:rPr>
            <w:fldChar w:fldCharType="begin"/>
          </w:r>
          <w:r>
            <w:rPr>
              <w:noProof/>
              <w:webHidden/>
            </w:rPr>
            <w:instrText xml:space="preserve"> PAGEREF _Toc138076008 \h </w:instrText>
          </w:r>
          <w:r>
            <w:rPr>
              <w:noProof/>
              <w:webHidden/>
            </w:rPr>
          </w:r>
          <w:r>
            <w:rPr>
              <w:noProof/>
              <w:webHidden/>
            </w:rPr>
            <w:fldChar w:fldCharType="separate"/>
          </w:r>
          <w:ins w:id="54" w:author="Truxal, Steve     RTX" w:date="2023-07-26T18:45:00Z">
            <w:r w:rsidR="00651143">
              <w:rPr>
                <w:noProof/>
                <w:webHidden/>
              </w:rPr>
              <w:t>130</w:t>
            </w:r>
          </w:ins>
          <w:del w:id="55" w:author="Truxal, Steve     RTX" w:date="2023-07-26T18:45:00Z">
            <w:r w:rsidDel="00651143">
              <w:rPr>
                <w:noProof/>
                <w:webHidden/>
              </w:rPr>
              <w:delText>128</w:delText>
            </w:r>
          </w:del>
          <w:r>
            <w:rPr>
              <w:noProof/>
              <w:webHidden/>
            </w:rPr>
            <w:fldChar w:fldCharType="end"/>
          </w:r>
          <w:r w:rsidRPr="00DC5850">
            <w:rPr>
              <w:rStyle w:val="Hyperlink"/>
              <w:noProof/>
            </w:rPr>
            <w:fldChar w:fldCharType="end"/>
          </w:r>
        </w:p>
        <w:p w14:paraId="534DF609" w14:textId="0449CE80"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"_Toc138076009"</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5.5.4.1.2</w:t>
          </w:r>
          <w:r>
            <w:rPr>
              <w:rFonts w:asciiTheme="minorHAnsi" w:eastAsiaTheme="minorEastAsia" w:hAnsiTheme="minorHAnsi"/>
              <w:noProof/>
            </w:rPr>
            <w:tab/>
          </w:r>
          <w:r w:rsidRPr="00DC5850">
            <w:rPr>
              <w:rStyle w:val="Hyperlink"/>
              <w:noProof/>
            </w:rPr>
            <w:t>Verify Kibana Roles are Loaded</w:t>
          </w:r>
          <w:r>
            <w:rPr>
              <w:noProof/>
              <w:webHidden/>
            </w:rPr>
            <w:tab/>
          </w:r>
          <w:r>
            <w:rPr>
              <w:noProof/>
              <w:webHidden/>
            </w:rPr>
            <w:fldChar w:fldCharType="begin"/>
          </w:r>
          <w:r>
            <w:rPr>
              <w:noProof/>
              <w:webHidden/>
            </w:rPr>
            <w:instrText xml:space="preserve"> PAGEREF _Toc138076009 \h </w:instrText>
          </w:r>
          <w:r>
            <w:rPr>
              <w:noProof/>
              <w:webHidden/>
            </w:rPr>
          </w:r>
          <w:r>
            <w:rPr>
              <w:noProof/>
              <w:webHidden/>
            </w:rPr>
            <w:fldChar w:fldCharType="separate"/>
          </w:r>
          <w:ins w:id="56" w:author="Truxal, Steve     RTX" w:date="2023-07-26T18:45:00Z">
            <w:r w:rsidR="00651143">
              <w:rPr>
                <w:noProof/>
                <w:webHidden/>
              </w:rPr>
              <w:t>130</w:t>
            </w:r>
          </w:ins>
          <w:del w:id="57" w:author="Truxal, Steve     RTX" w:date="2023-07-26T18:45:00Z">
            <w:r w:rsidDel="00651143">
              <w:rPr>
                <w:noProof/>
                <w:webHidden/>
              </w:rPr>
              <w:delText>128</w:delText>
            </w:r>
          </w:del>
          <w:r>
            <w:rPr>
              <w:noProof/>
              <w:webHidden/>
            </w:rPr>
            <w:fldChar w:fldCharType="end"/>
          </w:r>
          <w:r w:rsidRPr="00DC5850">
            <w:rPr>
              <w:rStyle w:val="Hyperlink"/>
              <w:noProof/>
            </w:rPr>
            <w:fldChar w:fldCharType="end"/>
          </w:r>
        </w:p>
        <w:p w14:paraId="70E48BB6" w14:textId="1E83C850"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"_Toc138076010"</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5.5.4.2</w:t>
          </w:r>
          <w:r>
            <w:rPr>
              <w:rFonts w:asciiTheme="minorHAnsi" w:eastAsiaTheme="minorEastAsia" w:hAnsiTheme="minorHAnsi"/>
              <w:noProof/>
            </w:rPr>
            <w:tab/>
          </w:r>
          <w:r w:rsidRPr="00DC5850">
            <w:rPr>
              <w:rStyle w:val="Hyperlink"/>
              <w:noProof/>
            </w:rPr>
            <w:t>Update Ingest Pipelines in Elasticsearch</w:t>
          </w:r>
          <w:r>
            <w:rPr>
              <w:noProof/>
              <w:webHidden/>
            </w:rPr>
            <w:tab/>
          </w:r>
          <w:r>
            <w:rPr>
              <w:noProof/>
              <w:webHidden/>
            </w:rPr>
            <w:fldChar w:fldCharType="begin"/>
          </w:r>
          <w:r>
            <w:rPr>
              <w:noProof/>
              <w:webHidden/>
            </w:rPr>
            <w:instrText xml:space="preserve"> PAGEREF _Toc138076010 \h </w:instrText>
          </w:r>
          <w:r>
            <w:rPr>
              <w:noProof/>
              <w:webHidden/>
            </w:rPr>
          </w:r>
          <w:r>
            <w:rPr>
              <w:noProof/>
              <w:webHidden/>
            </w:rPr>
            <w:fldChar w:fldCharType="separate"/>
          </w:r>
          <w:ins w:id="58" w:author="Truxal, Steve     RTX" w:date="2023-07-26T18:45:00Z">
            <w:r w:rsidR="00651143">
              <w:rPr>
                <w:noProof/>
                <w:webHidden/>
              </w:rPr>
              <w:t>131</w:t>
            </w:r>
          </w:ins>
          <w:del w:id="59" w:author="Truxal, Steve     RTX" w:date="2023-07-26T18:45:00Z">
            <w:r w:rsidDel="00651143">
              <w:rPr>
                <w:noProof/>
                <w:webHidden/>
              </w:rPr>
              <w:delText>129</w:delText>
            </w:r>
          </w:del>
          <w:r>
            <w:rPr>
              <w:noProof/>
              <w:webHidden/>
            </w:rPr>
            <w:fldChar w:fldCharType="end"/>
          </w:r>
          <w:r w:rsidRPr="00DC5850">
            <w:rPr>
              <w:rStyle w:val="Hyperlink"/>
              <w:noProof/>
            </w:rPr>
            <w:fldChar w:fldCharType="end"/>
          </w:r>
        </w:p>
        <w:p w14:paraId="0AD0BA29" w14:textId="40A8674D"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"_Toc138076011"</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5.5.4.3</w:t>
          </w:r>
          <w:r>
            <w:rPr>
              <w:rFonts w:asciiTheme="minorHAnsi" w:eastAsiaTheme="minorEastAsia" w:hAnsiTheme="minorHAnsi"/>
              <w:noProof/>
            </w:rPr>
            <w:tab/>
          </w:r>
          <w:r w:rsidRPr="00DC5850">
            <w:rPr>
              <w:rStyle w:val="Hyperlink"/>
              <w:noProof/>
            </w:rPr>
            <w:t>Update Templates</w:t>
          </w:r>
          <w:r>
            <w:rPr>
              <w:noProof/>
              <w:webHidden/>
            </w:rPr>
            <w:tab/>
          </w:r>
          <w:r>
            <w:rPr>
              <w:noProof/>
              <w:webHidden/>
            </w:rPr>
            <w:fldChar w:fldCharType="begin"/>
          </w:r>
          <w:r>
            <w:rPr>
              <w:noProof/>
              <w:webHidden/>
            </w:rPr>
            <w:instrText xml:space="preserve"> PAGEREF _Toc138076011 \h </w:instrText>
          </w:r>
          <w:r>
            <w:rPr>
              <w:noProof/>
              <w:webHidden/>
            </w:rPr>
          </w:r>
          <w:r>
            <w:rPr>
              <w:noProof/>
              <w:webHidden/>
            </w:rPr>
            <w:fldChar w:fldCharType="separate"/>
          </w:r>
          <w:ins w:id="60" w:author="Truxal, Steve     RTX" w:date="2023-07-26T18:45:00Z">
            <w:r w:rsidR="00651143">
              <w:rPr>
                <w:noProof/>
                <w:webHidden/>
              </w:rPr>
              <w:t>133</w:t>
            </w:r>
          </w:ins>
          <w:del w:id="61" w:author="Truxal, Steve     RTX" w:date="2023-07-26T18:45:00Z">
            <w:r w:rsidDel="00651143">
              <w:rPr>
                <w:noProof/>
                <w:webHidden/>
              </w:rPr>
              <w:delText>131</w:delText>
            </w:r>
          </w:del>
          <w:r>
            <w:rPr>
              <w:noProof/>
              <w:webHidden/>
            </w:rPr>
            <w:fldChar w:fldCharType="end"/>
          </w:r>
          <w:r w:rsidRPr="00DC5850">
            <w:rPr>
              <w:rStyle w:val="Hyperlink"/>
              <w:noProof/>
            </w:rPr>
            <w:fldChar w:fldCharType="end"/>
          </w:r>
        </w:p>
        <w:p w14:paraId="04825FE2" w14:textId="178FBE55"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"_Toc138076012"</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5.5.4.4</w:t>
          </w:r>
          <w:r>
            <w:rPr>
              <w:rFonts w:asciiTheme="minorHAnsi" w:eastAsiaTheme="minorEastAsia" w:hAnsiTheme="minorHAnsi"/>
              <w:noProof/>
            </w:rPr>
            <w:tab/>
          </w:r>
          <w:r w:rsidRPr="00DC5850">
            <w:rPr>
              <w:rStyle w:val="Hyperlink"/>
              <w:noProof/>
            </w:rPr>
            <w:t>Update Component Template Ordering</w:t>
          </w:r>
          <w:r>
            <w:rPr>
              <w:noProof/>
              <w:webHidden/>
            </w:rPr>
            <w:tab/>
          </w:r>
          <w:r>
            <w:rPr>
              <w:noProof/>
              <w:webHidden/>
            </w:rPr>
            <w:fldChar w:fldCharType="begin"/>
          </w:r>
          <w:r>
            <w:rPr>
              <w:noProof/>
              <w:webHidden/>
            </w:rPr>
            <w:instrText xml:space="preserve"> PAGEREF _Toc138076012 \h </w:instrText>
          </w:r>
          <w:r>
            <w:rPr>
              <w:noProof/>
              <w:webHidden/>
            </w:rPr>
          </w:r>
          <w:r>
            <w:rPr>
              <w:noProof/>
              <w:webHidden/>
            </w:rPr>
            <w:fldChar w:fldCharType="separate"/>
          </w:r>
          <w:ins w:id="62" w:author="Truxal, Steve     RTX" w:date="2023-07-26T18:45:00Z">
            <w:r w:rsidR="00651143">
              <w:rPr>
                <w:noProof/>
                <w:webHidden/>
              </w:rPr>
              <w:t>134</w:t>
            </w:r>
          </w:ins>
          <w:del w:id="63" w:author="Truxal, Steve     RTX" w:date="2023-07-26T18:45:00Z">
            <w:r w:rsidDel="00651143">
              <w:rPr>
                <w:noProof/>
                <w:webHidden/>
              </w:rPr>
              <w:delText>132</w:delText>
            </w:r>
          </w:del>
          <w:r>
            <w:rPr>
              <w:noProof/>
              <w:webHidden/>
            </w:rPr>
            <w:fldChar w:fldCharType="end"/>
          </w:r>
          <w:r w:rsidRPr="00DC5850">
            <w:rPr>
              <w:rStyle w:val="Hyperlink"/>
              <w:noProof/>
            </w:rPr>
            <w:fldChar w:fldCharType="end"/>
          </w:r>
        </w:p>
        <w:p w14:paraId="18A5224B" w14:textId="00856FB1" w:rsidR="00E454A8" w:rsidRDefault="00E454A8">
          <w:pPr>
            <w:pStyle w:val="TOC4"/>
            <w:tabs>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"_Toc138076013"</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5.5.4.5</w:t>
          </w:r>
          <w:r>
            <w:rPr>
              <w:noProof/>
              <w:webHidden/>
            </w:rPr>
            <w:tab/>
          </w:r>
          <w:r>
            <w:rPr>
              <w:noProof/>
              <w:webHidden/>
            </w:rPr>
            <w:fldChar w:fldCharType="begin"/>
          </w:r>
          <w:r>
            <w:rPr>
              <w:noProof/>
              <w:webHidden/>
            </w:rPr>
            <w:instrText xml:space="preserve"> PAGEREF _Toc138076013 \h </w:instrText>
          </w:r>
          <w:r>
            <w:rPr>
              <w:noProof/>
              <w:webHidden/>
            </w:rPr>
          </w:r>
          <w:r>
            <w:rPr>
              <w:noProof/>
              <w:webHidden/>
            </w:rPr>
            <w:fldChar w:fldCharType="separate"/>
          </w:r>
          <w:ins w:id="64" w:author="Truxal, Steve     RTX" w:date="2023-07-26T18:45:00Z">
            <w:r w:rsidR="00651143">
              <w:rPr>
                <w:noProof/>
                <w:webHidden/>
              </w:rPr>
              <w:t>137</w:t>
            </w:r>
          </w:ins>
          <w:del w:id="65" w:author="Truxal, Steve     RTX" w:date="2023-07-26T18:45:00Z">
            <w:r w:rsidDel="00651143">
              <w:rPr>
                <w:noProof/>
                <w:webHidden/>
              </w:rPr>
              <w:delText>136</w:delText>
            </w:r>
          </w:del>
          <w:r>
            <w:rPr>
              <w:noProof/>
              <w:webHidden/>
            </w:rPr>
            <w:fldChar w:fldCharType="end"/>
          </w:r>
          <w:r w:rsidRPr="00DC5850">
            <w:rPr>
              <w:rStyle w:val="Hyperlink"/>
              <w:noProof/>
            </w:rPr>
            <w:fldChar w:fldCharType="end"/>
          </w:r>
        </w:p>
        <w:p w14:paraId="12214BC6" w14:textId="1A1A7E3E"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"_Toc138076014"</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5.5.4.6</w:t>
          </w:r>
          <w:r>
            <w:rPr>
              <w:rFonts w:asciiTheme="minorHAnsi" w:eastAsiaTheme="minorEastAsia" w:hAnsiTheme="minorHAnsi"/>
              <w:noProof/>
            </w:rPr>
            <w:tab/>
          </w:r>
          <w:r w:rsidRPr="00DC5850">
            <w:rPr>
              <w:rStyle w:val="Hyperlink"/>
              <w:noProof/>
            </w:rPr>
            <w:t>Bootstrap Indexes</w:t>
          </w:r>
          <w:r>
            <w:rPr>
              <w:noProof/>
              <w:webHidden/>
            </w:rPr>
            <w:tab/>
          </w:r>
          <w:r>
            <w:rPr>
              <w:noProof/>
              <w:webHidden/>
            </w:rPr>
            <w:fldChar w:fldCharType="begin"/>
          </w:r>
          <w:r>
            <w:rPr>
              <w:noProof/>
              <w:webHidden/>
            </w:rPr>
            <w:instrText xml:space="preserve"> PAGEREF _Toc138076014 \h </w:instrText>
          </w:r>
          <w:r>
            <w:rPr>
              <w:noProof/>
              <w:webHidden/>
            </w:rPr>
          </w:r>
          <w:r>
            <w:rPr>
              <w:noProof/>
              <w:webHidden/>
            </w:rPr>
            <w:fldChar w:fldCharType="separate"/>
          </w:r>
          <w:ins w:id="66" w:author="Truxal, Steve     RTX" w:date="2023-07-26T18:45:00Z">
            <w:r w:rsidR="00651143">
              <w:rPr>
                <w:noProof/>
                <w:webHidden/>
              </w:rPr>
              <w:t>138</w:t>
            </w:r>
          </w:ins>
          <w:del w:id="67" w:author="Truxal, Steve     RTX" w:date="2023-07-26T18:45:00Z">
            <w:r w:rsidDel="00651143">
              <w:rPr>
                <w:noProof/>
                <w:webHidden/>
              </w:rPr>
              <w:delText>136</w:delText>
            </w:r>
          </w:del>
          <w:r>
            <w:rPr>
              <w:noProof/>
              <w:webHidden/>
            </w:rPr>
            <w:fldChar w:fldCharType="end"/>
          </w:r>
          <w:r w:rsidRPr="00DC5850">
            <w:rPr>
              <w:rStyle w:val="Hyperlink"/>
              <w:noProof/>
            </w:rPr>
            <w:fldChar w:fldCharType="end"/>
          </w:r>
        </w:p>
        <w:p w14:paraId="2264AB12" w14:textId="0569D90F"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lastRenderedPageBreak/>
            <w:fldChar w:fldCharType="begin"/>
          </w:r>
          <w:r w:rsidRPr="00DC5850">
            <w:rPr>
              <w:rStyle w:val="Hyperlink"/>
              <w:noProof/>
            </w:rPr>
            <w:instrText xml:space="preserve"> </w:instrText>
          </w:r>
          <w:r>
            <w:rPr>
              <w:noProof/>
            </w:rPr>
            <w:instrText>HYPERLINK \l "_Toc138076015"</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5.5.4.7</w:t>
          </w:r>
          <w:r>
            <w:rPr>
              <w:rFonts w:asciiTheme="minorHAnsi" w:eastAsiaTheme="minorEastAsia" w:hAnsiTheme="minorHAnsi"/>
              <w:noProof/>
            </w:rPr>
            <w:tab/>
          </w:r>
          <w:r w:rsidRPr="00DC5850">
            <w:rPr>
              <w:rStyle w:val="Hyperlink"/>
              <w:noProof/>
            </w:rPr>
            <w:t>Update Enterprise Services Centralized Logstash Pipelines</w:t>
          </w:r>
          <w:r>
            <w:rPr>
              <w:noProof/>
              <w:webHidden/>
            </w:rPr>
            <w:tab/>
          </w:r>
          <w:r>
            <w:rPr>
              <w:noProof/>
              <w:webHidden/>
            </w:rPr>
            <w:fldChar w:fldCharType="begin"/>
          </w:r>
          <w:r>
            <w:rPr>
              <w:noProof/>
              <w:webHidden/>
            </w:rPr>
            <w:instrText xml:space="preserve"> PAGEREF _Toc138076015 \h </w:instrText>
          </w:r>
          <w:r>
            <w:rPr>
              <w:noProof/>
              <w:webHidden/>
            </w:rPr>
          </w:r>
          <w:r>
            <w:rPr>
              <w:noProof/>
              <w:webHidden/>
            </w:rPr>
            <w:fldChar w:fldCharType="separate"/>
          </w:r>
          <w:ins w:id="68" w:author="Truxal, Steve     RTX" w:date="2023-07-26T18:45:00Z">
            <w:r w:rsidR="00651143">
              <w:rPr>
                <w:noProof/>
                <w:webHidden/>
              </w:rPr>
              <w:t>138</w:t>
            </w:r>
          </w:ins>
          <w:del w:id="69" w:author="Truxal, Steve     RTX" w:date="2023-07-26T18:45:00Z">
            <w:r w:rsidDel="00651143">
              <w:rPr>
                <w:noProof/>
                <w:webHidden/>
              </w:rPr>
              <w:delText>136</w:delText>
            </w:r>
          </w:del>
          <w:r>
            <w:rPr>
              <w:noProof/>
              <w:webHidden/>
            </w:rPr>
            <w:fldChar w:fldCharType="end"/>
          </w:r>
          <w:r w:rsidRPr="00DC5850">
            <w:rPr>
              <w:rStyle w:val="Hyperlink"/>
              <w:noProof/>
            </w:rPr>
            <w:fldChar w:fldCharType="end"/>
          </w:r>
        </w:p>
        <w:p w14:paraId="0B03979A" w14:textId="48B8CCD5"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"_Toc138076016"</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5.5.4.8</w:t>
          </w:r>
          <w:r>
            <w:rPr>
              <w:rFonts w:asciiTheme="minorHAnsi" w:eastAsiaTheme="minorEastAsia" w:hAnsiTheme="minorHAnsi"/>
              <w:noProof/>
            </w:rPr>
            <w:tab/>
          </w:r>
          <w:r w:rsidRPr="00DC5850">
            <w:rPr>
              <w:rStyle w:val="Hyperlink"/>
              <w:noProof/>
            </w:rPr>
            <w:t>Install health data watcher</w:t>
          </w:r>
          <w:r>
            <w:rPr>
              <w:noProof/>
              <w:webHidden/>
            </w:rPr>
            <w:tab/>
          </w:r>
          <w:r>
            <w:rPr>
              <w:noProof/>
              <w:webHidden/>
            </w:rPr>
            <w:fldChar w:fldCharType="begin"/>
          </w:r>
          <w:r>
            <w:rPr>
              <w:noProof/>
              <w:webHidden/>
            </w:rPr>
            <w:instrText xml:space="preserve"> PAGEREF _Toc138076016 \h </w:instrText>
          </w:r>
          <w:r>
            <w:rPr>
              <w:noProof/>
              <w:webHidden/>
            </w:rPr>
          </w:r>
          <w:r>
            <w:rPr>
              <w:noProof/>
              <w:webHidden/>
            </w:rPr>
            <w:fldChar w:fldCharType="separate"/>
          </w:r>
          <w:ins w:id="70" w:author="Truxal, Steve     RTX" w:date="2023-07-26T18:45:00Z">
            <w:r w:rsidR="00651143">
              <w:rPr>
                <w:noProof/>
                <w:webHidden/>
              </w:rPr>
              <w:t>140</w:t>
            </w:r>
          </w:ins>
          <w:del w:id="71" w:author="Truxal, Steve     RTX" w:date="2023-07-26T18:45:00Z">
            <w:r w:rsidDel="00651143">
              <w:rPr>
                <w:noProof/>
                <w:webHidden/>
              </w:rPr>
              <w:delText>138</w:delText>
            </w:r>
          </w:del>
          <w:r>
            <w:rPr>
              <w:noProof/>
              <w:webHidden/>
            </w:rPr>
            <w:fldChar w:fldCharType="end"/>
          </w:r>
          <w:r w:rsidRPr="00DC5850">
            <w:rPr>
              <w:rStyle w:val="Hyperlink"/>
              <w:noProof/>
            </w:rPr>
            <w:fldChar w:fldCharType="end"/>
          </w:r>
        </w:p>
        <w:p w14:paraId="23DB9C0E" w14:textId="7496E84C"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"_Toc138076017"</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w:t>
          </w:r>
          <w:r>
            <w:rPr>
              <w:rFonts w:asciiTheme="minorHAnsi" w:eastAsiaTheme="minorEastAsia" w:hAnsiTheme="minorHAnsi"/>
              <w:noProof/>
            </w:rPr>
            <w:tab/>
          </w:r>
          <w:r w:rsidRPr="00DC5850">
            <w:rPr>
              <w:rStyle w:val="Hyperlink"/>
              <w:noProof/>
            </w:rPr>
            <w:t>Upgrade Logstash and ElasticDataCollector (All Instances)</w:t>
          </w:r>
          <w:r>
            <w:rPr>
              <w:noProof/>
              <w:webHidden/>
            </w:rPr>
            <w:tab/>
          </w:r>
          <w:r>
            <w:rPr>
              <w:noProof/>
              <w:webHidden/>
            </w:rPr>
            <w:fldChar w:fldCharType="begin"/>
          </w:r>
          <w:r>
            <w:rPr>
              <w:noProof/>
              <w:webHidden/>
            </w:rPr>
            <w:instrText xml:space="preserve"> PAGEREF _Toc138076017 \h </w:instrText>
          </w:r>
          <w:r>
            <w:rPr>
              <w:noProof/>
              <w:webHidden/>
            </w:rPr>
          </w:r>
          <w:r>
            <w:rPr>
              <w:noProof/>
              <w:webHidden/>
            </w:rPr>
            <w:fldChar w:fldCharType="separate"/>
          </w:r>
          <w:ins w:id="72" w:author="Truxal, Steve     RTX" w:date="2023-07-26T18:45:00Z">
            <w:r w:rsidR="00651143">
              <w:rPr>
                <w:noProof/>
                <w:webHidden/>
              </w:rPr>
              <w:t>140</w:t>
            </w:r>
          </w:ins>
          <w:del w:id="73" w:author="Truxal, Steve     RTX" w:date="2023-07-26T18:45:00Z">
            <w:r w:rsidDel="00651143">
              <w:rPr>
                <w:noProof/>
                <w:webHidden/>
              </w:rPr>
              <w:delText>139</w:delText>
            </w:r>
          </w:del>
          <w:r>
            <w:rPr>
              <w:noProof/>
              <w:webHidden/>
            </w:rPr>
            <w:fldChar w:fldCharType="end"/>
          </w:r>
          <w:r w:rsidRPr="00DC5850">
            <w:rPr>
              <w:rStyle w:val="Hyperlink"/>
              <w:noProof/>
            </w:rPr>
            <w:fldChar w:fldCharType="end"/>
          </w:r>
        </w:p>
        <w:p w14:paraId="3AFE85E6" w14:textId="5C5A96C1"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"_Toc138076018"</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5.5.5.1</w:t>
          </w:r>
          <w:r>
            <w:rPr>
              <w:rFonts w:asciiTheme="minorHAnsi" w:eastAsiaTheme="minorEastAsia" w:hAnsiTheme="minorHAnsi"/>
              <w:noProof/>
            </w:rPr>
            <w:tab/>
          </w:r>
          <w:r w:rsidRPr="00DC5850">
            <w:rPr>
              <w:rStyle w:val="Hyperlink"/>
              <w:noProof/>
            </w:rPr>
            <w:t>Upgrade Logstash</w:t>
          </w:r>
          <w:r>
            <w:rPr>
              <w:noProof/>
              <w:webHidden/>
            </w:rPr>
            <w:tab/>
          </w:r>
          <w:r>
            <w:rPr>
              <w:noProof/>
              <w:webHidden/>
            </w:rPr>
            <w:fldChar w:fldCharType="begin"/>
          </w:r>
          <w:r>
            <w:rPr>
              <w:noProof/>
              <w:webHidden/>
            </w:rPr>
            <w:instrText xml:space="preserve"> PAGEREF _Toc138076018 \h </w:instrText>
          </w:r>
          <w:r>
            <w:rPr>
              <w:noProof/>
              <w:webHidden/>
            </w:rPr>
          </w:r>
          <w:r>
            <w:rPr>
              <w:noProof/>
              <w:webHidden/>
            </w:rPr>
            <w:fldChar w:fldCharType="separate"/>
          </w:r>
          <w:ins w:id="74" w:author="Truxal, Steve     RTX" w:date="2023-07-26T18:45:00Z">
            <w:r w:rsidR="00651143">
              <w:rPr>
                <w:noProof/>
                <w:webHidden/>
              </w:rPr>
              <w:t>141</w:t>
            </w:r>
          </w:ins>
          <w:del w:id="75" w:author="Truxal, Steve     RTX" w:date="2023-07-26T18:45:00Z">
            <w:r w:rsidDel="00651143">
              <w:rPr>
                <w:noProof/>
                <w:webHidden/>
              </w:rPr>
              <w:delText>139</w:delText>
            </w:r>
          </w:del>
          <w:r>
            <w:rPr>
              <w:noProof/>
              <w:webHidden/>
            </w:rPr>
            <w:fldChar w:fldCharType="end"/>
          </w:r>
          <w:r w:rsidRPr="00DC5850">
            <w:rPr>
              <w:rStyle w:val="Hyperlink"/>
              <w:noProof/>
            </w:rPr>
            <w:fldChar w:fldCharType="end"/>
          </w:r>
        </w:p>
        <w:p w14:paraId="5163A6F7" w14:textId="1A5660BA"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"_Toc138076019"</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5.5.5.2</w:t>
          </w:r>
          <w:r>
            <w:rPr>
              <w:rFonts w:asciiTheme="minorHAnsi" w:eastAsiaTheme="minorEastAsia" w:hAnsiTheme="minorHAnsi"/>
              <w:noProof/>
            </w:rPr>
            <w:tab/>
          </w:r>
          <w:r w:rsidRPr="00DC5850">
            <w:rPr>
              <w:rStyle w:val="Hyperlink"/>
              <w:noProof/>
            </w:rPr>
            <w:t>Upgrade Data Collector</w:t>
          </w:r>
          <w:r>
            <w:rPr>
              <w:noProof/>
              <w:webHidden/>
            </w:rPr>
            <w:tab/>
          </w:r>
          <w:r>
            <w:rPr>
              <w:noProof/>
              <w:webHidden/>
            </w:rPr>
            <w:fldChar w:fldCharType="begin"/>
          </w:r>
          <w:r>
            <w:rPr>
              <w:noProof/>
              <w:webHidden/>
            </w:rPr>
            <w:instrText xml:space="preserve"> PAGEREF _Toc138076019 \h </w:instrText>
          </w:r>
          <w:r>
            <w:rPr>
              <w:noProof/>
              <w:webHidden/>
            </w:rPr>
          </w:r>
          <w:r>
            <w:rPr>
              <w:noProof/>
              <w:webHidden/>
            </w:rPr>
            <w:fldChar w:fldCharType="separate"/>
          </w:r>
          <w:ins w:id="76" w:author="Truxal, Steve     RTX" w:date="2023-07-26T18:45:00Z">
            <w:r w:rsidR="00651143">
              <w:rPr>
                <w:noProof/>
                <w:webHidden/>
              </w:rPr>
              <w:t>143</w:t>
            </w:r>
          </w:ins>
          <w:del w:id="77" w:author="Truxal, Steve     RTX" w:date="2023-07-26T18:45:00Z">
            <w:r w:rsidDel="00651143">
              <w:rPr>
                <w:noProof/>
                <w:webHidden/>
              </w:rPr>
              <w:delText>141</w:delText>
            </w:r>
          </w:del>
          <w:r>
            <w:rPr>
              <w:noProof/>
              <w:webHidden/>
            </w:rPr>
            <w:fldChar w:fldCharType="end"/>
          </w:r>
          <w:r w:rsidRPr="00DC5850">
            <w:rPr>
              <w:rStyle w:val="Hyperlink"/>
              <w:noProof/>
            </w:rPr>
            <w:fldChar w:fldCharType="end"/>
          </w:r>
        </w:p>
        <w:p w14:paraId="77092679" w14:textId="7EC987A6"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"_Toc138076020"</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5.5.5.2.1</w:t>
          </w:r>
          <w:r>
            <w:rPr>
              <w:rFonts w:asciiTheme="minorHAnsi" w:eastAsiaTheme="minorEastAsia" w:hAnsiTheme="minorHAnsi"/>
              <w:noProof/>
            </w:rPr>
            <w:tab/>
          </w:r>
          <w:r w:rsidRPr="00DC5850">
            <w:rPr>
              <w:rStyle w:val="Hyperlink"/>
              <w:noProof/>
            </w:rPr>
            <w:t>Ensure Application Monitoring Configuration is Correct for Site</w:t>
          </w:r>
          <w:r>
            <w:rPr>
              <w:noProof/>
              <w:webHidden/>
            </w:rPr>
            <w:tab/>
          </w:r>
          <w:r>
            <w:rPr>
              <w:noProof/>
              <w:webHidden/>
            </w:rPr>
            <w:fldChar w:fldCharType="begin"/>
          </w:r>
          <w:r>
            <w:rPr>
              <w:noProof/>
              <w:webHidden/>
            </w:rPr>
            <w:instrText xml:space="preserve"> PAGEREF _Toc138076020 \h </w:instrText>
          </w:r>
          <w:r>
            <w:rPr>
              <w:noProof/>
              <w:webHidden/>
            </w:rPr>
          </w:r>
          <w:r>
            <w:rPr>
              <w:noProof/>
              <w:webHidden/>
            </w:rPr>
            <w:fldChar w:fldCharType="separate"/>
          </w:r>
          <w:ins w:id="78" w:author="Truxal, Steve     RTX" w:date="2023-07-26T18:45:00Z">
            <w:r w:rsidR="00651143">
              <w:rPr>
                <w:noProof/>
                <w:webHidden/>
              </w:rPr>
              <w:t>144</w:t>
            </w:r>
          </w:ins>
          <w:del w:id="79" w:author="Truxal, Steve     RTX" w:date="2023-07-26T18:45:00Z">
            <w:r w:rsidDel="00651143">
              <w:rPr>
                <w:noProof/>
                <w:webHidden/>
              </w:rPr>
              <w:delText>142</w:delText>
            </w:r>
          </w:del>
          <w:r>
            <w:rPr>
              <w:noProof/>
              <w:webHidden/>
            </w:rPr>
            <w:fldChar w:fldCharType="end"/>
          </w:r>
          <w:r w:rsidRPr="00DC5850">
            <w:rPr>
              <w:rStyle w:val="Hyperlink"/>
              <w:noProof/>
            </w:rPr>
            <w:fldChar w:fldCharType="end"/>
          </w:r>
        </w:p>
        <w:p w14:paraId="3515DA82" w14:textId="1465E178"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"_Toc138076021"</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5.5.5.2.2</w:t>
          </w:r>
          <w:r>
            <w:rPr>
              <w:rFonts w:asciiTheme="minorHAnsi" w:eastAsiaTheme="minorEastAsia" w:hAnsiTheme="minorHAnsi"/>
              <w:noProof/>
            </w:rPr>
            <w:tab/>
          </w:r>
          <w:r w:rsidRPr="00DC5850">
            <w:rPr>
              <w:rStyle w:val="Hyperlink"/>
              <w:noProof/>
            </w:rPr>
            <w:t>Update Groups of Servers to Monitor</w:t>
          </w:r>
          <w:r>
            <w:rPr>
              <w:noProof/>
              <w:webHidden/>
            </w:rPr>
            <w:tab/>
          </w:r>
          <w:r>
            <w:rPr>
              <w:noProof/>
              <w:webHidden/>
            </w:rPr>
            <w:fldChar w:fldCharType="begin"/>
          </w:r>
          <w:r>
            <w:rPr>
              <w:noProof/>
              <w:webHidden/>
            </w:rPr>
            <w:instrText xml:space="preserve"> PAGEREF _Toc138076021 \h </w:instrText>
          </w:r>
          <w:r>
            <w:rPr>
              <w:noProof/>
              <w:webHidden/>
            </w:rPr>
          </w:r>
          <w:r>
            <w:rPr>
              <w:noProof/>
              <w:webHidden/>
            </w:rPr>
            <w:fldChar w:fldCharType="separate"/>
          </w:r>
          <w:ins w:id="80" w:author="Truxal, Steve     RTX" w:date="2023-07-26T18:45:00Z">
            <w:r w:rsidR="00651143">
              <w:rPr>
                <w:noProof/>
                <w:webHidden/>
              </w:rPr>
              <w:t>144</w:t>
            </w:r>
          </w:ins>
          <w:del w:id="81" w:author="Truxal, Steve     RTX" w:date="2023-07-26T18:45:00Z">
            <w:r w:rsidDel="00651143">
              <w:rPr>
                <w:noProof/>
                <w:webHidden/>
              </w:rPr>
              <w:delText>142</w:delText>
            </w:r>
          </w:del>
          <w:r>
            <w:rPr>
              <w:noProof/>
              <w:webHidden/>
            </w:rPr>
            <w:fldChar w:fldCharType="end"/>
          </w:r>
          <w:r w:rsidRPr="00DC5850">
            <w:rPr>
              <w:rStyle w:val="Hyperlink"/>
              <w:noProof/>
            </w:rPr>
            <w:fldChar w:fldCharType="end"/>
          </w:r>
        </w:p>
        <w:p w14:paraId="226C6C18" w14:textId="23877D4E"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"_Toc138076022"</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5.5.5.2.3</w:t>
          </w:r>
          <w:r>
            <w:rPr>
              <w:rFonts w:asciiTheme="minorHAnsi" w:eastAsiaTheme="minorEastAsia" w:hAnsiTheme="minorHAnsi"/>
              <w:noProof/>
            </w:rPr>
            <w:tab/>
          </w:r>
          <w:r w:rsidRPr="00DC5850">
            <w:rPr>
              <w:rStyle w:val="Hyperlink"/>
              <w:noProof/>
            </w:rPr>
            <w:t>Set Up Devices to Be Monitored (If Needed)</w:t>
          </w:r>
          <w:r>
            <w:rPr>
              <w:noProof/>
              <w:webHidden/>
            </w:rPr>
            <w:tab/>
          </w:r>
          <w:r>
            <w:rPr>
              <w:noProof/>
              <w:webHidden/>
            </w:rPr>
            <w:fldChar w:fldCharType="begin"/>
          </w:r>
          <w:r>
            <w:rPr>
              <w:noProof/>
              <w:webHidden/>
            </w:rPr>
            <w:instrText xml:space="preserve"> PAGEREF _Toc138076022 \h </w:instrText>
          </w:r>
          <w:r>
            <w:rPr>
              <w:noProof/>
              <w:webHidden/>
            </w:rPr>
          </w:r>
          <w:r>
            <w:rPr>
              <w:noProof/>
              <w:webHidden/>
            </w:rPr>
            <w:fldChar w:fldCharType="separate"/>
          </w:r>
          <w:ins w:id="82" w:author="Truxal, Steve     RTX" w:date="2023-07-26T18:45:00Z">
            <w:r w:rsidR="00651143">
              <w:rPr>
                <w:noProof/>
                <w:webHidden/>
              </w:rPr>
              <w:t>145</w:t>
            </w:r>
          </w:ins>
          <w:del w:id="83" w:author="Truxal, Steve     RTX" w:date="2023-07-26T18:45:00Z">
            <w:r w:rsidDel="00651143">
              <w:rPr>
                <w:noProof/>
                <w:webHidden/>
              </w:rPr>
              <w:delText>143</w:delText>
            </w:r>
          </w:del>
          <w:r>
            <w:rPr>
              <w:noProof/>
              <w:webHidden/>
            </w:rPr>
            <w:fldChar w:fldCharType="end"/>
          </w:r>
          <w:r w:rsidRPr="00DC5850">
            <w:rPr>
              <w:rStyle w:val="Hyperlink"/>
              <w:noProof/>
            </w:rPr>
            <w:fldChar w:fldCharType="end"/>
          </w:r>
        </w:p>
        <w:p w14:paraId="347B9768" w14:textId="1FDEE278" w:rsidR="00E454A8" w:rsidRDefault="00E454A8">
          <w:pPr>
            <w:pStyle w:val="TOC6"/>
            <w:tabs>
              <w:tab w:val="left" w:pos="2255"/>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"_Toc138076023"</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5.5.5.2.3.1</w:t>
          </w:r>
          <w:r>
            <w:rPr>
              <w:rFonts w:asciiTheme="minorHAnsi" w:eastAsiaTheme="minorEastAsia" w:hAnsiTheme="minorHAnsi"/>
              <w:noProof/>
            </w:rPr>
            <w:tab/>
          </w:r>
          <w:r w:rsidRPr="00DC5850">
            <w:rPr>
              <w:rStyle w:val="Hyperlink"/>
              <w:noProof/>
            </w:rPr>
            <w:t>Verify X11-Forwarding Enabled</w:t>
          </w:r>
          <w:r>
            <w:rPr>
              <w:noProof/>
              <w:webHidden/>
            </w:rPr>
            <w:tab/>
          </w:r>
          <w:r>
            <w:rPr>
              <w:noProof/>
              <w:webHidden/>
            </w:rPr>
            <w:fldChar w:fldCharType="begin"/>
          </w:r>
          <w:r>
            <w:rPr>
              <w:noProof/>
              <w:webHidden/>
            </w:rPr>
            <w:instrText xml:space="preserve"> PAGEREF _Toc138076023 \h </w:instrText>
          </w:r>
          <w:r>
            <w:rPr>
              <w:noProof/>
              <w:webHidden/>
            </w:rPr>
          </w:r>
          <w:r>
            <w:rPr>
              <w:noProof/>
              <w:webHidden/>
            </w:rPr>
            <w:fldChar w:fldCharType="separate"/>
          </w:r>
          <w:ins w:id="84" w:author="Truxal, Steve     RTX" w:date="2023-07-26T18:45:00Z">
            <w:r w:rsidR="00651143">
              <w:rPr>
                <w:noProof/>
                <w:webHidden/>
              </w:rPr>
              <w:t>145</w:t>
            </w:r>
          </w:ins>
          <w:del w:id="85" w:author="Truxal, Steve     RTX" w:date="2023-07-26T18:45:00Z">
            <w:r w:rsidDel="00651143">
              <w:rPr>
                <w:noProof/>
                <w:webHidden/>
              </w:rPr>
              <w:delText>143</w:delText>
            </w:r>
          </w:del>
          <w:r>
            <w:rPr>
              <w:noProof/>
              <w:webHidden/>
            </w:rPr>
            <w:fldChar w:fldCharType="end"/>
          </w:r>
          <w:r w:rsidRPr="00DC5850">
            <w:rPr>
              <w:rStyle w:val="Hyperlink"/>
              <w:noProof/>
            </w:rPr>
            <w:fldChar w:fldCharType="end"/>
          </w:r>
        </w:p>
        <w:p w14:paraId="046C3D96" w14:textId="44A2D3DC" w:rsidR="00E454A8" w:rsidRDefault="00E454A8">
          <w:pPr>
            <w:pStyle w:val="TOC6"/>
            <w:tabs>
              <w:tab w:val="left" w:pos="2255"/>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"_Toc138076024"</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5.5.5.2.3.2</w:t>
          </w:r>
          <w:r>
            <w:rPr>
              <w:rFonts w:asciiTheme="minorHAnsi" w:eastAsiaTheme="minorEastAsia" w:hAnsiTheme="minorHAnsi"/>
              <w:noProof/>
            </w:rPr>
            <w:tab/>
          </w:r>
          <w:r w:rsidRPr="00DC5850">
            <w:rPr>
              <w:rStyle w:val="Hyperlink"/>
              <w:noProof/>
            </w:rPr>
            <w:t>Create Collector Configuration</w:t>
          </w:r>
          <w:r>
            <w:rPr>
              <w:noProof/>
              <w:webHidden/>
            </w:rPr>
            <w:tab/>
          </w:r>
          <w:r>
            <w:rPr>
              <w:noProof/>
              <w:webHidden/>
            </w:rPr>
            <w:fldChar w:fldCharType="begin"/>
          </w:r>
          <w:r>
            <w:rPr>
              <w:noProof/>
              <w:webHidden/>
            </w:rPr>
            <w:instrText xml:space="preserve"> PAGEREF _Toc138076024 \h </w:instrText>
          </w:r>
          <w:r>
            <w:rPr>
              <w:noProof/>
              <w:webHidden/>
            </w:rPr>
          </w:r>
          <w:r>
            <w:rPr>
              <w:noProof/>
              <w:webHidden/>
            </w:rPr>
            <w:fldChar w:fldCharType="separate"/>
          </w:r>
          <w:ins w:id="86" w:author="Truxal, Steve     RTX" w:date="2023-07-26T18:45:00Z">
            <w:r w:rsidR="00651143">
              <w:rPr>
                <w:noProof/>
                <w:webHidden/>
              </w:rPr>
              <w:t>146</w:t>
            </w:r>
          </w:ins>
          <w:del w:id="87" w:author="Truxal, Steve     RTX" w:date="2023-07-26T18:45:00Z">
            <w:r w:rsidDel="00651143">
              <w:rPr>
                <w:noProof/>
                <w:webHidden/>
              </w:rPr>
              <w:delText>144</w:delText>
            </w:r>
          </w:del>
          <w:r>
            <w:rPr>
              <w:noProof/>
              <w:webHidden/>
            </w:rPr>
            <w:fldChar w:fldCharType="end"/>
          </w:r>
          <w:r w:rsidRPr="00DC5850">
            <w:rPr>
              <w:rStyle w:val="Hyperlink"/>
              <w:noProof/>
            </w:rPr>
            <w:fldChar w:fldCharType="end"/>
          </w:r>
        </w:p>
        <w:p w14:paraId="47835DF0" w14:textId="35A67697" w:rsidR="00E454A8" w:rsidRDefault="00E454A8">
          <w:pPr>
            <w:pStyle w:val="TOC6"/>
            <w:tabs>
              <w:tab w:val="left" w:pos="2255"/>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"_Toc138076025"</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5.5.5.2.3.3</w:t>
          </w:r>
          <w:r>
            <w:rPr>
              <w:rFonts w:asciiTheme="minorHAnsi" w:eastAsiaTheme="minorEastAsia" w:hAnsiTheme="minorHAnsi"/>
              <w:noProof/>
            </w:rPr>
            <w:tab/>
          </w:r>
          <w:r w:rsidRPr="00DC5850">
            <w:rPr>
              <w:rStyle w:val="Hyperlink"/>
              <w:noProof/>
            </w:rPr>
            <w:t>Verify Device Data is Being Collected</w:t>
          </w:r>
          <w:r>
            <w:rPr>
              <w:noProof/>
              <w:webHidden/>
            </w:rPr>
            <w:tab/>
          </w:r>
          <w:r>
            <w:rPr>
              <w:noProof/>
              <w:webHidden/>
            </w:rPr>
            <w:fldChar w:fldCharType="begin"/>
          </w:r>
          <w:r>
            <w:rPr>
              <w:noProof/>
              <w:webHidden/>
            </w:rPr>
            <w:instrText xml:space="preserve"> PAGEREF _Toc138076025 \h </w:instrText>
          </w:r>
          <w:r>
            <w:rPr>
              <w:noProof/>
              <w:webHidden/>
            </w:rPr>
          </w:r>
          <w:r>
            <w:rPr>
              <w:noProof/>
              <w:webHidden/>
            </w:rPr>
            <w:fldChar w:fldCharType="separate"/>
          </w:r>
          <w:ins w:id="88" w:author="Truxal, Steve     RTX" w:date="2023-07-26T18:45:00Z">
            <w:r w:rsidR="00651143">
              <w:rPr>
                <w:noProof/>
                <w:webHidden/>
              </w:rPr>
              <w:t>152</w:t>
            </w:r>
          </w:ins>
          <w:del w:id="89" w:author="Truxal, Steve     RTX" w:date="2023-07-26T18:45:00Z">
            <w:r w:rsidDel="00651143">
              <w:rPr>
                <w:noProof/>
                <w:webHidden/>
              </w:rPr>
              <w:delText>150</w:delText>
            </w:r>
          </w:del>
          <w:r>
            <w:rPr>
              <w:noProof/>
              <w:webHidden/>
            </w:rPr>
            <w:fldChar w:fldCharType="end"/>
          </w:r>
          <w:r w:rsidRPr="00DC5850">
            <w:rPr>
              <w:rStyle w:val="Hyperlink"/>
              <w:noProof/>
            </w:rPr>
            <w:fldChar w:fldCharType="end"/>
          </w:r>
        </w:p>
        <w:p w14:paraId="15B78DBE" w14:textId="4E204643" w:rsidR="00E454A8" w:rsidRDefault="00E454A8">
          <w:pPr>
            <w:pStyle w:val="TOC6"/>
            <w:tabs>
              <w:tab w:val="left" w:pos="2255"/>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"_Toc138076026"</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5.5.5.2.3.4</w:t>
          </w:r>
          <w:r>
            <w:rPr>
              <w:rFonts w:asciiTheme="minorHAnsi" w:eastAsiaTheme="minorEastAsia" w:hAnsiTheme="minorHAnsi"/>
              <w:noProof/>
            </w:rPr>
            <w:tab/>
          </w:r>
          <w:r w:rsidRPr="00DC5850">
            <w:rPr>
              <w:rStyle w:val="Hyperlink"/>
              <w:noProof/>
            </w:rPr>
            <w:t>Update 7k switch configuration for Data Collector (If needed)</w:t>
          </w:r>
          <w:r>
            <w:rPr>
              <w:noProof/>
              <w:webHidden/>
            </w:rPr>
            <w:tab/>
          </w:r>
          <w:r>
            <w:rPr>
              <w:noProof/>
              <w:webHidden/>
            </w:rPr>
            <w:fldChar w:fldCharType="begin"/>
          </w:r>
          <w:r>
            <w:rPr>
              <w:noProof/>
              <w:webHidden/>
            </w:rPr>
            <w:instrText xml:space="preserve"> PAGEREF _Toc138076026 \h </w:instrText>
          </w:r>
          <w:r>
            <w:rPr>
              <w:noProof/>
              <w:webHidden/>
            </w:rPr>
          </w:r>
          <w:r>
            <w:rPr>
              <w:noProof/>
              <w:webHidden/>
            </w:rPr>
            <w:fldChar w:fldCharType="separate"/>
          </w:r>
          <w:ins w:id="90" w:author="Truxal, Steve     RTX" w:date="2023-07-26T18:45:00Z">
            <w:r w:rsidR="00651143">
              <w:rPr>
                <w:noProof/>
                <w:webHidden/>
              </w:rPr>
              <w:t>154</w:t>
            </w:r>
          </w:ins>
          <w:del w:id="91" w:author="Truxal, Steve     RTX" w:date="2023-07-26T18:45:00Z">
            <w:r w:rsidDel="00651143">
              <w:rPr>
                <w:noProof/>
                <w:webHidden/>
              </w:rPr>
              <w:delText>152</w:delText>
            </w:r>
          </w:del>
          <w:r>
            <w:rPr>
              <w:noProof/>
              <w:webHidden/>
            </w:rPr>
            <w:fldChar w:fldCharType="end"/>
          </w:r>
          <w:r w:rsidRPr="00DC5850">
            <w:rPr>
              <w:rStyle w:val="Hyperlink"/>
              <w:noProof/>
            </w:rPr>
            <w:fldChar w:fldCharType="end"/>
          </w:r>
        </w:p>
        <w:p w14:paraId="3DC5656D" w14:textId="47345626"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"_Toc138076027"</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5.5.6</w:t>
          </w:r>
          <w:r>
            <w:rPr>
              <w:rFonts w:asciiTheme="minorHAnsi" w:eastAsiaTheme="minorEastAsia" w:hAnsiTheme="minorHAnsi"/>
              <w:noProof/>
            </w:rPr>
            <w:tab/>
          </w:r>
          <w:r w:rsidRPr="00DC5850">
            <w:rPr>
              <w:rStyle w:val="Hyperlink"/>
              <w:noProof/>
            </w:rPr>
            <w:t>Upgrade Beats</w:t>
          </w:r>
          <w:r>
            <w:rPr>
              <w:noProof/>
              <w:webHidden/>
            </w:rPr>
            <w:tab/>
          </w:r>
          <w:r>
            <w:rPr>
              <w:noProof/>
              <w:webHidden/>
            </w:rPr>
            <w:fldChar w:fldCharType="begin"/>
          </w:r>
          <w:r>
            <w:rPr>
              <w:noProof/>
              <w:webHidden/>
            </w:rPr>
            <w:instrText xml:space="preserve"> PAGEREF _Toc138076027 \h </w:instrText>
          </w:r>
          <w:r>
            <w:rPr>
              <w:noProof/>
              <w:webHidden/>
            </w:rPr>
          </w:r>
          <w:r>
            <w:rPr>
              <w:noProof/>
              <w:webHidden/>
            </w:rPr>
            <w:fldChar w:fldCharType="separate"/>
          </w:r>
          <w:ins w:id="92" w:author="Truxal, Steve     RTX" w:date="2023-07-26T18:45:00Z">
            <w:r w:rsidR="00651143">
              <w:rPr>
                <w:noProof/>
                <w:webHidden/>
              </w:rPr>
              <w:t>158</w:t>
            </w:r>
          </w:ins>
          <w:del w:id="93" w:author="Truxal, Steve     RTX" w:date="2023-07-26T18:45:00Z">
            <w:r w:rsidDel="00651143">
              <w:rPr>
                <w:noProof/>
                <w:webHidden/>
              </w:rPr>
              <w:delText>156</w:delText>
            </w:r>
          </w:del>
          <w:r>
            <w:rPr>
              <w:noProof/>
              <w:webHidden/>
            </w:rPr>
            <w:fldChar w:fldCharType="end"/>
          </w:r>
          <w:r w:rsidRPr="00DC5850">
            <w:rPr>
              <w:rStyle w:val="Hyperlink"/>
              <w:noProof/>
            </w:rPr>
            <w:fldChar w:fldCharType="end"/>
          </w:r>
        </w:p>
        <w:p w14:paraId="58D0D14D" w14:textId="3DD9D987"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"_Toc138076028"</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5.5.6.1</w:t>
          </w:r>
          <w:r>
            <w:rPr>
              <w:rFonts w:asciiTheme="minorHAnsi" w:eastAsiaTheme="minorEastAsia" w:hAnsiTheme="minorHAnsi"/>
              <w:noProof/>
            </w:rPr>
            <w:tab/>
          </w:r>
          <w:r w:rsidRPr="00DC5850">
            <w:rPr>
              <w:rStyle w:val="Hyperlink"/>
              <w:noProof/>
            </w:rPr>
            <w:t>Verify Beat Templates are Loaded</w:t>
          </w:r>
          <w:r>
            <w:rPr>
              <w:noProof/>
              <w:webHidden/>
            </w:rPr>
            <w:tab/>
          </w:r>
          <w:r>
            <w:rPr>
              <w:noProof/>
              <w:webHidden/>
            </w:rPr>
            <w:fldChar w:fldCharType="begin"/>
          </w:r>
          <w:r>
            <w:rPr>
              <w:noProof/>
              <w:webHidden/>
            </w:rPr>
            <w:instrText xml:space="preserve"> PAGEREF _Toc138076028 \h </w:instrText>
          </w:r>
          <w:r>
            <w:rPr>
              <w:noProof/>
              <w:webHidden/>
            </w:rPr>
          </w:r>
          <w:r>
            <w:rPr>
              <w:noProof/>
              <w:webHidden/>
            </w:rPr>
            <w:fldChar w:fldCharType="separate"/>
          </w:r>
          <w:ins w:id="94" w:author="Truxal, Steve     RTX" w:date="2023-07-26T18:45:00Z">
            <w:r w:rsidR="00651143">
              <w:rPr>
                <w:noProof/>
                <w:webHidden/>
              </w:rPr>
              <w:t>158</w:t>
            </w:r>
          </w:ins>
          <w:del w:id="95" w:author="Truxal, Steve     RTX" w:date="2023-07-26T18:45:00Z">
            <w:r w:rsidDel="00651143">
              <w:rPr>
                <w:noProof/>
                <w:webHidden/>
              </w:rPr>
              <w:delText>156</w:delText>
            </w:r>
          </w:del>
          <w:r>
            <w:rPr>
              <w:noProof/>
              <w:webHidden/>
            </w:rPr>
            <w:fldChar w:fldCharType="end"/>
          </w:r>
          <w:r w:rsidRPr="00DC5850">
            <w:rPr>
              <w:rStyle w:val="Hyperlink"/>
              <w:noProof/>
            </w:rPr>
            <w:fldChar w:fldCharType="end"/>
          </w:r>
        </w:p>
        <w:p w14:paraId="5DFA547B" w14:textId="697AF532"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"_Toc138076029"</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5.5.6.2</w:t>
          </w:r>
          <w:r>
            <w:rPr>
              <w:rFonts w:asciiTheme="minorHAnsi" w:eastAsiaTheme="minorEastAsia" w:hAnsiTheme="minorHAnsi"/>
              <w:noProof/>
            </w:rPr>
            <w:tab/>
          </w:r>
          <w:r w:rsidRPr="00DC5850">
            <w:rPr>
              <w:rStyle w:val="Hyperlink"/>
              <w:noProof/>
            </w:rPr>
            <w:t>SCCM Configuration to deploy beats on Windows</w:t>
          </w:r>
          <w:r>
            <w:rPr>
              <w:noProof/>
              <w:webHidden/>
            </w:rPr>
            <w:tab/>
          </w:r>
          <w:r>
            <w:rPr>
              <w:noProof/>
              <w:webHidden/>
            </w:rPr>
            <w:fldChar w:fldCharType="begin"/>
          </w:r>
          <w:r>
            <w:rPr>
              <w:noProof/>
              <w:webHidden/>
            </w:rPr>
            <w:instrText xml:space="preserve"> PAGEREF _Toc138076029 \h </w:instrText>
          </w:r>
          <w:r>
            <w:rPr>
              <w:noProof/>
              <w:webHidden/>
            </w:rPr>
          </w:r>
          <w:r>
            <w:rPr>
              <w:noProof/>
              <w:webHidden/>
            </w:rPr>
            <w:fldChar w:fldCharType="separate"/>
          </w:r>
          <w:ins w:id="96" w:author="Truxal, Steve     RTX" w:date="2023-07-26T18:45:00Z">
            <w:r w:rsidR="00651143">
              <w:rPr>
                <w:noProof/>
                <w:webHidden/>
              </w:rPr>
              <w:t>160</w:t>
            </w:r>
          </w:ins>
          <w:del w:id="97" w:author="Truxal, Steve     RTX" w:date="2023-07-26T18:45:00Z">
            <w:r w:rsidDel="00651143">
              <w:rPr>
                <w:noProof/>
                <w:webHidden/>
              </w:rPr>
              <w:delText>158</w:delText>
            </w:r>
          </w:del>
          <w:r>
            <w:rPr>
              <w:noProof/>
              <w:webHidden/>
            </w:rPr>
            <w:fldChar w:fldCharType="end"/>
          </w:r>
          <w:r w:rsidRPr="00DC5850">
            <w:rPr>
              <w:rStyle w:val="Hyperlink"/>
              <w:noProof/>
            </w:rPr>
            <w:fldChar w:fldCharType="end"/>
          </w:r>
        </w:p>
        <w:p w14:paraId="6787E6E5" w14:textId="2D1D613F"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"_Toc138076030"</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5.5.6.3</w:t>
          </w:r>
          <w:r>
            <w:rPr>
              <w:rFonts w:asciiTheme="minorHAnsi" w:eastAsiaTheme="minorEastAsia" w:hAnsiTheme="minorHAnsi"/>
              <w:noProof/>
            </w:rPr>
            <w:tab/>
          </w:r>
          <w:r w:rsidRPr="00DC5850">
            <w:rPr>
              <w:rStyle w:val="Hyperlink"/>
              <w:noProof/>
            </w:rPr>
            <w:t>Metricbeat upgrade for Domain Controllers</w:t>
          </w:r>
          <w:r>
            <w:rPr>
              <w:noProof/>
              <w:webHidden/>
            </w:rPr>
            <w:tab/>
          </w:r>
          <w:r>
            <w:rPr>
              <w:noProof/>
              <w:webHidden/>
            </w:rPr>
            <w:fldChar w:fldCharType="begin"/>
          </w:r>
          <w:r>
            <w:rPr>
              <w:noProof/>
              <w:webHidden/>
            </w:rPr>
            <w:instrText xml:space="preserve"> PAGEREF _Toc138076030 \h </w:instrText>
          </w:r>
          <w:r>
            <w:rPr>
              <w:noProof/>
              <w:webHidden/>
            </w:rPr>
          </w:r>
          <w:r>
            <w:rPr>
              <w:noProof/>
              <w:webHidden/>
            </w:rPr>
            <w:fldChar w:fldCharType="separate"/>
          </w:r>
          <w:ins w:id="98" w:author="Truxal, Steve     RTX" w:date="2023-07-26T18:45:00Z">
            <w:r w:rsidR="00651143">
              <w:rPr>
                <w:noProof/>
                <w:webHidden/>
              </w:rPr>
              <w:t>162</w:t>
            </w:r>
          </w:ins>
          <w:del w:id="99" w:author="Truxal, Steve     RTX" w:date="2023-07-26T18:45:00Z">
            <w:r w:rsidDel="00651143">
              <w:rPr>
                <w:noProof/>
                <w:webHidden/>
              </w:rPr>
              <w:delText>160</w:delText>
            </w:r>
          </w:del>
          <w:r>
            <w:rPr>
              <w:noProof/>
              <w:webHidden/>
            </w:rPr>
            <w:fldChar w:fldCharType="end"/>
          </w:r>
          <w:r w:rsidRPr="00DC5850">
            <w:rPr>
              <w:rStyle w:val="Hyperlink"/>
              <w:noProof/>
            </w:rPr>
            <w:fldChar w:fldCharType="end"/>
          </w:r>
        </w:p>
        <w:p w14:paraId="63B1D4D4" w14:textId="5B287ECF"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"_Toc138076031"</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5.5.6.4</w:t>
          </w:r>
          <w:r>
            <w:rPr>
              <w:rFonts w:asciiTheme="minorHAnsi" w:eastAsiaTheme="minorEastAsia" w:hAnsiTheme="minorHAnsi"/>
              <w:noProof/>
            </w:rPr>
            <w:tab/>
          </w:r>
          <w:r w:rsidRPr="00DC5850">
            <w:rPr>
              <w:rStyle w:val="Hyperlink"/>
              <w:noProof/>
            </w:rPr>
            <w:t>Linux Beats</w:t>
          </w:r>
          <w:r>
            <w:rPr>
              <w:noProof/>
              <w:webHidden/>
            </w:rPr>
            <w:tab/>
          </w:r>
          <w:r>
            <w:rPr>
              <w:noProof/>
              <w:webHidden/>
            </w:rPr>
            <w:fldChar w:fldCharType="begin"/>
          </w:r>
          <w:r>
            <w:rPr>
              <w:noProof/>
              <w:webHidden/>
            </w:rPr>
            <w:instrText xml:space="preserve"> PAGEREF _Toc138076031 \h </w:instrText>
          </w:r>
          <w:r>
            <w:rPr>
              <w:noProof/>
              <w:webHidden/>
            </w:rPr>
          </w:r>
          <w:r>
            <w:rPr>
              <w:noProof/>
              <w:webHidden/>
            </w:rPr>
            <w:fldChar w:fldCharType="separate"/>
          </w:r>
          <w:ins w:id="100" w:author="Truxal, Steve     RTX" w:date="2023-07-26T18:45:00Z">
            <w:r w:rsidR="00651143">
              <w:rPr>
                <w:noProof/>
                <w:webHidden/>
              </w:rPr>
              <w:t>162</w:t>
            </w:r>
          </w:ins>
          <w:del w:id="101" w:author="Truxal, Steve     RTX" w:date="2023-07-26T18:45:00Z">
            <w:r w:rsidDel="00651143">
              <w:rPr>
                <w:noProof/>
                <w:webHidden/>
              </w:rPr>
              <w:delText>160</w:delText>
            </w:r>
          </w:del>
          <w:r>
            <w:rPr>
              <w:noProof/>
              <w:webHidden/>
            </w:rPr>
            <w:fldChar w:fldCharType="end"/>
          </w:r>
          <w:r w:rsidRPr="00DC5850">
            <w:rPr>
              <w:rStyle w:val="Hyperlink"/>
              <w:noProof/>
            </w:rPr>
            <w:fldChar w:fldCharType="end"/>
          </w:r>
        </w:p>
        <w:p w14:paraId="383EA999" w14:textId="3B95ABA2" w:rsidR="00E454A8" w:rsidRDefault="00E454A8">
          <w:pPr>
            <w:pStyle w:val="TOC5"/>
            <w:tabs>
              <w:tab w:val="left" w:pos="187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"_Toc138076032"</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5.5.6.4.1</w:t>
          </w:r>
          <w:r>
            <w:rPr>
              <w:rFonts w:asciiTheme="minorHAnsi" w:eastAsiaTheme="minorEastAsia" w:hAnsiTheme="minorHAnsi"/>
              <w:noProof/>
            </w:rPr>
            <w:tab/>
          </w:r>
          <w:r w:rsidRPr="00DC5850">
            <w:rPr>
              <w:rStyle w:val="Hyperlink"/>
              <w:noProof/>
            </w:rPr>
            <w:t>Update Puppet to Restart Beats on Every Puppet Run</w:t>
          </w:r>
          <w:r>
            <w:rPr>
              <w:noProof/>
              <w:webHidden/>
            </w:rPr>
            <w:tab/>
          </w:r>
          <w:r>
            <w:rPr>
              <w:noProof/>
              <w:webHidden/>
            </w:rPr>
            <w:fldChar w:fldCharType="begin"/>
          </w:r>
          <w:r>
            <w:rPr>
              <w:noProof/>
              <w:webHidden/>
            </w:rPr>
            <w:instrText xml:space="preserve"> PAGEREF _Toc138076032 \h </w:instrText>
          </w:r>
          <w:r>
            <w:rPr>
              <w:noProof/>
              <w:webHidden/>
            </w:rPr>
          </w:r>
          <w:r>
            <w:rPr>
              <w:noProof/>
              <w:webHidden/>
            </w:rPr>
            <w:fldChar w:fldCharType="separate"/>
          </w:r>
          <w:ins w:id="102" w:author="Truxal, Steve     RTX" w:date="2023-07-26T18:45:00Z">
            <w:r w:rsidR="00651143">
              <w:rPr>
                <w:noProof/>
                <w:webHidden/>
              </w:rPr>
              <w:t>163</w:t>
            </w:r>
          </w:ins>
          <w:del w:id="103" w:author="Truxal, Steve     RTX" w:date="2023-07-26T18:45:00Z">
            <w:r w:rsidDel="00651143">
              <w:rPr>
                <w:noProof/>
                <w:webHidden/>
              </w:rPr>
              <w:delText>161</w:delText>
            </w:r>
          </w:del>
          <w:r>
            <w:rPr>
              <w:noProof/>
              <w:webHidden/>
            </w:rPr>
            <w:fldChar w:fldCharType="end"/>
          </w:r>
          <w:r w:rsidRPr="00DC5850">
            <w:rPr>
              <w:rStyle w:val="Hyperlink"/>
              <w:noProof/>
            </w:rPr>
            <w:fldChar w:fldCharType="end"/>
          </w:r>
        </w:p>
        <w:p w14:paraId="56FD3197" w14:textId="77E636EC"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"_Toc138076033"</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5.5.7</w:t>
          </w:r>
          <w:r>
            <w:rPr>
              <w:rFonts w:asciiTheme="minorHAnsi" w:eastAsiaTheme="minorEastAsia" w:hAnsiTheme="minorHAnsi"/>
              <w:noProof/>
            </w:rPr>
            <w:tab/>
          </w:r>
          <w:r w:rsidRPr="00DC5850">
            <w:rPr>
              <w:rStyle w:val="Hyperlink"/>
              <w:noProof/>
            </w:rPr>
            <w:t>Load Kibana Saved Objects</w:t>
          </w:r>
          <w:r>
            <w:rPr>
              <w:noProof/>
              <w:webHidden/>
            </w:rPr>
            <w:tab/>
          </w:r>
          <w:r>
            <w:rPr>
              <w:noProof/>
              <w:webHidden/>
            </w:rPr>
            <w:fldChar w:fldCharType="begin"/>
          </w:r>
          <w:r>
            <w:rPr>
              <w:noProof/>
              <w:webHidden/>
            </w:rPr>
            <w:instrText xml:space="preserve"> PAGEREF _Toc138076033 \h </w:instrText>
          </w:r>
          <w:r>
            <w:rPr>
              <w:noProof/>
              <w:webHidden/>
            </w:rPr>
          </w:r>
          <w:r>
            <w:rPr>
              <w:noProof/>
              <w:webHidden/>
            </w:rPr>
            <w:fldChar w:fldCharType="separate"/>
          </w:r>
          <w:ins w:id="104" w:author="Truxal, Steve     RTX" w:date="2023-07-26T18:45:00Z">
            <w:r w:rsidR="00651143">
              <w:rPr>
                <w:noProof/>
                <w:webHidden/>
              </w:rPr>
              <w:t>166</w:t>
            </w:r>
          </w:ins>
          <w:del w:id="105" w:author="Truxal, Steve     RTX" w:date="2023-07-26T18:45:00Z">
            <w:r w:rsidDel="00651143">
              <w:rPr>
                <w:noProof/>
                <w:webHidden/>
              </w:rPr>
              <w:delText>164</w:delText>
            </w:r>
          </w:del>
          <w:r>
            <w:rPr>
              <w:noProof/>
              <w:webHidden/>
            </w:rPr>
            <w:fldChar w:fldCharType="end"/>
          </w:r>
          <w:r w:rsidRPr="00DC5850">
            <w:rPr>
              <w:rStyle w:val="Hyperlink"/>
              <w:noProof/>
            </w:rPr>
            <w:fldChar w:fldCharType="end"/>
          </w:r>
        </w:p>
        <w:p w14:paraId="4A6453FB" w14:textId="55D5EA1A"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"_Toc138076034"</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5.5.8</w:t>
          </w:r>
          <w:r>
            <w:rPr>
              <w:rFonts w:asciiTheme="minorHAnsi" w:eastAsiaTheme="minorEastAsia" w:hAnsiTheme="minorHAnsi"/>
              <w:noProof/>
            </w:rPr>
            <w:tab/>
          </w:r>
          <w:r w:rsidRPr="00DC5850">
            <w:rPr>
              <w:rStyle w:val="Hyperlink"/>
              <w:noProof/>
            </w:rPr>
            <w:t>Validate URL Links</w:t>
          </w:r>
          <w:r>
            <w:rPr>
              <w:noProof/>
              <w:webHidden/>
            </w:rPr>
            <w:tab/>
          </w:r>
          <w:r>
            <w:rPr>
              <w:noProof/>
              <w:webHidden/>
            </w:rPr>
            <w:fldChar w:fldCharType="begin"/>
          </w:r>
          <w:r>
            <w:rPr>
              <w:noProof/>
              <w:webHidden/>
            </w:rPr>
            <w:instrText xml:space="preserve"> PAGEREF _Toc138076034 \h </w:instrText>
          </w:r>
          <w:r>
            <w:rPr>
              <w:noProof/>
              <w:webHidden/>
            </w:rPr>
          </w:r>
          <w:r>
            <w:rPr>
              <w:noProof/>
              <w:webHidden/>
            </w:rPr>
            <w:fldChar w:fldCharType="separate"/>
          </w:r>
          <w:ins w:id="106" w:author="Truxal, Steve     RTX" w:date="2023-07-26T18:45:00Z">
            <w:r w:rsidR="00651143">
              <w:rPr>
                <w:noProof/>
                <w:webHidden/>
              </w:rPr>
              <w:t>167</w:t>
            </w:r>
          </w:ins>
          <w:del w:id="107" w:author="Truxal, Steve     RTX" w:date="2023-07-26T18:45:00Z">
            <w:r w:rsidDel="00651143">
              <w:rPr>
                <w:noProof/>
                <w:webHidden/>
              </w:rPr>
              <w:delText>165</w:delText>
            </w:r>
          </w:del>
          <w:r>
            <w:rPr>
              <w:noProof/>
              <w:webHidden/>
            </w:rPr>
            <w:fldChar w:fldCharType="end"/>
          </w:r>
          <w:r w:rsidRPr="00DC5850">
            <w:rPr>
              <w:rStyle w:val="Hyperlink"/>
              <w:noProof/>
            </w:rPr>
            <w:fldChar w:fldCharType="end"/>
          </w:r>
        </w:p>
        <w:p w14:paraId="05F6B421" w14:textId="0A82D6B8"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"_Toc138076035"</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rFonts w:cs="Times New Roman"/>
              <w:noProof/>
            </w:rPr>
            <w:t>5.5.8.1</w:t>
          </w:r>
          <w:r>
            <w:rPr>
              <w:rFonts w:asciiTheme="minorHAnsi" w:eastAsiaTheme="minorEastAsia" w:hAnsiTheme="minorHAnsi"/>
              <w:noProof/>
            </w:rPr>
            <w:tab/>
          </w:r>
          <w:r w:rsidRPr="00DC5850">
            <w:rPr>
              <w:rStyle w:val="Hyperlink"/>
              <w:rFonts w:cs="Times New Roman"/>
              <w:noProof/>
            </w:rPr>
            <w:t>Validate URL link for IAAS-ES-Host Dashboard</w:t>
          </w:r>
          <w:r>
            <w:rPr>
              <w:noProof/>
              <w:webHidden/>
            </w:rPr>
            <w:tab/>
          </w:r>
          <w:r>
            <w:rPr>
              <w:noProof/>
              <w:webHidden/>
            </w:rPr>
            <w:fldChar w:fldCharType="begin"/>
          </w:r>
          <w:r>
            <w:rPr>
              <w:noProof/>
              <w:webHidden/>
            </w:rPr>
            <w:instrText xml:space="preserve"> PAGEREF _Toc138076035 \h </w:instrText>
          </w:r>
          <w:r>
            <w:rPr>
              <w:noProof/>
              <w:webHidden/>
            </w:rPr>
          </w:r>
          <w:r>
            <w:rPr>
              <w:noProof/>
              <w:webHidden/>
            </w:rPr>
            <w:fldChar w:fldCharType="separate"/>
          </w:r>
          <w:ins w:id="108" w:author="Truxal, Steve     RTX" w:date="2023-07-26T18:45:00Z">
            <w:r w:rsidR="00651143">
              <w:rPr>
                <w:noProof/>
                <w:webHidden/>
              </w:rPr>
              <w:t>168</w:t>
            </w:r>
          </w:ins>
          <w:del w:id="109" w:author="Truxal, Steve     RTX" w:date="2023-07-26T18:45:00Z">
            <w:r w:rsidDel="00651143">
              <w:rPr>
                <w:noProof/>
                <w:webHidden/>
              </w:rPr>
              <w:delText>166</w:delText>
            </w:r>
          </w:del>
          <w:r>
            <w:rPr>
              <w:noProof/>
              <w:webHidden/>
            </w:rPr>
            <w:fldChar w:fldCharType="end"/>
          </w:r>
          <w:r w:rsidRPr="00DC5850">
            <w:rPr>
              <w:rStyle w:val="Hyperlink"/>
              <w:noProof/>
            </w:rPr>
            <w:fldChar w:fldCharType="end"/>
          </w:r>
        </w:p>
        <w:p w14:paraId="646917B3" w14:textId="5873FA34"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"_Toc138076036"</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5.5.8.2</w:t>
          </w:r>
          <w:r>
            <w:rPr>
              <w:rFonts w:asciiTheme="minorHAnsi" w:eastAsiaTheme="minorEastAsia" w:hAnsiTheme="minorHAnsi"/>
              <w:noProof/>
            </w:rPr>
            <w:tab/>
          </w:r>
          <w:r w:rsidRPr="00DC5850">
            <w:rPr>
              <w:rStyle w:val="Hyperlink"/>
              <w:noProof/>
            </w:rPr>
            <w:t>Validate URL link for IAAS-ES-SYSTEM-Application-Info dashboard</w:t>
          </w:r>
          <w:r>
            <w:rPr>
              <w:noProof/>
              <w:webHidden/>
            </w:rPr>
            <w:tab/>
          </w:r>
          <w:r>
            <w:rPr>
              <w:noProof/>
              <w:webHidden/>
            </w:rPr>
            <w:fldChar w:fldCharType="begin"/>
          </w:r>
          <w:r>
            <w:rPr>
              <w:noProof/>
              <w:webHidden/>
            </w:rPr>
            <w:instrText xml:space="preserve"> PAGEREF _Toc138076036 \h </w:instrText>
          </w:r>
          <w:r>
            <w:rPr>
              <w:noProof/>
              <w:webHidden/>
            </w:rPr>
          </w:r>
          <w:r>
            <w:rPr>
              <w:noProof/>
              <w:webHidden/>
            </w:rPr>
            <w:fldChar w:fldCharType="separate"/>
          </w:r>
          <w:ins w:id="110" w:author="Truxal, Steve     RTX" w:date="2023-07-26T18:45:00Z">
            <w:r w:rsidR="00651143">
              <w:rPr>
                <w:noProof/>
                <w:webHidden/>
              </w:rPr>
              <w:t>174</w:t>
            </w:r>
          </w:ins>
          <w:del w:id="111" w:author="Truxal, Steve     RTX" w:date="2023-07-26T18:45:00Z">
            <w:r w:rsidDel="00651143">
              <w:rPr>
                <w:noProof/>
                <w:webHidden/>
              </w:rPr>
              <w:delText>172</w:delText>
            </w:r>
          </w:del>
          <w:r>
            <w:rPr>
              <w:noProof/>
              <w:webHidden/>
            </w:rPr>
            <w:fldChar w:fldCharType="end"/>
          </w:r>
          <w:r w:rsidRPr="00DC5850">
            <w:rPr>
              <w:rStyle w:val="Hyperlink"/>
              <w:noProof/>
            </w:rPr>
            <w:fldChar w:fldCharType="end"/>
          </w:r>
        </w:p>
        <w:p w14:paraId="2EBF1355" w14:textId="745280EB"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"_Toc138076037"</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5.5.9</w:t>
          </w:r>
          <w:r>
            <w:rPr>
              <w:rFonts w:asciiTheme="minorHAnsi" w:eastAsiaTheme="minorEastAsia" w:hAnsiTheme="minorHAnsi"/>
              <w:noProof/>
            </w:rPr>
            <w:tab/>
          </w:r>
          <w:r w:rsidRPr="00DC5850">
            <w:rPr>
              <w:rStyle w:val="Hyperlink"/>
              <w:noProof/>
            </w:rPr>
            <w:t>Update Kibana Settings</w:t>
          </w:r>
          <w:r>
            <w:rPr>
              <w:noProof/>
              <w:webHidden/>
            </w:rPr>
            <w:tab/>
          </w:r>
          <w:r>
            <w:rPr>
              <w:noProof/>
              <w:webHidden/>
            </w:rPr>
            <w:fldChar w:fldCharType="begin"/>
          </w:r>
          <w:r>
            <w:rPr>
              <w:noProof/>
              <w:webHidden/>
            </w:rPr>
            <w:instrText xml:space="preserve"> PAGEREF _Toc138076037 \h </w:instrText>
          </w:r>
          <w:r>
            <w:rPr>
              <w:noProof/>
              <w:webHidden/>
            </w:rPr>
          </w:r>
          <w:r>
            <w:rPr>
              <w:noProof/>
              <w:webHidden/>
            </w:rPr>
            <w:fldChar w:fldCharType="separate"/>
          </w:r>
          <w:ins w:id="112" w:author="Truxal, Steve     RTX" w:date="2023-07-26T18:45:00Z">
            <w:r w:rsidR="00651143">
              <w:rPr>
                <w:noProof/>
                <w:webHidden/>
              </w:rPr>
              <w:t>179</w:t>
            </w:r>
          </w:ins>
          <w:del w:id="113" w:author="Truxal, Steve     RTX" w:date="2023-07-26T18:45:00Z">
            <w:r w:rsidDel="00651143">
              <w:rPr>
                <w:noProof/>
                <w:webHidden/>
              </w:rPr>
              <w:delText>177</w:delText>
            </w:r>
          </w:del>
          <w:r>
            <w:rPr>
              <w:noProof/>
              <w:webHidden/>
            </w:rPr>
            <w:fldChar w:fldCharType="end"/>
          </w:r>
          <w:r w:rsidRPr="00DC5850">
            <w:rPr>
              <w:rStyle w:val="Hyperlink"/>
              <w:noProof/>
            </w:rPr>
            <w:fldChar w:fldCharType="end"/>
          </w:r>
        </w:p>
        <w:p w14:paraId="73556D88" w14:textId="1C28A405"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"_Toc138076038"</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5.5.10</w:t>
          </w:r>
          <w:r>
            <w:rPr>
              <w:rFonts w:asciiTheme="minorHAnsi" w:eastAsiaTheme="minorEastAsia" w:hAnsiTheme="minorHAnsi"/>
              <w:noProof/>
            </w:rPr>
            <w:tab/>
          </w:r>
          <w:r w:rsidRPr="00DC5850">
            <w:rPr>
              <w:rStyle w:val="Hyperlink"/>
              <w:noProof/>
            </w:rPr>
            <w:t>Reindex existing data</w:t>
          </w:r>
          <w:r>
            <w:rPr>
              <w:noProof/>
              <w:webHidden/>
            </w:rPr>
            <w:tab/>
          </w:r>
          <w:r>
            <w:rPr>
              <w:noProof/>
              <w:webHidden/>
            </w:rPr>
            <w:fldChar w:fldCharType="begin"/>
          </w:r>
          <w:r>
            <w:rPr>
              <w:noProof/>
              <w:webHidden/>
            </w:rPr>
            <w:instrText xml:space="preserve"> PAGEREF _Toc138076038 \h </w:instrText>
          </w:r>
          <w:r>
            <w:rPr>
              <w:noProof/>
              <w:webHidden/>
            </w:rPr>
          </w:r>
          <w:r>
            <w:rPr>
              <w:noProof/>
              <w:webHidden/>
            </w:rPr>
            <w:fldChar w:fldCharType="separate"/>
          </w:r>
          <w:ins w:id="114" w:author="Truxal, Steve     RTX" w:date="2023-07-26T18:45:00Z">
            <w:r w:rsidR="00651143">
              <w:rPr>
                <w:noProof/>
                <w:webHidden/>
              </w:rPr>
              <w:t>179</w:t>
            </w:r>
          </w:ins>
          <w:del w:id="115" w:author="Truxal, Steve     RTX" w:date="2023-07-26T18:45:00Z">
            <w:r w:rsidDel="00651143">
              <w:rPr>
                <w:noProof/>
                <w:webHidden/>
              </w:rPr>
              <w:delText>177</w:delText>
            </w:r>
          </w:del>
          <w:r>
            <w:rPr>
              <w:noProof/>
              <w:webHidden/>
            </w:rPr>
            <w:fldChar w:fldCharType="end"/>
          </w:r>
          <w:r w:rsidRPr="00DC5850">
            <w:rPr>
              <w:rStyle w:val="Hyperlink"/>
              <w:noProof/>
            </w:rPr>
            <w:fldChar w:fldCharType="end"/>
          </w:r>
        </w:p>
        <w:p w14:paraId="2F57E974" w14:textId="5E2915FA"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"_Toc138076039"</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5.5.11</w:t>
          </w:r>
          <w:r>
            <w:rPr>
              <w:rFonts w:asciiTheme="minorHAnsi" w:eastAsiaTheme="minorEastAsia" w:hAnsiTheme="minorHAnsi"/>
              <w:noProof/>
            </w:rPr>
            <w:tab/>
          </w:r>
          <w:r w:rsidRPr="00DC5850">
            <w:rPr>
              <w:rStyle w:val="Hyperlink"/>
              <w:noProof/>
            </w:rPr>
            <w:t>Activate Serena data ingest</w:t>
          </w:r>
          <w:r>
            <w:rPr>
              <w:noProof/>
              <w:webHidden/>
            </w:rPr>
            <w:tab/>
          </w:r>
          <w:r>
            <w:rPr>
              <w:noProof/>
              <w:webHidden/>
            </w:rPr>
            <w:fldChar w:fldCharType="begin"/>
          </w:r>
          <w:r>
            <w:rPr>
              <w:noProof/>
              <w:webHidden/>
            </w:rPr>
            <w:instrText xml:space="preserve"> PAGEREF _Toc138076039 \h </w:instrText>
          </w:r>
          <w:r>
            <w:rPr>
              <w:noProof/>
              <w:webHidden/>
            </w:rPr>
          </w:r>
          <w:r>
            <w:rPr>
              <w:noProof/>
              <w:webHidden/>
            </w:rPr>
            <w:fldChar w:fldCharType="separate"/>
          </w:r>
          <w:ins w:id="116" w:author="Truxal, Steve     RTX" w:date="2023-07-26T18:45:00Z">
            <w:r w:rsidR="00651143">
              <w:rPr>
                <w:noProof/>
                <w:webHidden/>
              </w:rPr>
              <w:t>180</w:t>
            </w:r>
          </w:ins>
          <w:del w:id="117" w:author="Truxal, Steve     RTX" w:date="2023-07-26T18:45:00Z">
            <w:r w:rsidDel="00651143">
              <w:rPr>
                <w:noProof/>
                <w:webHidden/>
              </w:rPr>
              <w:delText>178</w:delText>
            </w:r>
          </w:del>
          <w:r>
            <w:rPr>
              <w:noProof/>
              <w:webHidden/>
            </w:rPr>
            <w:fldChar w:fldCharType="end"/>
          </w:r>
          <w:r w:rsidRPr="00DC5850">
            <w:rPr>
              <w:rStyle w:val="Hyperlink"/>
              <w:noProof/>
            </w:rPr>
            <w:fldChar w:fldCharType="end"/>
          </w:r>
        </w:p>
        <w:p w14:paraId="5AA3C21C" w14:textId="693D0091"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"_Toc138076040"</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5.5.12</w:t>
          </w:r>
          <w:r>
            <w:rPr>
              <w:rFonts w:asciiTheme="minorHAnsi" w:eastAsiaTheme="minorEastAsia" w:hAnsiTheme="minorHAnsi"/>
              <w:noProof/>
            </w:rPr>
            <w:tab/>
          </w:r>
          <w:r w:rsidRPr="00DC5850">
            <w:rPr>
              <w:rStyle w:val="Hyperlink"/>
              <w:noProof/>
            </w:rPr>
            <w:t>Activate ACAS data ingest</w:t>
          </w:r>
          <w:r>
            <w:rPr>
              <w:noProof/>
              <w:webHidden/>
            </w:rPr>
            <w:tab/>
          </w:r>
          <w:r>
            <w:rPr>
              <w:noProof/>
              <w:webHidden/>
            </w:rPr>
            <w:fldChar w:fldCharType="begin"/>
          </w:r>
          <w:r>
            <w:rPr>
              <w:noProof/>
              <w:webHidden/>
            </w:rPr>
            <w:instrText xml:space="preserve"> PAGEREF _Toc138076040 \h </w:instrText>
          </w:r>
          <w:r>
            <w:rPr>
              <w:noProof/>
              <w:webHidden/>
            </w:rPr>
          </w:r>
          <w:r>
            <w:rPr>
              <w:noProof/>
              <w:webHidden/>
            </w:rPr>
            <w:fldChar w:fldCharType="separate"/>
          </w:r>
          <w:ins w:id="118" w:author="Truxal, Steve     RTX" w:date="2023-07-26T18:45:00Z">
            <w:r w:rsidR="00651143">
              <w:rPr>
                <w:noProof/>
                <w:webHidden/>
              </w:rPr>
              <w:t>183</w:t>
            </w:r>
          </w:ins>
          <w:del w:id="119" w:author="Truxal, Steve     RTX" w:date="2023-07-26T18:45:00Z">
            <w:r w:rsidDel="00651143">
              <w:rPr>
                <w:noProof/>
                <w:webHidden/>
              </w:rPr>
              <w:delText>179</w:delText>
            </w:r>
          </w:del>
          <w:r>
            <w:rPr>
              <w:noProof/>
              <w:webHidden/>
            </w:rPr>
            <w:fldChar w:fldCharType="end"/>
          </w:r>
          <w:r w:rsidRPr="00DC5850">
            <w:rPr>
              <w:rStyle w:val="Hyperlink"/>
              <w:noProof/>
            </w:rPr>
            <w:fldChar w:fldCharType="end"/>
          </w:r>
        </w:p>
        <w:p w14:paraId="575A8423" w14:textId="644BB854"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"_Toc138076041"</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5.5.12.1</w:t>
          </w:r>
          <w:r>
            <w:rPr>
              <w:rFonts w:asciiTheme="minorHAnsi" w:eastAsiaTheme="minorEastAsia" w:hAnsiTheme="minorHAnsi"/>
              <w:noProof/>
            </w:rPr>
            <w:tab/>
          </w:r>
          <w:r w:rsidRPr="00DC5850">
            <w:rPr>
              <w:rStyle w:val="Hyperlink"/>
              <w:noProof/>
            </w:rPr>
            <w:t>Configure ACAS to allow API Keys</w:t>
          </w:r>
          <w:r>
            <w:rPr>
              <w:noProof/>
              <w:webHidden/>
            </w:rPr>
            <w:tab/>
          </w:r>
          <w:r>
            <w:rPr>
              <w:noProof/>
              <w:webHidden/>
            </w:rPr>
            <w:fldChar w:fldCharType="begin"/>
          </w:r>
          <w:r>
            <w:rPr>
              <w:noProof/>
              <w:webHidden/>
            </w:rPr>
            <w:instrText xml:space="preserve"> PAGEREF _Toc138076041 \h </w:instrText>
          </w:r>
          <w:r>
            <w:rPr>
              <w:noProof/>
              <w:webHidden/>
            </w:rPr>
          </w:r>
          <w:r>
            <w:rPr>
              <w:noProof/>
              <w:webHidden/>
            </w:rPr>
            <w:fldChar w:fldCharType="separate"/>
          </w:r>
          <w:ins w:id="120" w:author="Truxal, Steve     RTX" w:date="2023-07-26T18:45:00Z">
            <w:r w:rsidR="00651143">
              <w:rPr>
                <w:noProof/>
                <w:webHidden/>
              </w:rPr>
              <w:t>184</w:t>
            </w:r>
          </w:ins>
          <w:del w:id="121" w:author="Truxal, Steve     RTX" w:date="2023-07-26T18:45:00Z">
            <w:r w:rsidDel="00651143">
              <w:rPr>
                <w:noProof/>
                <w:webHidden/>
              </w:rPr>
              <w:delText>179</w:delText>
            </w:r>
          </w:del>
          <w:r>
            <w:rPr>
              <w:noProof/>
              <w:webHidden/>
            </w:rPr>
            <w:fldChar w:fldCharType="end"/>
          </w:r>
          <w:r w:rsidRPr="00DC5850">
            <w:rPr>
              <w:rStyle w:val="Hyperlink"/>
              <w:noProof/>
            </w:rPr>
            <w:fldChar w:fldCharType="end"/>
          </w:r>
        </w:p>
        <w:p w14:paraId="468C15FF" w14:textId="47EB5FCF"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"_Toc138076042"</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5.5.12.2</w:t>
          </w:r>
          <w:r>
            <w:rPr>
              <w:rFonts w:asciiTheme="minorHAnsi" w:eastAsiaTheme="minorEastAsia" w:hAnsiTheme="minorHAnsi"/>
              <w:noProof/>
            </w:rPr>
            <w:tab/>
          </w:r>
          <w:r w:rsidRPr="00DC5850">
            <w:rPr>
              <w:rStyle w:val="Hyperlink"/>
              <w:noProof/>
            </w:rPr>
            <w:t>Generate API Keys for the Elastic Service Account</w:t>
          </w:r>
          <w:r>
            <w:rPr>
              <w:noProof/>
              <w:webHidden/>
            </w:rPr>
            <w:tab/>
          </w:r>
          <w:r>
            <w:rPr>
              <w:noProof/>
              <w:webHidden/>
            </w:rPr>
            <w:fldChar w:fldCharType="begin"/>
          </w:r>
          <w:r>
            <w:rPr>
              <w:noProof/>
              <w:webHidden/>
            </w:rPr>
            <w:instrText xml:space="preserve"> PAGEREF _Toc138076042 \h </w:instrText>
          </w:r>
          <w:r>
            <w:rPr>
              <w:noProof/>
              <w:webHidden/>
            </w:rPr>
          </w:r>
          <w:r>
            <w:rPr>
              <w:noProof/>
              <w:webHidden/>
            </w:rPr>
            <w:fldChar w:fldCharType="separate"/>
          </w:r>
          <w:ins w:id="122" w:author="Truxal, Steve     RTX" w:date="2023-07-26T18:45:00Z">
            <w:r w:rsidR="00651143">
              <w:rPr>
                <w:noProof/>
                <w:webHidden/>
              </w:rPr>
              <w:t>187</w:t>
            </w:r>
          </w:ins>
          <w:del w:id="123" w:author="Truxal, Steve     RTX" w:date="2023-07-26T18:45:00Z">
            <w:r w:rsidDel="00651143">
              <w:rPr>
                <w:noProof/>
                <w:webHidden/>
              </w:rPr>
              <w:delText>183</w:delText>
            </w:r>
          </w:del>
          <w:r>
            <w:rPr>
              <w:noProof/>
              <w:webHidden/>
            </w:rPr>
            <w:fldChar w:fldCharType="end"/>
          </w:r>
          <w:r w:rsidRPr="00DC5850">
            <w:rPr>
              <w:rStyle w:val="Hyperlink"/>
              <w:noProof/>
            </w:rPr>
            <w:fldChar w:fldCharType="end"/>
          </w:r>
        </w:p>
        <w:p w14:paraId="0734A4F7" w14:textId="2BC75441" w:rsidR="00E454A8" w:rsidRDefault="00E454A8">
          <w:pPr>
            <w:pStyle w:val="TOC4"/>
            <w:tabs>
              <w:tab w:val="left" w:pos="176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"_Toc138076043"</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5.5.12.3</w:t>
          </w:r>
          <w:r>
            <w:rPr>
              <w:rFonts w:asciiTheme="minorHAnsi" w:eastAsiaTheme="minorEastAsia" w:hAnsiTheme="minorHAnsi"/>
              <w:noProof/>
            </w:rPr>
            <w:tab/>
          </w:r>
          <w:r w:rsidRPr="00DC5850">
            <w:rPr>
              <w:rStyle w:val="Hyperlink"/>
              <w:noProof/>
            </w:rPr>
            <w:t>Activate ACAS for the ElasticDataCollector at the HUB</w:t>
          </w:r>
          <w:r>
            <w:rPr>
              <w:noProof/>
              <w:webHidden/>
            </w:rPr>
            <w:tab/>
          </w:r>
          <w:r>
            <w:rPr>
              <w:noProof/>
              <w:webHidden/>
            </w:rPr>
            <w:fldChar w:fldCharType="begin"/>
          </w:r>
          <w:r>
            <w:rPr>
              <w:noProof/>
              <w:webHidden/>
            </w:rPr>
            <w:instrText xml:space="preserve"> PAGEREF _Toc138076043 \h </w:instrText>
          </w:r>
          <w:r>
            <w:rPr>
              <w:noProof/>
              <w:webHidden/>
            </w:rPr>
          </w:r>
          <w:r>
            <w:rPr>
              <w:noProof/>
              <w:webHidden/>
            </w:rPr>
            <w:fldChar w:fldCharType="separate"/>
          </w:r>
          <w:ins w:id="124" w:author="Truxal, Steve     RTX" w:date="2023-07-26T18:45:00Z">
            <w:r w:rsidR="00651143">
              <w:rPr>
                <w:noProof/>
                <w:webHidden/>
              </w:rPr>
              <w:t>190</w:t>
            </w:r>
          </w:ins>
          <w:del w:id="125" w:author="Truxal, Steve     RTX" w:date="2023-07-26T18:45:00Z">
            <w:r w:rsidDel="00651143">
              <w:rPr>
                <w:noProof/>
                <w:webHidden/>
              </w:rPr>
              <w:delText>186</w:delText>
            </w:r>
          </w:del>
          <w:r>
            <w:rPr>
              <w:noProof/>
              <w:webHidden/>
            </w:rPr>
            <w:fldChar w:fldCharType="end"/>
          </w:r>
          <w:r w:rsidRPr="00DC5850">
            <w:rPr>
              <w:rStyle w:val="Hyperlink"/>
              <w:noProof/>
            </w:rPr>
            <w:fldChar w:fldCharType="end"/>
          </w:r>
        </w:p>
        <w:p w14:paraId="09A95C98" w14:textId="18F8031A" w:rsidR="00E454A8" w:rsidRDefault="00E454A8">
          <w:pPr>
            <w:pStyle w:val="TOC3"/>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"_Toc138076044"</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5.5.13</w:t>
          </w:r>
          <w:r>
            <w:rPr>
              <w:rFonts w:asciiTheme="minorHAnsi" w:eastAsiaTheme="minorEastAsia" w:hAnsiTheme="minorHAnsi"/>
              <w:noProof/>
            </w:rPr>
            <w:tab/>
          </w:r>
          <w:r w:rsidRPr="00DC5850">
            <w:rPr>
              <w:rStyle w:val="Hyperlink"/>
              <w:noProof/>
            </w:rPr>
            <w:t>Remove “Run and Remove” scripts from system when upgrade is completed</w:t>
          </w:r>
          <w:r>
            <w:rPr>
              <w:noProof/>
              <w:webHidden/>
            </w:rPr>
            <w:tab/>
          </w:r>
          <w:r>
            <w:rPr>
              <w:noProof/>
              <w:webHidden/>
            </w:rPr>
            <w:fldChar w:fldCharType="begin"/>
          </w:r>
          <w:r>
            <w:rPr>
              <w:noProof/>
              <w:webHidden/>
            </w:rPr>
            <w:instrText xml:space="preserve"> PAGEREF _Toc138076044 \h </w:instrText>
          </w:r>
          <w:r>
            <w:rPr>
              <w:noProof/>
              <w:webHidden/>
            </w:rPr>
          </w:r>
          <w:r>
            <w:rPr>
              <w:noProof/>
              <w:webHidden/>
            </w:rPr>
            <w:fldChar w:fldCharType="separate"/>
          </w:r>
          <w:ins w:id="126" w:author="Truxal, Steve     RTX" w:date="2023-07-26T18:45:00Z">
            <w:r w:rsidR="00651143">
              <w:rPr>
                <w:noProof/>
                <w:webHidden/>
              </w:rPr>
              <w:t>191</w:t>
            </w:r>
          </w:ins>
          <w:del w:id="127" w:author="Truxal, Steve     RTX" w:date="2023-07-26T18:45:00Z">
            <w:r w:rsidDel="00651143">
              <w:rPr>
                <w:noProof/>
                <w:webHidden/>
              </w:rPr>
              <w:delText>187</w:delText>
            </w:r>
          </w:del>
          <w:r>
            <w:rPr>
              <w:noProof/>
              <w:webHidden/>
            </w:rPr>
            <w:fldChar w:fldCharType="end"/>
          </w:r>
          <w:r w:rsidRPr="00DC5850">
            <w:rPr>
              <w:rStyle w:val="Hyperlink"/>
              <w:noProof/>
            </w:rPr>
            <w:fldChar w:fldCharType="end"/>
          </w:r>
        </w:p>
        <w:p w14:paraId="4151E3EC" w14:textId="7D9BCCD7" w:rsidR="00E454A8" w:rsidRDefault="00E454A8">
          <w:pPr>
            <w:pStyle w:val="TOC2"/>
            <w:tabs>
              <w:tab w:val="left" w:pos="88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"_Toc138076045"</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5.6</w:t>
          </w:r>
          <w:r>
            <w:rPr>
              <w:rFonts w:asciiTheme="minorHAnsi" w:eastAsiaTheme="minorEastAsia" w:hAnsiTheme="minorHAnsi"/>
              <w:noProof/>
            </w:rPr>
            <w:tab/>
          </w:r>
          <w:r w:rsidRPr="00DC5850">
            <w:rPr>
              <w:rStyle w:val="Hyperlink"/>
              <w:noProof/>
            </w:rPr>
            <w:t>List of Changes</w:t>
          </w:r>
          <w:r>
            <w:rPr>
              <w:noProof/>
              <w:webHidden/>
            </w:rPr>
            <w:tab/>
          </w:r>
          <w:r>
            <w:rPr>
              <w:noProof/>
              <w:webHidden/>
            </w:rPr>
            <w:fldChar w:fldCharType="begin"/>
          </w:r>
          <w:r>
            <w:rPr>
              <w:noProof/>
              <w:webHidden/>
            </w:rPr>
            <w:instrText xml:space="preserve"> PAGEREF _Toc138076045 \h </w:instrText>
          </w:r>
          <w:r>
            <w:rPr>
              <w:noProof/>
              <w:webHidden/>
            </w:rPr>
          </w:r>
          <w:r>
            <w:rPr>
              <w:noProof/>
              <w:webHidden/>
            </w:rPr>
            <w:fldChar w:fldCharType="separate"/>
          </w:r>
          <w:ins w:id="128" w:author="Truxal, Steve     RTX" w:date="2023-07-26T18:45:00Z">
            <w:r w:rsidR="00651143">
              <w:rPr>
                <w:noProof/>
                <w:webHidden/>
              </w:rPr>
              <w:t>191</w:t>
            </w:r>
          </w:ins>
          <w:del w:id="129" w:author="Truxal, Steve     RTX" w:date="2023-07-26T18:45:00Z">
            <w:r w:rsidDel="00651143">
              <w:rPr>
                <w:noProof/>
                <w:webHidden/>
              </w:rPr>
              <w:delText>187</w:delText>
            </w:r>
          </w:del>
          <w:r>
            <w:rPr>
              <w:noProof/>
              <w:webHidden/>
            </w:rPr>
            <w:fldChar w:fldCharType="end"/>
          </w:r>
          <w:r w:rsidRPr="00DC5850">
            <w:rPr>
              <w:rStyle w:val="Hyperlink"/>
              <w:noProof/>
            </w:rPr>
            <w:fldChar w:fldCharType="end"/>
          </w:r>
        </w:p>
        <w:p w14:paraId="7DA1B11E" w14:textId="5D0E507C" w:rsidR="00E454A8" w:rsidRDefault="00E454A8">
          <w:pPr>
            <w:pStyle w:val="TOC1"/>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"_Toc138076046"</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6</w:t>
          </w:r>
          <w:r>
            <w:rPr>
              <w:rFonts w:asciiTheme="minorHAnsi" w:eastAsiaTheme="minorEastAsia" w:hAnsiTheme="minorHAnsi"/>
              <w:noProof/>
            </w:rPr>
            <w:tab/>
          </w:r>
          <w:r w:rsidRPr="00DC5850">
            <w:rPr>
              <w:rStyle w:val="Hyperlink"/>
              <w:noProof/>
            </w:rPr>
            <w:t>De-Installation (Back Out) Instructions</w:t>
          </w:r>
          <w:r>
            <w:rPr>
              <w:noProof/>
              <w:webHidden/>
            </w:rPr>
            <w:tab/>
          </w:r>
          <w:r>
            <w:rPr>
              <w:noProof/>
              <w:webHidden/>
            </w:rPr>
            <w:fldChar w:fldCharType="begin"/>
          </w:r>
          <w:r>
            <w:rPr>
              <w:noProof/>
              <w:webHidden/>
            </w:rPr>
            <w:instrText xml:space="preserve"> PAGEREF _Toc138076046 \h </w:instrText>
          </w:r>
          <w:r>
            <w:rPr>
              <w:noProof/>
              <w:webHidden/>
            </w:rPr>
          </w:r>
          <w:r>
            <w:rPr>
              <w:noProof/>
              <w:webHidden/>
            </w:rPr>
            <w:fldChar w:fldCharType="separate"/>
          </w:r>
          <w:ins w:id="130" w:author="Truxal, Steve     RTX" w:date="2023-07-26T18:45:00Z">
            <w:r w:rsidR="00651143">
              <w:rPr>
                <w:noProof/>
                <w:webHidden/>
              </w:rPr>
              <w:t>193</w:t>
            </w:r>
          </w:ins>
          <w:del w:id="131" w:author="Truxal, Steve     RTX" w:date="2023-07-26T18:45:00Z">
            <w:r w:rsidDel="00651143">
              <w:rPr>
                <w:noProof/>
                <w:webHidden/>
              </w:rPr>
              <w:delText>189</w:delText>
            </w:r>
          </w:del>
          <w:r>
            <w:rPr>
              <w:noProof/>
              <w:webHidden/>
            </w:rPr>
            <w:fldChar w:fldCharType="end"/>
          </w:r>
          <w:r w:rsidRPr="00DC5850">
            <w:rPr>
              <w:rStyle w:val="Hyperlink"/>
              <w:noProof/>
            </w:rPr>
            <w:fldChar w:fldCharType="end"/>
          </w:r>
        </w:p>
        <w:p w14:paraId="3F14CAAD" w14:textId="093292F8" w:rsidR="00E454A8" w:rsidRDefault="00E454A8">
          <w:pPr>
            <w:pStyle w:val="TOC2"/>
            <w:tabs>
              <w:tab w:val="left" w:pos="88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"_Toc138076047"</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6.1</w:t>
          </w:r>
          <w:r>
            <w:rPr>
              <w:rFonts w:asciiTheme="minorHAnsi" w:eastAsiaTheme="minorEastAsia" w:hAnsiTheme="minorHAnsi"/>
              <w:noProof/>
            </w:rPr>
            <w:tab/>
          </w:r>
          <w:r w:rsidRPr="00DC5850">
            <w:rPr>
              <w:rStyle w:val="Hyperlink"/>
              <w:noProof/>
            </w:rPr>
            <w:t>Elastic Data Collector Back Out Procedure</w:t>
          </w:r>
          <w:r>
            <w:rPr>
              <w:noProof/>
              <w:webHidden/>
            </w:rPr>
            <w:tab/>
          </w:r>
          <w:r>
            <w:rPr>
              <w:noProof/>
              <w:webHidden/>
            </w:rPr>
            <w:fldChar w:fldCharType="begin"/>
          </w:r>
          <w:r>
            <w:rPr>
              <w:noProof/>
              <w:webHidden/>
            </w:rPr>
            <w:instrText xml:space="preserve"> PAGEREF _Toc138076047 \h </w:instrText>
          </w:r>
          <w:r>
            <w:rPr>
              <w:noProof/>
              <w:webHidden/>
            </w:rPr>
          </w:r>
          <w:r>
            <w:rPr>
              <w:noProof/>
              <w:webHidden/>
            </w:rPr>
            <w:fldChar w:fldCharType="separate"/>
          </w:r>
          <w:ins w:id="132" w:author="Truxal, Steve     RTX" w:date="2023-07-26T18:45:00Z">
            <w:r w:rsidR="00651143">
              <w:rPr>
                <w:noProof/>
                <w:webHidden/>
              </w:rPr>
              <w:t>193</w:t>
            </w:r>
          </w:ins>
          <w:del w:id="133" w:author="Truxal, Steve     RTX" w:date="2023-07-26T18:45:00Z">
            <w:r w:rsidDel="00651143">
              <w:rPr>
                <w:noProof/>
                <w:webHidden/>
              </w:rPr>
              <w:delText>189</w:delText>
            </w:r>
          </w:del>
          <w:r>
            <w:rPr>
              <w:noProof/>
              <w:webHidden/>
            </w:rPr>
            <w:fldChar w:fldCharType="end"/>
          </w:r>
          <w:r w:rsidRPr="00DC5850">
            <w:rPr>
              <w:rStyle w:val="Hyperlink"/>
              <w:noProof/>
            </w:rPr>
            <w:fldChar w:fldCharType="end"/>
          </w:r>
        </w:p>
        <w:p w14:paraId="1BB03594" w14:textId="743CF979" w:rsidR="00E454A8" w:rsidRDefault="00E454A8">
          <w:pPr>
            <w:pStyle w:val="TOC2"/>
            <w:tabs>
              <w:tab w:val="left" w:pos="880"/>
              <w:tab w:val="right" w:leader="dot" w:pos="9350"/>
            </w:tabs>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"_Toc138076048"</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6.2</w:t>
          </w:r>
          <w:r>
            <w:rPr>
              <w:rFonts w:asciiTheme="minorHAnsi" w:eastAsiaTheme="minorEastAsia" w:hAnsiTheme="minorHAnsi"/>
              <w:noProof/>
            </w:rPr>
            <w:tab/>
          </w:r>
          <w:r w:rsidRPr="00DC5850">
            <w:rPr>
              <w:rStyle w:val="Hyperlink"/>
              <w:noProof/>
            </w:rPr>
            <w:t>Domain Controller GPO Back Out Procedure</w:t>
          </w:r>
          <w:r>
            <w:rPr>
              <w:noProof/>
              <w:webHidden/>
            </w:rPr>
            <w:tab/>
          </w:r>
          <w:r>
            <w:rPr>
              <w:noProof/>
              <w:webHidden/>
            </w:rPr>
            <w:fldChar w:fldCharType="begin"/>
          </w:r>
          <w:r>
            <w:rPr>
              <w:noProof/>
              <w:webHidden/>
            </w:rPr>
            <w:instrText xml:space="preserve"> PAGEREF _Toc138076048 \h </w:instrText>
          </w:r>
          <w:r>
            <w:rPr>
              <w:noProof/>
              <w:webHidden/>
            </w:rPr>
          </w:r>
          <w:r>
            <w:rPr>
              <w:noProof/>
              <w:webHidden/>
            </w:rPr>
            <w:fldChar w:fldCharType="separate"/>
          </w:r>
          <w:ins w:id="134" w:author="Truxal, Steve     RTX" w:date="2023-07-26T18:45:00Z">
            <w:r w:rsidR="00651143">
              <w:rPr>
                <w:noProof/>
                <w:webHidden/>
              </w:rPr>
              <w:t>193</w:t>
            </w:r>
          </w:ins>
          <w:del w:id="135" w:author="Truxal, Steve     RTX" w:date="2023-07-26T18:45:00Z">
            <w:r w:rsidDel="00651143">
              <w:rPr>
                <w:noProof/>
                <w:webHidden/>
              </w:rPr>
              <w:delText>189</w:delText>
            </w:r>
          </w:del>
          <w:r>
            <w:rPr>
              <w:noProof/>
              <w:webHidden/>
            </w:rPr>
            <w:fldChar w:fldCharType="end"/>
          </w:r>
          <w:r w:rsidRPr="00DC5850">
            <w:rPr>
              <w:rStyle w:val="Hyperlink"/>
              <w:noProof/>
            </w:rPr>
            <w:fldChar w:fldCharType="end"/>
          </w:r>
        </w:p>
        <w:p w14:paraId="5204235D" w14:textId="623B9ECD" w:rsidR="00E454A8" w:rsidRDefault="00E454A8">
          <w:pPr>
            <w:pStyle w:val="TOC1"/>
            <w:rPr>
              <w:rFonts w:asciiTheme="minorHAnsi" w:eastAsiaTheme="minorEastAsia" w:hAnsiTheme="minorHAnsi"/>
              <w:noProof/>
            </w:rPr>
          </w:pPr>
          <w:r w:rsidRPr="00DC5850">
            <w:rPr>
              <w:rStyle w:val="Hyperlink"/>
              <w:noProof/>
            </w:rPr>
            <w:lastRenderedPageBreak/>
            <w:fldChar w:fldCharType="begin"/>
          </w:r>
          <w:r w:rsidRPr="00DC5850">
            <w:rPr>
              <w:rStyle w:val="Hyperlink"/>
              <w:noProof/>
            </w:rPr>
            <w:instrText xml:space="preserve"> </w:instrText>
          </w:r>
          <w:r>
            <w:rPr>
              <w:noProof/>
            </w:rPr>
            <w:instrText>HYPERLINK \l "_Toc138076049"</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7</w:t>
          </w:r>
          <w:r>
            <w:rPr>
              <w:rFonts w:asciiTheme="minorHAnsi" w:eastAsiaTheme="minorEastAsia" w:hAnsiTheme="minorHAnsi"/>
              <w:noProof/>
            </w:rPr>
            <w:tab/>
          </w:r>
          <w:r w:rsidRPr="00DC5850">
            <w:rPr>
              <w:rStyle w:val="Hyperlink"/>
              <w:noProof/>
            </w:rPr>
            <w:t>Frequently Asked Questions</w:t>
          </w:r>
          <w:r>
            <w:rPr>
              <w:noProof/>
              <w:webHidden/>
            </w:rPr>
            <w:tab/>
          </w:r>
          <w:r>
            <w:rPr>
              <w:noProof/>
              <w:webHidden/>
            </w:rPr>
            <w:fldChar w:fldCharType="begin"/>
          </w:r>
          <w:r>
            <w:rPr>
              <w:noProof/>
              <w:webHidden/>
            </w:rPr>
            <w:instrText xml:space="preserve"> PAGEREF _Toc138076049 \h </w:instrText>
          </w:r>
          <w:r>
            <w:rPr>
              <w:noProof/>
              <w:webHidden/>
            </w:rPr>
          </w:r>
          <w:r>
            <w:rPr>
              <w:noProof/>
              <w:webHidden/>
            </w:rPr>
            <w:fldChar w:fldCharType="separate"/>
          </w:r>
          <w:ins w:id="136" w:author="Truxal, Steve     RTX" w:date="2023-07-26T18:45:00Z">
            <w:r w:rsidR="00651143">
              <w:rPr>
                <w:noProof/>
                <w:webHidden/>
              </w:rPr>
              <w:t>194</w:t>
            </w:r>
          </w:ins>
          <w:del w:id="137" w:author="Truxal, Steve     RTX" w:date="2023-07-26T18:45:00Z">
            <w:r w:rsidDel="00651143">
              <w:rPr>
                <w:noProof/>
                <w:webHidden/>
              </w:rPr>
              <w:delText>190</w:delText>
            </w:r>
          </w:del>
          <w:r>
            <w:rPr>
              <w:noProof/>
              <w:webHidden/>
            </w:rPr>
            <w:fldChar w:fldCharType="end"/>
          </w:r>
          <w:r w:rsidRPr="00DC5850">
            <w:rPr>
              <w:rStyle w:val="Hyperlink"/>
              <w:noProof/>
            </w:rPr>
            <w:fldChar w:fldCharType="end"/>
          </w:r>
        </w:p>
        <w:p w14:paraId="03CD9442" w14:textId="24480474" w:rsidR="00E454A8" w:rsidRDefault="00E454A8">
          <w:pPr>
            <w:pStyle w:val="TOC1"/>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"_Toc138076050"</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8</w:t>
          </w:r>
          <w:r>
            <w:rPr>
              <w:rFonts w:asciiTheme="minorHAnsi" w:eastAsiaTheme="minorEastAsia" w:hAnsiTheme="minorHAnsi"/>
              <w:noProof/>
            </w:rPr>
            <w:tab/>
          </w:r>
          <w:r w:rsidRPr="00DC5850">
            <w:rPr>
              <w:rStyle w:val="Hyperlink"/>
              <w:noProof/>
            </w:rPr>
            <w:t>References</w:t>
          </w:r>
          <w:r>
            <w:rPr>
              <w:noProof/>
              <w:webHidden/>
            </w:rPr>
            <w:tab/>
          </w:r>
          <w:r>
            <w:rPr>
              <w:noProof/>
              <w:webHidden/>
            </w:rPr>
            <w:fldChar w:fldCharType="begin"/>
          </w:r>
          <w:r>
            <w:rPr>
              <w:noProof/>
              <w:webHidden/>
            </w:rPr>
            <w:instrText xml:space="preserve"> PAGEREF _Toc138076050 \h </w:instrText>
          </w:r>
          <w:r>
            <w:rPr>
              <w:noProof/>
              <w:webHidden/>
            </w:rPr>
          </w:r>
          <w:r>
            <w:rPr>
              <w:noProof/>
              <w:webHidden/>
            </w:rPr>
            <w:fldChar w:fldCharType="separate"/>
          </w:r>
          <w:ins w:id="138" w:author="Truxal, Steve     RTX" w:date="2023-07-26T18:45:00Z">
            <w:r w:rsidR="00651143">
              <w:rPr>
                <w:noProof/>
                <w:webHidden/>
              </w:rPr>
              <w:t>195</w:t>
            </w:r>
          </w:ins>
          <w:del w:id="139" w:author="Truxal, Steve     RTX" w:date="2023-07-26T18:45:00Z">
            <w:r w:rsidDel="00651143">
              <w:rPr>
                <w:noProof/>
                <w:webHidden/>
              </w:rPr>
              <w:delText>191</w:delText>
            </w:r>
          </w:del>
          <w:r>
            <w:rPr>
              <w:noProof/>
              <w:webHidden/>
            </w:rPr>
            <w:fldChar w:fldCharType="end"/>
          </w:r>
          <w:r w:rsidRPr="00DC5850">
            <w:rPr>
              <w:rStyle w:val="Hyperlink"/>
              <w:noProof/>
            </w:rPr>
            <w:fldChar w:fldCharType="end"/>
          </w:r>
        </w:p>
        <w:p w14:paraId="00BD69EB" w14:textId="79DF91C8" w:rsidR="00E454A8" w:rsidRDefault="00E454A8">
          <w:pPr>
            <w:pStyle w:val="TOC1"/>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"_Toc138076051"</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9</w:t>
          </w:r>
          <w:r>
            <w:rPr>
              <w:rFonts w:asciiTheme="minorHAnsi" w:eastAsiaTheme="minorEastAsia" w:hAnsiTheme="minorHAnsi"/>
              <w:noProof/>
            </w:rPr>
            <w:tab/>
          </w:r>
          <w:r w:rsidRPr="00DC5850">
            <w:rPr>
              <w:rStyle w:val="Hyperlink"/>
              <w:noProof/>
            </w:rPr>
            <w:t>Test Results</w:t>
          </w:r>
          <w:r>
            <w:rPr>
              <w:noProof/>
              <w:webHidden/>
            </w:rPr>
            <w:tab/>
          </w:r>
          <w:r>
            <w:rPr>
              <w:noProof/>
              <w:webHidden/>
            </w:rPr>
            <w:fldChar w:fldCharType="begin"/>
          </w:r>
          <w:r>
            <w:rPr>
              <w:noProof/>
              <w:webHidden/>
            </w:rPr>
            <w:instrText xml:space="preserve"> PAGEREF _Toc138076051 \h </w:instrText>
          </w:r>
          <w:r>
            <w:rPr>
              <w:noProof/>
              <w:webHidden/>
            </w:rPr>
          </w:r>
          <w:r>
            <w:rPr>
              <w:noProof/>
              <w:webHidden/>
            </w:rPr>
            <w:fldChar w:fldCharType="separate"/>
          </w:r>
          <w:ins w:id="140" w:author="Truxal, Steve     RTX" w:date="2023-07-26T18:45:00Z">
            <w:r w:rsidR="00651143">
              <w:rPr>
                <w:noProof/>
                <w:webHidden/>
              </w:rPr>
              <w:t>196</w:t>
            </w:r>
          </w:ins>
          <w:del w:id="141" w:author="Truxal, Steve     RTX" w:date="2023-07-26T18:45:00Z">
            <w:r w:rsidDel="00651143">
              <w:rPr>
                <w:noProof/>
                <w:webHidden/>
              </w:rPr>
              <w:delText>192</w:delText>
            </w:r>
          </w:del>
          <w:r>
            <w:rPr>
              <w:noProof/>
              <w:webHidden/>
            </w:rPr>
            <w:fldChar w:fldCharType="end"/>
          </w:r>
          <w:r w:rsidRPr="00DC5850">
            <w:rPr>
              <w:rStyle w:val="Hyperlink"/>
              <w:noProof/>
            </w:rPr>
            <w:fldChar w:fldCharType="end"/>
          </w:r>
        </w:p>
        <w:p w14:paraId="7D9509D9" w14:textId="10E895FA" w:rsidR="00E454A8" w:rsidRDefault="00E454A8">
          <w:pPr>
            <w:pStyle w:val="TOC1"/>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"_Toc138076052"</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10</w:t>
          </w:r>
          <w:r>
            <w:rPr>
              <w:rFonts w:asciiTheme="minorHAnsi" w:eastAsiaTheme="minorEastAsia" w:hAnsiTheme="minorHAnsi"/>
              <w:noProof/>
            </w:rPr>
            <w:tab/>
          </w:r>
          <w:r w:rsidRPr="00DC5850">
            <w:rPr>
              <w:rStyle w:val="Hyperlink"/>
              <w:noProof/>
            </w:rPr>
            <w:t>Test Procedures</w:t>
          </w:r>
          <w:r>
            <w:rPr>
              <w:noProof/>
              <w:webHidden/>
            </w:rPr>
            <w:tab/>
          </w:r>
          <w:r>
            <w:rPr>
              <w:noProof/>
              <w:webHidden/>
            </w:rPr>
            <w:fldChar w:fldCharType="begin"/>
          </w:r>
          <w:r>
            <w:rPr>
              <w:noProof/>
              <w:webHidden/>
            </w:rPr>
            <w:instrText xml:space="preserve"> PAGEREF _Toc138076052 \h </w:instrText>
          </w:r>
          <w:r>
            <w:rPr>
              <w:noProof/>
              <w:webHidden/>
            </w:rPr>
          </w:r>
          <w:r>
            <w:rPr>
              <w:noProof/>
              <w:webHidden/>
            </w:rPr>
            <w:fldChar w:fldCharType="separate"/>
          </w:r>
          <w:ins w:id="142" w:author="Truxal, Steve     RTX" w:date="2023-07-26T18:45:00Z">
            <w:r w:rsidR="00651143">
              <w:rPr>
                <w:noProof/>
                <w:webHidden/>
              </w:rPr>
              <w:t>197</w:t>
            </w:r>
          </w:ins>
          <w:del w:id="143" w:author="Truxal, Steve     RTX" w:date="2023-07-26T18:45:00Z">
            <w:r w:rsidDel="00651143">
              <w:rPr>
                <w:noProof/>
                <w:webHidden/>
              </w:rPr>
              <w:delText>193</w:delText>
            </w:r>
          </w:del>
          <w:r>
            <w:rPr>
              <w:noProof/>
              <w:webHidden/>
            </w:rPr>
            <w:fldChar w:fldCharType="end"/>
          </w:r>
          <w:r w:rsidRPr="00DC5850">
            <w:rPr>
              <w:rStyle w:val="Hyperlink"/>
              <w:noProof/>
            </w:rPr>
            <w:fldChar w:fldCharType="end"/>
          </w:r>
        </w:p>
        <w:p w14:paraId="59A7D3DA" w14:textId="45CE5616" w:rsidR="00E454A8" w:rsidRDefault="00E454A8">
          <w:pPr>
            <w:pStyle w:val="TOC7"/>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"_Toc138076053"</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Appendix A</w:t>
          </w:r>
          <w:r>
            <w:rPr>
              <w:rFonts w:asciiTheme="minorHAnsi" w:eastAsiaTheme="minorEastAsia" w:hAnsiTheme="minorHAnsi"/>
              <w:noProof/>
            </w:rPr>
            <w:tab/>
          </w:r>
          <w:r w:rsidRPr="00DC5850">
            <w:rPr>
              <w:rStyle w:val="Hyperlink"/>
              <w:noProof/>
            </w:rPr>
            <w:t>Acronyms</w:t>
          </w:r>
          <w:r>
            <w:rPr>
              <w:noProof/>
              <w:webHidden/>
            </w:rPr>
            <w:tab/>
          </w:r>
          <w:r>
            <w:rPr>
              <w:noProof/>
              <w:webHidden/>
            </w:rPr>
            <w:fldChar w:fldCharType="begin"/>
          </w:r>
          <w:r>
            <w:rPr>
              <w:noProof/>
              <w:webHidden/>
            </w:rPr>
            <w:instrText xml:space="preserve"> PAGEREF _Toc138076053 \h </w:instrText>
          </w:r>
          <w:r>
            <w:rPr>
              <w:noProof/>
              <w:webHidden/>
            </w:rPr>
          </w:r>
          <w:r>
            <w:rPr>
              <w:noProof/>
              <w:webHidden/>
            </w:rPr>
            <w:fldChar w:fldCharType="separate"/>
          </w:r>
          <w:ins w:id="144" w:author="Truxal, Steve     RTX" w:date="2023-07-26T18:45:00Z">
            <w:r w:rsidR="00651143">
              <w:rPr>
                <w:noProof/>
                <w:webHidden/>
              </w:rPr>
              <w:t>198</w:t>
            </w:r>
          </w:ins>
          <w:del w:id="145" w:author="Truxal, Steve     RTX" w:date="2023-07-26T18:45:00Z">
            <w:r w:rsidDel="00651143">
              <w:rPr>
                <w:noProof/>
                <w:webHidden/>
              </w:rPr>
              <w:delText>194</w:delText>
            </w:r>
          </w:del>
          <w:r>
            <w:rPr>
              <w:noProof/>
              <w:webHidden/>
            </w:rPr>
            <w:fldChar w:fldCharType="end"/>
          </w:r>
          <w:r w:rsidRPr="00DC5850">
            <w:rPr>
              <w:rStyle w:val="Hyperlink"/>
              <w:noProof/>
            </w:rPr>
            <w:fldChar w:fldCharType="end"/>
          </w:r>
        </w:p>
        <w:p w14:paraId="1677278B" w14:textId="17C961A9" w:rsidR="00E454A8" w:rsidRDefault="00E454A8">
          <w:pPr>
            <w:pStyle w:val="TOC7"/>
            <w:rPr>
              <w:rFonts w:asciiTheme="minorHAnsi" w:eastAsiaTheme="minorEastAsia" w:hAnsiTheme="minorHAnsi"/>
              <w:noProof/>
            </w:rPr>
          </w:pPr>
          <w:r w:rsidRPr="00DC5850">
            <w:rPr>
              <w:rStyle w:val="Hyperlink"/>
              <w:noProof/>
            </w:rPr>
            <w:fldChar w:fldCharType="begin"/>
          </w:r>
          <w:r w:rsidRPr="00DC5850">
            <w:rPr>
              <w:rStyle w:val="Hyperlink"/>
              <w:noProof/>
            </w:rPr>
            <w:instrText xml:space="preserve"> </w:instrText>
          </w:r>
          <w:r>
            <w:rPr>
              <w:noProof/>
            </w:rPr>
            <w:instrText>HYPERLINK \l "_Toc138076054"</w:instrText>
          </w:r>
          <w:r w:rsidRPr="00DC5850">
            <w:rPr>
              <w:rStyle w:val="Hyperlink"/>
              <w:noProof/>
            </w:rPr>
            <w:instrText xml:space="preserve"> </w:instrText>
          </w:r>
          <w:r w:rsidRPr="00DC5850">
            <w:rPr>
              <w:rStyle w:val="Hyperlink"/>
              <w:noProof/>
            </w:rPr>
          </w:r>
          <w:r w:rsidRPr="00DC5850">
            <w:rPr>
              <w:rStyle w:val="Hyperlink"/>
              <w:noProof/>
            </w:rPr>
            <w:fldChar w:fldCharType="separate"/>
          </w:r>
          <w:r w:rsidRPr="00DC5850">
            <w:rPr>
              <w:rStyle w:val="Hyperlink"/>
              <w:noProof/>
            </w:rPr>
            <w:t>Appendix B</w:t>
          </w:r>
          <w:r>
            <w:rPr>
              <w:rFonts w:asciiTheme="minorHAnsi" w:eastAsiaTheme="minorEastAsia" w:hAnsiTheme="minorHAnsi"/>
              <w:noProof/>
            </w:rPr>
            <w:tab/>
          </w:r>
          <w:r w:rsidRPr="00DC5850">
            <w:rPr>
              <w:rStyle w:val="Hyperlink"/>
              <w:noProof/>
            </w:rPr>
            <w:t>Known Issues</w:t>
          </w:r>
          <w:r>
            <w:rPr>
              <w:noProof/>
              <w:webHidden/>
            </w:rPr>
            <w:tab/>
          </w:r>
          <w:r>
            <w:rPr>
              <w:noProof/>
              <w:webHidden/>
            </w:rPr>
            <w:fldChar w:fldCharType="begin"/>
          </w:r>
          <w:r>
            <w:rPr>
              <w:noProof/>
              <w:webHidden/>
            </w:rPr>
            <w:instrText xml:space="preserve"> PAGEREF _Toc138076054 \h </w:instrText>
          </w:r>
          <w:r>
            <w:rPr>
              <w:noProof/>
              <w:webHidden/>
            </w:rPr>
          </w:r>
          <w:r>
            <w:rPr>
              <w:noProof/>
              <w:webHidden/>
            </w:rPr>
            <w:fldChar w:fldCharType="separate"/>
          </w:r>
          <w:ins w:id="146" w:author="Truxal, Steve     RTX" w:date="2023-07-26T18:45:00Z">
            <w:r w:rsidR="00651143">
              <w:rPr>
                <w:noProof/>
                <w:webHidden/>
              </w:rPr>
              <w:t>200</w:t>
            </w:r>
          </w:ins>
          <w:del w:id="147" w:author="Truxal, Steve     RTX" w:date="2023-07-26T18:45:00Z">
            <w:r w:rsidDel="00651143">
              <w:rPr>
                <w:noProof/>
                <w:webHidden/>
              </w:rPr>
              <w:delText>195</w:delText>
            </w:r>
          </w:del>
          <w:r>
            <w:rPr>
              <w:noProof/>
              <w:webHidden/>
            </w:rPr>
            <w:fldChar w:fldCharType="end"/>
          </w:r>
          <w:r w:rsidRPr="00DC5850">
            <w:rPr>
              <w:rStyle w:val="Hyperlink"/>
              <w:noProof/>
            </w:rPr>
            <w:fldChar w:fldCharType="end"/>
          </w:r>
        </w:p>
        <w:p w14:paraId="629AD320" w14:textId="42CAD924" w:rsidR="00CB3988" w:rsidRDefault="0034649B" w:rsidP="008E48AE">
          <w:r>
            <w:fldChar w:fldCharType="end"/>
          </w:r>
        </w:p>
      </w:sdtContent>
    </w:sdt>
    <w:p w14:paraId="7420E5D8" w14:textId="311BFBFC" w:rsidR="006C44D0" w:rsidRDefault="00DC6F7C" w:rsidP="006C44D0">
      <w:r w:rsidRPr="007D4901">
        <w:rPr>
          <w:b/>
          <w:bCs/>
          <w:sz w:val="24"/>
          <w:szCs w:val="24"/>
        </w:rPr>
        <w:t>List of Figures</w:t>
      </w:r>
    </w:p>
    <w:p w14:paraId="2FF47CA9" w14:textId="47EA1391" w:rsidR="00C6432A" w:rsidRDefault="00516FA0">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135913016" w:history="1">
        <w:r w:rsidR="00C6432A" w:rsidRPr="00DA0855">
          <w:rPr>
            <w:rStyle w:val="Hyperlink"/>
            <w:noProof/>
          </w:rPr>
          <w:t>Figure 1- ls -lZ on certs directory</w:t>
        </w:r>
        <w:r w:rsidR="00C6432A">
          <w:rPr>
            <w:noProof/>
            <w:webHidden/>
          </w:rPr>
          <w:tab/>
        </w:r>
        <w:r w:rsidR="00C6432A">
          <w:rPr>
            <w:noProof/>
            <w:webHidden/>
          </w:rPr>
          <w:fldChar w:fldCharType="begin"/>
        </w:r>
        <w:r w:rsidR="00C6432A">
          <w:rPr>
            <w:noProof/>
            <w:webHidden/>
          </w:rPr>
          <w:instrText xml:space="preserve"> PAGEREF _Toc135913016 \h </w:instrText>
        </w:r>
        <w:r w:rsidR="00C6432A">
          <w:rPr>
            <w:noProof/>
            <w:webHidden/>
          </w:rPr>
        </w:r>
        <w:r w:rsidR="00C6432A">
          <w:rPr>
            <w:noProof/>
            <w:webHidden/>
          </w:rPr>
          <w:fldChar w:fldCharType="separate"/>
        </w:r>
        <w:r w:rsidR="00651143">
          <w:rPr>
            <w:noProof/>
            <w:webHidden/>
          </w:rPr>
          <w:t>19</w:t>
        </w:r>
        <w:r w:rsidR="00C6432A">
          <w:rPr>
            <w:noProof/>
            <w:webHidden/>
          </w:rPr>
          <w:fldChar w:fldCharType="end"/>
        </w:r>
      </w:hyperlink>
    </w:p>
    <w:p w14:paraId="515F34AA" w14:textId="0D753D3F" w:rsidR="00C6432A" w:rsidRDefault="004C21B2">
      <w:pPr>
        <w:pStyle w:val="TableofFigures"/>
        <w:tabs>
          <w:tab w:val="right" w:leader="dot" w:pos="9350"/>
        </w:tabs>
        <w:rPr>
          <w:rFonts w:asciiTheme="minorHAnsi" w:eastAsiaTheme="minorEastAsia" w:hAnsiTheme="minorHAnsi"/>
          <w:noProof/>
        </w:rPr>
      </w:pPr>
      <w:hyperlink w:anchor="_Toc135913017" w:history="1">
        <w:r w:rsidR="00C6432A" w:rsidRPr="00DA0855">
          <w:rPr>
            <w:rStyle w:val="Hyperlink"/>
            <w:noProof/>
          </w:rPr>
          <w:t>Figure 2 Elastic node groups</w:t>
        </w:r>
        <w:r w:rsidR="00C6432A">
          <w:rPr>
            <w:noProof/>
            <w:webHidden/>
          </w:rPr>
          <w:tab/>
        </w:r>
        <w:r w:rsidR="00C6432A">
          <w:rPr>
            <w:noProof/>
            <w:webHidden/>
          </w:rPr>
          <w:fldChar w:fldCharType="begin"/>
        </w:r>
        <w:r w:rsidR="00C6432A">
          <w:rPr>
            <w:noProof/>
            <w:webHidden/>
          </w:rPr>
          <w:instrText xml:space="preserve"> PAGEREF _Toc135913017 \h </w:instrText>
        </w:r>
        <w:r w:rsidR="00C6432A">
          <w:rPr>
            <w:noProof/>
            <w:webHidden/>
          </w:rPr>
        </w:r>
        <w:r w:rsidR="00C6432A">
          <w:rPr>
            <w:noProof/>
            <w:webHidden/>
          </w:rPr>
          <w:fldChar w:fldCharType="separate"/>
        </w:r>
        <w:r w:rsidR="00651143">
          <w:rPr>
            <w:noProof/>
            <w:webHidden/>
          </w:rPr>
          <w:t>26</w:t>
        </w:r>
        <w:r w:rsidR="00C6432A">
          <w:rPr>
            <w:noProof/>
            <w:webHidden/>
          </w:rPr>
          <w:fldChar w:fldCharType="end"/>
        </w:r>
      </w:hyperlink>
    </w:p>
    <w:p w14:paraId="4C742C5B" w14:textId="60AD16C3" w:rsidR="00C6432A" w:rsidRDefault="004C21B2">
      <w:pPr>
        <w:pStyle w:val="TableofFigures"/>
        <w:tabs>
          <w:tab w:val="right" w:leader="dot" w:pos="9350"/>
        </w:tabs>
        <w:rPr>
          <w:rFonts w:asciiTheme="minorHAnsi" w:eastAsiaTheme="minorEastAsia" w:hAnsiTheme="minorHAnsi"/>
          <w:noProof/>
        </w:rPr>
      </w:pPr>
      <w:hyperlink w:anchor="_Toc135913018" w:history="1">
        <w:r w:rsidR="00C6432A" w:rsidRPr="00DA0855">
          <w:rPr>
            <w:rStyle w:val="Hyperlink"/>
            <w:noProof/>
          </w:rPr>
          <w:t>Figure 3 Node Matching Rules</w:t>
        </w:r>
        <w:r w:rsidR="00C6432A">
          <w:rPr>
            <w:noProof/>
            <w:webHidden/>
          </w:rPr>
          <w:tab/>
        </w:r>
        <w:r w:rsidR="00C6432A">
          <w:rPr>
            <w:noProof/>
            <w:webHidden/>
          </w:rPr>
          <w:fldChar w:fldCharType="begin"/>
        </w:r>
        <w:r w:rsidR="00C6432A">
          <w:rPr>
            <w:noProof/>
            <w:webHidden/>
          </w:rPr>
          <w:instrText xml:space="preserve"> PAGEREF _Toc135913018 \h </w:instrText>
        </w:r>
        <w:r w:rsidR="00C6432A">
          <w:rPr>
            <w:noProof/>
            <w:webHidden/>
          </w:rPr>
        </w:r>
        <w:r w:rsidR="00C6432A">
          <w:rPr>
            <w:noProof/>
            <w:webHidden/>
          </w:rPr>
          <w:fldChar w:fldCharType="separate"/>
        </w:r>
        <w:r w:rsidR="00651143">
          <w:rPr>
            <w:noProof/>
            <w:webHidden/>
          </w:rPr>
          <w:t>27</w:t>
        </w:r>
        <w:r w:rsidR="00C6432A">
          <w:rPr>
            <w:noProof/>
            <w:webHidden/>
          </w:rPr>
          <w:fldChar w:fldCharType="end"/>
        </w:r>
      </w:hyperlink>
    </w:p>
    <w:p w14:paraId="1FD68DA8" w14:textId="5533DE61" w:rsidR="00C6432A" w:rsidRDefault="004C21B2">
      <w:pPr>
        <w:pStyle w:val="TableofFigures"/>
        <w:tabs>
          <w:tab w:val="right" w:leader="dot" w:pos="9350"/>
        </w:tabs>
        <w:rPr>
          <w:rFonts w:asciiTheme="minorHAnsi" w:eastAsiaTheme="minorEastAsia" w:hAnsiTheme="minorHAnsi"/>
          <w:noProof/>
        </w:rPr>
      </w:pPr>
      <w:hyperlink w:anchor="_Toc135913019" w:history="1">
        <w:r w:rsidR="00C6432A" w:rsidRPr="00DA0855">
          <w:rPr>
            <w:rStyle w:val="Hyperlink"/>
            <w:noProof/>
          </w:rPr>
          <w:t>Figure 4 profile::elastic_clients</w:t>
        </w:r>
        <w:r w:rsidR="00C6432A">
          <w:rPr>
            <w:noProof/>
            <w:webHidden/>
          </w:rPr>
          <w:tab/>
        </w:r>
        <w:r w:rsidR="00C6432A">
          <w:rPr>
            <w:noProof/>
            <w:webHidden/>
          </w:rPr>
          <w:fldChar w:fldCharType="begin"/>
        </w:r>
        <w:r w:rsidR="00C6432A">
          <w:rPr>
            <w:noProof/>
            <w:webHidden/>
          </w:rPr>
          <w:instrText xml:space="preserve"> PAGEREF _Toc135913019 \h </w:instrText>
        </w:r>
        <w:r w:rsidR="00C6432A">
          <w:rPr>
            <w:noProof/>
            <w:webHidden/>
          </w:rPr>
        </w:r>
        <w:r w:rsidR="00C6432A">
          <w:rPr>
            <w:noProof/>
            <w:webHidden/>
          </w:rPr>
          <w:fldChar w:fldCharType="separate"/>
        </w:r>
        <w:r w:rsidR="00651143">
          <w:rPr>
            <w:noProof/>
            <w:webHidden/>
          </w:rPr>
          <w:t>27</w:t>
        </w:r>
        <w:r w:rsidR="00C6432A">
          <w:rPr>
            <w:noProof/>
            <w:webHidden/>
          </w:rPr>
          <w:fldChar w:fldCharType="end"/>
        </w:r>
      </w:hyperlink>
    </w:p>
    <w:p w14:paraId="05051D68" w14:textId="59090247" w:rsidR="00C6432A" w:rsidRDefault="004C21B2">
      <w:pPr>
        <w:pStyle w:val="TableofFigures"/>
        <w:tabs>
          <w:tab w:val="right" w:leader="dot" w:pos="9350"/>
        </w:tabs>
        <w:rPr>
          <w:rFonts w:asciiTheme="minorHAnsi" w:eastAsiaTheme="minorEastAsia" w:hAnsiTheme="minorHAnsi"/>
          <w:noProof/>
        </w:rPr>
      </w:pPr>
      <w:hyperlink w:anchor="_Toc135913020" w:history="1">
        <w:r w:rsidR="00C6432A" w:rsidRPr="00DA0855">
          <w:rPr>
            <w:rStyle w:val="Hyperlink"/>
            <w:noProof/>
          </w:rPr>
          <w:t>Figure 5 Allow Elastic Servers Puppet module to run on all Elastic and Logstash Servers</w:t>
        </w:r>
        <w:r w:rsidR="00C6432A">
          <w:rPr>
            <w:noProof/>
            <w:webHidden/>
          </w:rPr>
          <w:tab/>
        </w:r>
        <w:r w:rsidR="00C6432A">
          <w:rPr>
            <w:noProof/>
            <w:webHidden/>
          </w:rPr>
          <w:fldChar w:fldCharType="begin"/>
        </w:r>
        <w:r w:rsidR="00C6432A">
          <w:rPr>
            <w:noProof/>
            <w:webHidden/>
          </w:rPr>
          <w:instrText xml:space="preserve"> PAGEREF _Toc135913020 \h </w:instrText>
        </w:r>
        <w:r w:rsidR="00C6432A">
          <w:rPr>
            <w:noProof/>
            <w:webHidden/>
          </w:rPr>
        </w:r>
        <w:r w:rsidR="00C6432A">
          <w:rPr>
            <w:noProof/>
            <w:webHidden/>
          </w:rPr>
          <w:fldChar w:fldCharType="separate"/>
        </w:r>
        <w:r w:rsidR="00651143">
          <w:rPr>
            <w:noProof/>
            <w:webHidden/>
          </w:rPr>
          <w:t>28</w:t>
        </w:r>
        <w:r w:rsidR="00C6432A">
          <w:rPr>
            <w:noProof/>
            <w:webHidden/>
          </w:rPr>
          <w:fldChar w:fldCharType="end"/>
        </w:r>
      </w:hyperlink>
    </w:p>
    <w:p w14:paraId="3045DB2D" w14:textId="7F93A7CF" w:rsidR="00C6432A" w:rsidRDefault="004C21B2">
      <w:pPr>
        <w:pStyle w:val="TableofFigures"/>
        <w:tabs>
          <w:tab w:val="right" w:leader="dot" w:pos="9350"/>
        </w:tabs>
        <w:rPr>
          <w:rFonts w:asciiTheme="minorHAnsi" w:eastAsiaTheme="minorEastAsia" w:hAnsiTheme="minorHAnsi"/>
          <w:noProof/>
        </w:rPr>
      </w:pPr>
      <w:hyperlink w:anchor="_Toc135913021" w:history="1">
        <w:r w:rsidR="00C6432A" w:rsidRPr="00DA0855">
          <w:rPr>
            <w:rStyle w:val="Hyperlink"/>
            <w:noProof/>
          </w:rPr>
          <w:t>Figure 6 profile::elastic_servers</w:t>
        </w:r>
        <w:r w:rsidR="00C6432A">
          <w:rPr>
            <w:noProof/>
            <w:webHidden/>
          </w:rPr>
          <w:tab/>
        </w:r>
        <w:r w:rsidR="00C6432A">
          <w:rPr>
            <w:noProof/>
            <w:webHidden/>
          </w:rPr>
          <w:fldChar w:fldCharType="begin"/>
        </w:r>
        <w:r w:rsidR="00C6432A">
          <w:rPr>
            <w:noProof/>
            <w:webHidden/>
          </w:rPr>
          <w:instrText xml:space="preserve"> PAGEREF _Toc135913021 \h </w:instrText>
        </w:r>
        <w:r w:rsidR="00C6432A">
          <w:rPr>
            <w:noProof/>
            <w:webHidden/>
          </w:rPr>
        </w:r>
        <w:r w:rsidR="00C6432A">
          <w:rPr>
            <w:noProof/>
            <w:webHidden/>
          </w:rPr>
          <w:fldChar w:fldCharType="separate"/>
        </w:r>
        <w:r w:rsidR="00651143">
          <w:rPr>
            <w:noProof/>
            <w:webHidden/>
          </w:rPr>
          <w:t>28</w:t>
        </w:r>
        <w:r w:rsidR="00C6432A">
          <w:rPr>
            <w:noProof/>
            <w:webHidden/>
          </w:rPr>
          <w:fldChar w:fldCharType="end"/>
        </w:r>
      </w:hyperlink>
    </w:p>
    <w:p w14:paraId="02F61043" w14:textId="4739C660" w:rsidR="00C6432A" w:rsidRDefault="004C21B2">
      <w:pPr>
        <w:pStyle w:val="TableofFigures"/>
        <w:tabs>
          <w:tab w:val="right" w:leader="dot" w:pos="9350"/>
        </w:tabs>
        <w:rPr>
          <w:rFonts w:asciiTheme="minorHAnsi" w:eastAsiaTheme="minorEastAsia" w:hAnsiTheme="minorHAnsi"/>
          <w:noProof/>
        </w:rPr>
      </w:pPr>
      <w:hyperlink w:anchor="_Toc135913022" w:history="1">
        <w:r w:rsidR="00C6432A" w:rsidRPr="00DA0855">
          <w:rPr>
            <w:rStyle w:val="Hyperlink"/>
            <w:noProof/>
          </w:rPr>
          <w:t>Figure 7- Updated Service Monitor configuration</w:t>
        </w:r>
        <w:r w:rsidR="00C6432A">
          <w:rPr>
            <w:noProof/>
            <w:webHidden/>
          </w:rPr>
          <w:tab/>
        </w:r>
        <w:r w:rsidR="00C6432A">
          <w:rPr>
            <w:noProof/>
            <w:webHidden/>
          </w:rPr>
          <w:fldChar w:fldCharType="begin"/>
        </w:r>
        <w:r w:rsidR="00C6432A">
          <w:rPr>
            <w:noProof/>
            <w:webHidden/>
          </w:rPr>
          <w:instrText xml:space="preserve"> PAGEREF _Toc135913022 \h </w:instrText>
        </w:r>
        <w:r w:rsidR="00C6432A">
          <w:rPr>
            <w:noProof/>
            <w:webHidden/>
          </w:rPr>
        </w:r>
        <w:r w:rsidR="00C6432A">
          <w:rPr>
            <w:noProof/>
            <w:webHidden/>
          </w:rPr>
          <w:fldChar w:fldCharType="separate"/>
        </w:r>
        <w:r w:rsidR="00651143">
          <w:rPr>
            <w:noProof/>
            <w:webHidden/>
          </w:rPr>
          <w:t>30</w:t>
        </w:r>
        <w:r w:rsidR="00C6432A">
          <w:rPr>
            <w:noProof/>
            <w:webHidden/>
          </w:rPr>
          <w:fldChar w:fldCharType="end"/>
        </w:r>
      </w:hyperlink>
    </w:p>
    <w:p w14:paraId="34DA95AF" w14:textId="4B462E40" w:rsidR="00C6432A" w:rsidRDefault="004C21B2">
      <w:pPr>
        <w:pStyle w:val="TableofFigures"/>
        <w:tabs>
          <w:tab w:val="right" w:leader="dot" w:pos="9350"/>
        </w:tabs>
        <w:rPr>
          <w:rFonts w:asciiTheme="minorHAnsi" w:eastAsiaTheme="minorEastAsia" w:hAnsiTheme="minorHAnsi"/>
          <w:noProof/>
        </w:rPr>
      </w:pPr>
      <w:hyperlink w:anchor="_Toc135913023" w:history="1">
        <w:r w:rsidR="00C6432A" w:rsidRPr="00DA0855">
          <w:rPr>
            <w:rStyle w:val="Hyperlink"/>
            <w:noProof/>
          </w:rPr>
          <w:t>Figure 8 Set httpd_sys_content_t</w:t>
        </w:r>
        <w:r w:rsidR="00C6432A">
          <w:rPr>
            <w:noProof/>
            <w:webHidden/>
          </w:rPr>
          <w:tab/>
        </w:r>
        <w:r w:rsidR="00C6432A">
          <w:rPr>
            <w:noProof/>
            <w:webHidden/>
          </w:rPr>
          <w:fldChar w:fldCharType="begin"/>
        </w:r>
        <w:r w:rsidR="00C6432A">
          <w:rPr>
            <w:noProof/>
            <w:webHidden/>
          </w:rPr>
          <w:instrText xml:space="preserve"> PAGEREF _Toc135913023 \h </w:instrText>
        </w:r>
        <w:r w:rsidR="00C6432A">
          <w:rPr>
            <w:noProof/>
            <w:webHidden/>
          </w:rPr>
        </w:r>
        <w:r w:rsidR="00C6432A">
          <w:rPr>
            <w:noProof/>
            <w:webHidden/>
          </w:rPr>
          <w:fldChar w:fldCharType="separate"/>
        </w:r>
        <w:r w:rsidR="00651143">
          <w:rPr>
            <w:noProof/>
            <w:webHidden/>
          </w:rPr>
          <w:t>36</w:t>
        </w:r>
        <w:r w:rsidR="00C6432A">
          <w:rPr>
            <w:noProof/>
            <w:webHidden/>
          </w:rPr>
          <w:fldChar w:fldCharType="end"/>
        </w:r>
      </w:hyperlink>
    </w:p>
    <w:p w14:paraId="40AD2F05" w14:textId="014FE314" w:rsidR="00C6432A" w:rsidRDefault="004C21B2">
      <w:pPr>
        <w:pStyle w:val="TableofFigures"/>
        <w:tabs>
          <w:tab w:val="right" w:leader="dot" w:pos="9350"/>
        </w:tabs>
        <w:rPr>
          <w:rFonts w:asciiTheme="minorHAnsi" w:eastAsiaTheme="minorEastAsia" w:hAnsiTheme="minorHAnsi"/>
          <w:noProof/>
        </w:rPr>
      </w:pPr>
      <w:hyperlink w:anchor="_Toc135913024" w:history="1">
        <w:r w:rsidR="00C6432A" w:rsidRPr="00DA0855">
          <w:rPr>
            <w:rStyle w:val="Hyperlink"/>
            <w:noProof/>
          </w:rPr>
          <w:t>Figure 9 df command</w:t>
        </w:r>
        <w:r w:rsidR="00C6432A">
          <w:rPr>
            <w:noProof/>
            <w:webHidden/>
          </w:rPr>
          <w:tab/>
        </w:r>
        <w:r w:rsidR="00C6432A">
          <w:rPr>
            <w:noProof/>
            <w:webHidden/>
          </w:rPr>
          <w:fldChar w:fldCharType="begin"/>
        </w:r>
        <w:r w:rsidR="00C6432A">
          <w:rPr>
            <w:noProof/>
            <w:webHidden/>
          </w:rPr>
          <w:instrText xml:space="preserve"> PAGEREF _Toc135913024 \h </w:instrText>
        </w:r>
        <w:r w:rsidR="00C6432A">
          <w:rPr>
            <w:noProof/>
            <w:webHidden/>
          </w:rPr>
        </w:r>
        <w:r w:rsidR="00C6432A">
          <w:rPr>
            <w:noProof/>
            <w:webHidden/>
          </w:rPr>
          <w:fldChar w:fldCharType="separate"/>
        </w:r>
        <w:r w:rsidR="00651143">
          <w:rPr>
            <w:noProof/>
            <w:webHidden/>
          </w:rPr>
          <w:t>37</w:t>
        </w:r>
        <w:r w:rsidR="00C6432A">
          <w:rPr>
            <w:noProof/>
            <w:webHidden/>
          </w:rPr>
          <w:fldChar w:fldCharType="end"/>
        </w:r>
      </w:hyperlink>
    </w:p>
    <w:p w14:paraId="4EF1B87E" w14:textId="218567A0" w:rsidR="00C6432A" w:rsidRDefault="004C21B2">
      <w:pPr>
        <w:pStyle w:val="TableofFigures"/>
        <w:tabs>
          <w:tab w:val="right" w:leader="dot" w:pos="9350"/>
        </w:tabs>
        <w:rPr>
          <w:rFonts w:asciiTheme="minorHAnsi" w:eastAsiaTheme="minorEastAsia" w:hAnsiTheme="minorHAnsi"/>
          <w:noProof/>
        </w:rPr>
      </w:pPr>
      <w:hyperlink w:anchor="_Toc135913025" w:history="1">
        <w:r w:rsidR="00C6432A" w:rsidRPr="00DA0855">
          <w:rPr>
            <w:rStyle w:val="Hyperlink"/>
            <w:noProof/>
          </w:rPr>
          <w:t>Figure 10 back quote characters ( ` )</w:t>
        </w:r>
        <w:r w:rsidR="00C6432A">
          <w:rPr>
            <w:noProof/>
            <w:webHidden/>
          </w:rPr>
          <w:tab/>
        </w:r>
        <w:r w:rsidR="00C6432A">
          <w:rPr>
            <w:noProof/>
            <w:webHidden/>
          </w:rPr>
          <w:fldChar w:fldCharType="begin"/>
        </w:r>
        <w:r w:rsidR="00C6432A">
          <w:rPr>
            <w:noProof/>
            <w:webHidden/>
          </w:rPr>
          <w:instrText xml:space="preserve"> PAGEREF _Toc135913025 \h </w:instrText>
        </w:r>
        <w:r w:rsidR="00C6432A">
          <w:rPr>
            <w:noProof/>
            <w:webHidden/>
          </w:rPr>
        </w:r>
        <w:r w:rsidR="00C6432A">
          <w:rPr>
            <w:noProof/>
            <w:webHidden/>
          </w:rPr>
          <w:fldChar w:fldCharType="separate"/>
        </w:r>
        <w:r w:rsidR="00651143">
          <w:rPr>
            <w:noProof/>
            <w:webHidden/>
          </w:rPr>
          <w:t>38</w:t>
        </w:r>
        <w:r w:rsidR="00C6432A">
          <w:rPr>
            <w:noProof/>
            <w:webHidden/>
          </w:rPr>
          <w:fldChar w:fldCharType="end"/>
        </w:r>
      </w:hyperlink>
    </w:p>
    <w:p w14:paraId="2A3FA645" w14:textId="11DF12C2" w:rsidR="00C6432A" w:rsidRDefault="004C21B2">
      <w:pPr>
        <w:pStyle w:val="TableofFigures"/>
        <w:tabs>
          <w:tab w:val="right" w:leader="dot" w:pos="9350"/>
        </w:tabs>
        <w:rPr>
          <w:rFonts w:asciiTheme="minorHAnsi" w:eastAsiaTheme="minorEastAsia" w:hAnsiTheme="minorHAnsi"/>
          <w:noProof/>
        </w:rPr>
      </w:pPr>
      <w:hyperlink w:anchor="_Toc135913026" w:history="1">
        <w:r w:rsidR="00C6432A" w:rsidRPr="00DA0855">
          <w:rPr>
            <w:rStyle w:val="Hyperlink"/>
            <w:noProof/>
          </w:rPr>
          <w:t>Figure 11 Login Screen</w:t>
        </w:r>
        <w:r w:rsidR="00C6432A">
          <w:rPr>
            <w:noProof/>
            <w:webHidden/>
          </w:rPr>
          <w:tab/>
        </w:r>
        <w:r w:rsidR="00C6432A">
          <w:rPr>
            <w:noProof/>
            <w:webHidden/>
          </w:rPr>
          <w:fldChar w:fldCharType="begin"/>
        </w:r>
        <w:r w:rsidR="00C6432A">
          <w:rPr>
            <w:noProof/>
            <w:webHidden/>
          </w:rPr>
          <w:instrText xml:space="preserve"> PAGEREF _Toc135913026 \h </w:instrText>
        </w:r>
        <w:r w:rsidR="00C6432A">
          <w:rPr>
            <w:noProof/>
            <w:webHidden/>
          </w:rPr>
        </w:r>
        <w:r w:rsidR="00C6432A">
          <w:rPr>
            <w:noProof/>
            <w:webHidden/>
          </w:rPr>
          <w:fldChar w:fldCharType="separate"/>
        </w:r>
        <w:r w:rsidR="00651143">
          <w:rPr>
            <w:noProof/>
            <w:webHidden/>
          </w:rPr>
          <w:t>42</w:t>
        </w:r>
        <w:r w:rsidR="00C6432A">
          <w:rPr>
            <w:noProof/>
            <w:webHidden/>
          </w:rPr>
          <w:fldChar w:fldCharType="end"/>
        </w:r>
      </w:hyperlink>
    </w:p>
    <w:p w14:paraId="66DA7F81" w14:textId="52D757A4" w:rsidR="00C6432A" w:rsidRDefault="004C21B2">
      <w:pPr>
        <w:pStyle w:val="TableofFigures"/>
        <w:tabs>
          <w:tab w:val="right" w:leader="dot" w:pos="9350"/>
        </w:tabs>
        <w:rPr>
          <w:rFonts w:asciiTheme="minorHAnsi" w:eastAsiaTheme="minorEastAsia" w:hAnsiTheme="minorHAnsi"/>
          <w:noProof/>
        </w:rPr>
      </w:pPr>
      <w:hyperlink w:anchor="_Toc135913027" w:history="1">
        <w:r w:rsidR="00C6432A" w:rsidRPr="00DA0855">
          <w:rPr>
            <w:rStyle w:val="Hyperlink"/>
            <w:noProof/>
          </w:rPr>
          <w:t>Figure 12 Stack Management</w:t>
        </w:r>
        <w:r w:rsidR="00C6432A">
          <w:rPr>
            <w:noProof/>
            <w:webHidden/>
          </w:rPr>
          <w:tab/>
        </w:r>
        <w:r w:rsidR="00C6432A">
          <w:rPr>
            <w:noProof/>
            <w:webHidden/>
          </w:rPr>
          <w:fldChar w:fldCharType="begin"/>
        </w:r>
        <w:r w:rsidR="00C6432A">
          <w:rPr>
            <w:noProof/>
            <w:webHidden/>
          </w:rPr>
          <w:instrText xml:space="preserve"> PAGEREF _Toc135913027 \h </w:instrText>
        </w:r>
        <w:r w:rsidR="00C6432A">
          <w:rPr>
            <w:noProof/>
            <w:webHidden/>
          </w:rPr>
        </w:r>
        <w:r w:rsidR="00C6432A">
          <w:rPr>
            <w:noProof/>
            <w:webHidden/>
          </w:rPr>
          <w:fldChar w:fldCharType="separate"/>
        </w:r>
        <w:r w:rsidR="00651143">
          <w:rPr>
            <w:noProof/>
            <w:webHidden/>
          </w:rPr>
          <w:t>43</w:t>
        </w:r>
        <w:r w:rsidR="00C6432A">
          <w:rPr>
            <w:noProof/>
            <w:webHidden/>
          </w:rPr>
          <w:fldChar w:fldCharType="end"/>
        </w:r>
      </w:hyperlink>
    </w:p>
    <w:p w14:paraId="675A5AEB" w14:textId="74BEC7B7" w:rsidR="00C6432A" w:rsidRDefault="004C21B2">
      <w:pPr>
        <w:pStyle w:val="TableofFigures"/>
        <w:tabs>
          <w:tab w:val="right" w:leader="dot" w:pos="9350"/>
        </w:tabs>
        <w:rPr>
          <w:rFonts w:asciiTheme="minorHAnsi" w:eastAsiaTheme="minorEastAsia" w:hAnsiTheme="minorHAnsi"/>
          <w:noProof/>
        </w:rPr>
      </w:pPr>
      <w:hyperlink w:anchor="_Toc135913028" w:history="1">
        <w:r w:rsidR="00C6432A" w:rsidRPr="00DA0855">
          <w:rPr>
            <w:rStyle w:val="Hyperlink"/>
            <w:noProof/>
          </w:rPr>
          <w:t>Figure 13 Disable Telemetry</w:t>
        </w:r>
        <w:r w:rsidR="00C6432A">
          <w:rPr>
            <w:noProof/>
            <w:webHidden/>
          </w:rPr>
          <w:tab/>
        </w:r>
        <w:r w:rsidR="00C6432A">
          <w:rPr>
            <w:noProof/>
            <w:webHidden/>
          </w:rPr>
          <w:fldChar w:fldCharType="begin"/>
        </w:r>
        <w:r w:rsidR="00C6432A">
          <w:rPr>
            <w:noProof/>
            <w:webHidden/>
          </w:rPr>
          <w:instrText xml:space="preserve"> PAGEREF _Toc135913028 \h </w:instrText>
        </w:r>
        <w:r w:rsidR="00C6432A">
          <w:rPr>
            <w:noProof/>
            <w:webHidden/>
          </w:rPr>
        </w:r>
        <w:r w:rsidR="00C6432A">
          <w:rPr>
            <w:noProof/>
            <w:webHidden/>
          </w:rPr>
          <w:fldChar w:fldCharType="separate"/>
        </w:r>
        <w:r w:rsidR="00651143">
          <w:rPr>
            <w:noProof/>
            <w:webHidden/>
          </w:rPr>
          <w:t>44</w:t>
        </w:r>
        <w:r w:rsidR="00C6432A">
          <w:rPr>
            <w:noProof/>
            <w:webHidden/>
          </w:rPr>
          <w:fldChar w:fldCharType="end"/>
        </w:r>
      </w:hyperlink>
    </w:p>
    <w:p w14:paraId="105EC829" w14:textId="707775A7" w:rsidR="00C6432A" w:rsidRDefault="004C21B2">
      <w:pPr>
        <w:pStyle w:val="TableofFigures"/>
        <w:tabs>
          <w:tab w:val="right" w:leader="dot" w:pos="9350"/>
        </w:tabs>
        <w:rPr>
          <w:rFonts w:asciiTheme="minorHAnsi" w:eastAsiaTheme="minorEastAsia" w:hAnsiTheme="minorHAnsi"/>
          <w:noProof/>
        </w:rPr>
      </w:pPr>
      <w:hyperlink w:anchor="_Toc135913029" w:history="1">
        <w:r w:rsidR="00C6432A" w:rsidRPr="00DA0855">
          <w:rPr>
            <w:rStyle w:val="Hyperlink"/>
            <w:noProof/>
          </w:rPr>
          <w:t>Figure 14 Roles</w:t>
        </w:r>
        <w:r w:rsidR="00C6432A">
          <w:rPr>
            <w:noProof/>
            <w:webHidden/>
          </w:rPr>
          <w:tab/>
        </w:r>
        <w:r w:rsidR="00C6432A">
          <w:rPr>
            <w:noProof/>
            <w:webHidden/>
          </w:rPr>
          <w:fldChar w:fldCharType="begin"/>
        </w:r>
        <w:r w:rsidR="00C6432A">
          <w:rPr>
            <w:noProof/>
            <w:webHidden/>
          </w:rPr>
          <w:instrText xml:space="preserve"> PAGEREF _Toc135913029 \h </w:instrText>
        </w:r>
        <w:r w:rsidR="00C6432A">
          <w:rPr>
            <w:noProof/>
            <w:webHidden/>
          </w:rPr>
        </w:r>
        <w:r w:rsidR="00C6432A">
          <w:rPr>
            <w:noProof/>
            <w:webHidden/>
          </w:rPr>
          <w:fldChar w:fldCharType="separate"/>
        </w:r>
        <w:r w:rsidR="00651143">
          <w:rPr>
            <w:noProof/>
            <w:webHidden/>
          </w:rPr>
          <w:t>45</w:t>
        </w:r>
        <w:r w:rsidR="00C6432A">
          <w:rPr>
            <w:noProof/>
            <w:webHidden/>
          </w:rPr>
          <w:fldChar w:fldCharType="end"/>
        </w:r>
      </w:hyperlink>
    </w:p>
    <w:p w14:paraId="1F3177C1" w14:textId="641A49B2" w:rsidR="00C6432A" w:rsidRDefault="004C21B2">
      <w:pPr>
        <w:pStyle w:val="TableofFigures"/>
        <w:tabs>
          <w:tab w:val="right" w:leader="dot" w:pos="9350"/>
        </w:tabs>
        <w:rPr>
          <w:rFonts w:asciiTheme="minorHAnsi" w:eastAsiaTheme="minorEastAsia" w:hAnsiTheme="minorHAnsi"/>
          <w:noProof/>
        </w:rPr>
      </w:pPr>
      <w:hyperlink w:anchor="_Toc135913030" w:history="1">
        <w:r w:rsidR="00C6432A" w:rsidRPr="00DA0855">
          <w:rPr>
            <w:rStyle w:val="Hyperlink"/>
            <w:noProof/>
          </w:rPr>
          <w:t>Figure 15 Role Mappings</w:t>
        </w:r>
        <w:r w:rsidR="00C6432A">
          <w:rPr>
            <w:noProof/>
            <w:webHidden/>
          </w:rPr>
          <w:tab/>
        </w:r>
        <w:r w:rsidR="00C6432A">
          <w:rPr>
            <w:noProof/>
            <w:webHidden/>
          </w:rPr>
          <w:fldChar w:fldCharType="begin"/>
        </w:r>
        <w:r w:rsidR="00C6432A">
          <w:rPr>
            <w:noProof/>
            <w:webHidden/>
          </w:rPr>
          <w:instrText xml:space="preserve"> PAGEREF _Toc135913030 \h </w:instrText>
        </w:r>
        <w:r w:rsidR="00C6432A">
          <w:rPr>
            <w:noProof/>
            <w:webHidden/>
          </w:rPr>
        </w:r>
        <w:r w:rsidR="00C6432A">
          <w:rPr>
            <w:noProof/>
            <w:webHidden/>
          </w:rPr>
          <w:fldChar w:fldCharType="separate"/>
        </w:r>
        <w:r w:rsidR="00651143">
          <w:rPr>
            <w:noProof/>
            <w:webHidden/>
          </w:rPr>
          <w:t>46</w:t>
        </w:r>
        <w:r w:rsidR="00C6432A">
          <w:rPr>
            <w:noProof/>
            <w:webHidden/>
          </w:rPr>
          <w:fldChar w:fldCharType="end"/>
        </w:r>
      </w:hyperlink>
    </w:p>
    <w:p w14:paraId="47CBFD0E" w14:textId="4F49B5A1" w:rsidR="00C6432A" w:rsidRDefault="004C21B2">
      <w:pPr>
        <w:pStyle w:val="TableofFigures"/>
        <w:tabs>
          <w:tab w:val="right" w:leader="dot" w:pos="9350"/>
        </w:tabs>
        <w:rPr>
          <w:rFonts w:asciiTheme="minorHAnsi" w:eastAsiaTheme="minorEastAsia" w:hAnsiTheme="minorHAnsi"/>
          <w:noProof/>
        </w:rPr>
      </w:pPr>
      <w:hyperlink w:anchor="_Toc135913031" w:history="1">
        <w:r w:rsidR="00C6432A" w:rsidRPr="00DA0855">
          <w:rPr>
            <w:rStyle w:val="Hyperlink"/>
            <w:noProof/>
          </w:rPr>
          <w:t>Figure 16 Dev Tools</w:t>
        </w:r>
        <w:r w:rsidR="00C6432A">
          <w:rPr>
            <w:noProof/>
            <w:webHidden/>
          </w:rPr>
          <w:tab/>
        </w:r>
        <w:r w:rsidR="00C6432A">
          <w:rPr>
            <w:noProof/>
            <w:webHidden/>
          </w:rPr>
          <w:fldChar w:fldCharType="begin"/>
        </w:r>
        <w:r w:rsidR="00C6432A">
          <w:rPr>
            <w:noProof/>
            <w:webHidden/>
          </w:rPr>
          <w:instrText xml:space="preserve"> PAGEREF _Toc135913031 \h </w:instrText>
        </w:r>
        <w:r w:rsidR="00C6432A">
          <w:rPr>
            <w:noProof/>
            <w:webHidden/>
          </w:rPr>
        </w:r>
        <w:r w:rsidR="00C6432A">
          <w:rPr>
            <w:noProof/>
            <w:webHidden/>
          </w:rPr>
          <w:fldChar w:fldCharType="separate"/>
        </w:r>
        <w:r w:rsidR="00651143">
          <w:rPr>
            <w:noProof/>
            <w:webHidden/>
          </w:rPr>
          <w:t>47</w:t>
        </w:r>
        <w:r w:rsidR="00C6432A">
          <w:rPr>
            <w:noProof/>
            <w:webHidden/>
          </w:rPr>
          <w:fldChar w:fldCharType="end"/>
        </w:r>
      </w:hyperlink>
    </w:p>
    <w:p w14:paraId="77B7E909" w14:textId="29D9C610" w:rsidR="00C6432A" w:rsidRDefault="004C21B2">
      <w:pPr>
        <w:pStyle w:val="TableofFigures"/>
        <w:tabs>
          <w:tab w:val="right" w:leader="dot" w:pos="9350"/>
        </w:tabs>
        <w:rPr>
          <w:rFonts w:asciiTheme="minorHAnsi" w:eastAsiaTheme="minorEastAsia" w:hAnsiTheme="minorHAnsi"/>
          <w:noProof/>
        </w:rPr>
      </w:pPr>
      <w:hyperlink w:anchor="_Toc135913032" w:history="1">
        <w:r w:rsidR="00C6432A" w:rsidRPr="00DA0855">
          <w:rPr>
            <w:rStyle w:val="Hyperlink"/>
            <w:noProof/>
          </w:rPr>
          <w:t>Figure 17- Expected audit settings</w:t>
        </w:r>
        <w:r w:rsidR="00C6432A">
          <w:rPr>
            <w:noProof/>
            <w:webHidden/>
          </w:rPr>
          <w:tab/>
        </w:r>
        <w:r w:rsidR="00C6432A">
          <w:rPr>
            <w:noProof/>
            <w:webHidden/>
          </w:rPr>
          <w:fldChar w:fldCharType="begin"/>
        </w:r>
        <w:r w:rsidR="00C6432A">
          <w:rPr>
            <w:noProof/>
            <w:webHidden/>
          </w:rPr>
          <w:instrText xml:space="preserve"> PAGEREF _Toc135913032 \h </w:instrText>
        </w:r>
        <w:r w:rsidR="00C6432A">
          <w:rPr>
            <w:noProof/>
            <w:webHidden/>
          </w:rPr>
        </w:r>
        <w:r w:rsidR="00C6432A">
          <w:rPr>
            <w:noProof/>
            <w:webHidden/>
          </w:rPr>
          <w:fldChar w:fldCharType="separate"/>
        </w:r>
        <w:r w:rsidR="00651143">
          <w:rPr>
            <w:noProof/>
            <w:webHidden/>
          </w:rPr>
          <w:t>48</w:t>
        </w:r>
        <w:r w:rsidR="00C6432A">
          <w:rPr>
            <w:noProof/>
            <w:webHidden/>
          </w:rPr>
          <w:fldChar w:fldCharType="end"/>
        </w:r>
      </w:hyperlink>
    </w:p>
    <w:p w14:paraId="6573EE23" w14:textId="0C6B7CED" w:rsidR="00C6432A" w:rsidRDefault="004C21B2">
      <w:pPr>
        <w:pStyle w:val="TableofFigures"/>
        <w:tabs>
          <w:tab w:val="right" w:leader="dot" w:pos="9350"/>
        </w:tabs>
        <w:rPr>
          <w:rFonts w:asciiTheme="minorHAnsi" w:eastAsiaTheme="minorEastAsia" w:hAnsiTheme="minorHAnsi"/>
          <w:noProof/>
        </w:rPr>
      </w:pPr>
      <w:hyperlink w:anchor="_Toc135913033" w:history="1">
        <w:r w:rsidR="00C6432A" w:rsidRPr="00DA0855">
          <w:rPr>
            <w:rStyle w:val="Hyperlink"/>
            <w:noProof/>
          </w:rPr>
          <w:t>Figure 18 Example of Ingest Pipelines for version 7.17</w:t>
        </w:r>
        <w:r w:rsidR="00C6432A">
          <w:rPr>
            <w:noProof/>
            <w:webHidden/>
          </w:rPr>
          <w:tab/>
        </w:r>
        <w:r w:rsidR="00C6432A">
          <w:rPr>
            <w:noProof/>
            <w:webHidden/>
          </w:rPr>
          <w:fldChar w:fldCharType="begin"/>
        </w:r>
        <w:r w:rsidR="00C6432A">
          <w:rPr>
            <w:noProof/>
            <w:webHidden/>
          </w:rPr>
          <w:instrText xml:space="preserve"> PAGEREF _Toc135913033 \h </w:instrText>
        </w:r>
        <w:r w:rsidR="00C6432A">
          <w:rPr>
            <w:noProof/>
            <w:webHidden/>
          </w:rPr>
        </w:r>
        <w:r w:rsidR="00C6432A">
          <w:rPr>
            <w:noProof/>
            <w:webHidden/>
          </w:rPr>
          <w:fldChar w:fldCharType="separate"/>
        </w:r>
        <w:r w:rsidR="00651143">
          <w:rPr>
            <w:noProof/>
            <w:webHidden/>
          </w:rPr>
          <w:t>49</w:t>
        </w:r>
        <w:r w:rsidR="00C6432A">
          <w:rPr>
            <w:noProof/>
            <w:webHidden/>
          </w:rPr>
          <w:fldChar w:fldCharType="end"/>
        </w:r>
      </w:hyperlink>
    </w:p>
    <w:p w14:paraId="2B8395E6" w14:textId="43D80388" w:rsidR="00C6432A" w:rsidRDefault="004C21B2">
      <w:pPr>
        <w:pStyle w:val="TableofFigures"/>
        <w:tabs>
          <w:tab w:val="right" w:leader="dot" w:pos="9350"/>
        </w:tabs>
        <w:rPr>
          <w:rFonts w:asciiTheme="minorHAnsi" w:eastAsiaTheme="minorEastAsia" w:hAnsiTheme="minorHAnsi"/>
          <w:noProof/>
        </w:rPr>
      </w:pPr>
      <w:hyperlink w:anchor="_Toc135913034" w:history="1">
        <w:r w:rsidR="00C6432A" w:rsidRPr="00DA0855">
          <w:rPr>
            <w:rStyle w:val="Hyperlink"/>
            <w:noProof/>
          </w:rPr>
          <w:t>Figure 19 Select Saved Objects</w:t>
        </w:r>
        <w:r w:rsidR="00C6432A">
          <w:rPr>
            <w:noProof/>
            <w:webHidden/>
          </w:rPr>
          <w:tab/>
        </w:r>
        <w:r w:rsidR="00C6432A">
          <w:rPr>
            <w:noProof/>
            <w:webHidden/>
          </w:rPr>
          <w:fldChar w:fldCharType="begin"/>
        </w:r>
        <w:r w:rsidR="00C6432A">
          <w:rPr>
            <w:noProof/>
            <w:webHidden/>
          </w:rPr>
          <w:instrText xml:space="preserve"> PAGEREF _Toc135913034 \h </w:instrText>
        </w:r>
        <w:r w:rsidR="00C6432A">
          <w:rPr>
            <w:noProof/>
            <w:webHidden/>
          </w:rPr>
        </w:r>
        <w:r w:rsidR="00C6432A">
          <w:rPr>
            <w:noProof/>
            <w:webHidden/>
          </w:rPr>
          <w:fldChar w:fldCharType="separate"/>
        </w:r>
        <w:r w:rsidR="00651143">
          <w:rPr>
            <w:noProof/>
            <w:webHidden/>
          </w:rPr>
          <w:t>52</w:t>
        </w:r>
        <w:r w:rsidR="00C6432A">
          <w:rPr>
            <w:noProof/>
            <w:webHidden/>
          </w:rPr>
          <w:fldChar w:fldCharType="end"/>
        </w:r>
      </w:hyperlink>
    </w:p>
    <w:p w14:paraId="721A6295" w14:textId="5E40C923" w:rsidR="00C6432A" w:rsidRDefault="004C21B2">
      <w:pPr>
        <w:pStyle w:val="TableofFigures"/>
        <w:tabs>
          <w:tab w:val="right" w:leader="dot" w:pos="9350"/>
        </w:tabs>
        <w:rPr>
          <w:rFonts w:asciiTheme="minorHAnsi" w:eastAsiaTheme="minorEastAsia" w:hAnsiTheme="minorHAnsi"/>
          <w:noProof/>
        </w:rPr>
      </w:pPr>
      <w:hyperlink w:anchor="_Toc135913035" w:history="1">
        <w:r w:rsidR="00C6432A" w:rsidRPr="00DA0855">
          <w:rPr>
            <w:rStyle w:val="Hyperlink"/>
            <w:noProof/>
          </w:rPr>
          <w:t>Figure 20 Example showing security banner and dark mode</w:t>
        </w:r>
        <w:r w:rsidR="00C6432A">
          <w:rPr>
            <w:noProof/>
            <w:webHidden/>
          </w:rPr>
          <w:tab/>
        </w:r>
        <w:r w:rsidR="00C6432A">
          <w:rPr>
            <w:noProof/>
            <w:webHidden/>
          </w:rPr>
          <w:fldChar w:fldCharType="begin"/>
        </w:r>
        <w:r w:rsidR="00C6432A">
          <w:rPr>
            <w:noProof/>
            <w:webHidden/>
          </w:rPr>
          <w:instrText xml:space="preserve"> PAGEREF _Toc135913035 \h </w:instrText>
        </w:r>
        <w:r w:rsidR="00C6432A">
          <w:rPr>
            <w:noProof/>
            <w:webHidden/>
          </w:rPr>
        </w:r>
        <w:r w:rsidR="00C6432A">
          <w:rPr>
            <w:noProof/>
            <w:webHidden/>
          </w:rPr>
          <w:fldChar w:fldCharType="separate"/>
        </w:r>
        <w:r w:rsidR="00651143">
          <w:rPr>
            <w:noProof/>
            <w:webHidden/>
          </w:rPr>
          <w:t>54</w:t>
        </w:r>
        <w:r w:rsidR="00C6432A">
          <w:rPr>
            <w:noProof/>
            <w:webHidden/>
          </w:rPr>
          <w:fldChar w:fldCharType="end"/>
        </w:r>
      </w:hyperlink>
    </w:p>
    <w:p w14:paraId="7944D9A6" w14:textId="70B7D204" w:rsidR="00C6432A" w:rsidRDefault="004C21B2">
      <w:pPr>
        <w:pStyle w:val="TableofFigures"/>
        <w:tabs>
          <w:tab w:val="right" w:leader="dot" w:pos="9350"/>
        </w:tabs>
        <w:rPr>
          <w:rFonts w:asciiTheme="minorHAnsi" w:eastAsiaTheme="minorEastAsia" w:hAnsiTheme="minorHAnsi"/>
          <w:noProof/>
        </w:rPr>
      </w:pPr>
      <w:hyperlink w:anchor="_Toc135913036" w:history="1">
        <w:r w:rsidR="00C6432A" w:rsidRPr="00DA0855">
          <w:rPr>
            <w:rStyle w:val="Hyperlink"/>
            <w:noProof/>
          </w:rPr>
          <w:t>Figure 21 Index Lifecycle Policies</w:t>
        </w:r>
        <w:r w:rsidR="00C6432A">
          <w:rPr>
            <w:noProof/>
            <w:webHidden/>
          </w:rPr>
          <w:tab/>
        </w:r>
        <w:r w:rsidR="00C6432A">
          <w:rPr>
            <w:noProof/>
            <w:webHidden/>
          </w:rPr>
          <w:fldChar w:fldCharType="begin"/>
        </w:r>
        <w:r w:rsidR="00C6432A">
          <w:rPr>
            <w:noProof/>
            <w:webHidden/>
          </w:rPr>
          <w:instrText xml:space="preserve"> PAGEREF _Toc135913036 \h </w:instrText>
        </w:r>
        <w:r w:rsidR="00C6432A">
          <w:rPr>
            <w:noProof/>
            <w:webHidden/>
          </w:rPr>
        </w:r>
        <w:r w:rsidR="00C6432A">
          <w:rPr>
            <w:noProof/>
            <w:webHidden/>
          </w:rPr>
          <w:fldChar w:fldCharType="separate"/>
        </w:r>
        <w:r w:rsidR="00651143">
          <w:rPr>
            <w:noProof/>
            <w:webHidden/>
          </w:rPr>
          <w:t>55</w:t>
        </w:r>
        <w:r w:rsidR="00C6432A">
          <w:rPr>
            <w:noProof/>
            <w:webHidden/>
          </w:rPr>
          <w:fldChar w:fldCharType="end"/>
        </w:r>
      </w:hyperlink>
    </w:p>
    <w:p w14:paraId="615EA851" w14:textId="57B77AF3" w:rsidR="00C6432A" w:rsidRDefault="004C21B2">
      <w:pPr>
        <w:pStyle w:val="TableofFigures"/>
        <w:tabs>
          <w:tab w:val="right" w:leader="dot" w:pos="9350"/>
        </w:tabs>
        <w:rPr>
          <w:rFonts w:asciiTheme="minorHAnsi" w:eastAsiaTheme="minorEastAsia" w:hAnsiTheme="minorHAnsi"/>
          <w:noProof/>
        </w:rPr>
      </w:pPr>
      <w:hyperlink w:anchor="_Toc135913037" w:history="1">
        <w:r w:rsidR="00C6432A" w:rsidRPr="00DA0855">
          <w:rPr>
            <w:rStyle w:val="Hyperlink"/>
            <w:noProof/>
          </w:rPr>
          <w:t>Figure 22- estc_dcgs_defaults settings</w:t>
        </w:r>
        <w:r w:rsidR="00C6432A">
          <w:rPr>
            <w:noProof/>
            <w:webHidden/>
          </w:rPr>
          <w:tab/>
        </w:r>
        <w:r w:rsidR="00C6432A">
          <w:rPr>
            <w:noProof/>
            <w:webHidden/>
          </w:rPr>
          <w:fldChar w:fldCharType="begin"/>
        </w:r>
        <w:r w:rsidR="00C6432A">
          <w:rPr>
            <w:noProof/>
            <w:webHidden/>
          </w:rPr>
          <w:instrText xml:space="preserve"> PAGEREF _Toc135913037 \h </w:instrText>
        </w:r>
        <w:r w:rsidR="00C6432A">
          <w:rPr>
            <w:noProof/>
            <w:webHidden/>
          </w:rPr>
        </w:r>
        <w:r w:rsidR="00C6432A">
          <w:rPr>
            <w:noProof/>
            <w:webHidden/>
          </w:rPr>
          <w:fldChar w:fldCharType="separate"/>
        </w:r>
        <w:r w:rsidR="00651143">
          <w:rPr>
            <w:noProof/>
            <w:webHidden/>
          </w:rPr>
          <w:t>55</w:t>
        </w:r>
        <w:r w:rsidR="00C6432A">
          <w:rPr>
            <w:noProof/>
            <w:webHidden/>
          </w:rPr>
          <w:fldChar w:fldCharType="end"/>
        </w:r>
      </w:hyperlink>
    </w:p>
    <w:p w14:paraId="076C24BD" w14:textId="28DECFAA" w:rsidR="00C6432A" w:rsidRDefault="004C21B2">
      <w:pPr>
        <w:pStyle w:val="TableofFigures"/>
        <w:tabs>
          <w:tab w:val="right" w:leader="dot" w:pos="9350"/>
        </w:tabs>
        <w:rPr>
          <w:rFonts w:asciiTheme="minorHAnsi" w:eastAsiaTheme="minorEastAsia" w:hAnsiTheme="minorHAnsi"/>
          <w:noProof/>
        </w:rPr>
      </w:pPr>
      <w:hyperlink w:anchor="_Toc135913038" w:history="1">
        <w:r w:rsidR="00C6432A" w:rsidRPr="00DA0855">
          <w:rPr>
            <w:rStyle w:val="Hyperlink"/>
            <w:bCs/>
            <w:noProof/>
          </w:rPr>
          <w:t>Figure 23 GET _cat/aliases/*beat-{version}&gt;*?v&amp;s=is_write_alias:desc output</w:t>
        </w:r>
        <w:r w:rsidR="00C6432A">
          <w:rPr>
            <w:noProof/>
            <w:webHidden/>
          </w:rPr>
          <w:tab/>
        </w:r>
        <w:r w:rsidR="00C6432A">
          <w:rPr>
            <w:noProof/>
            <w:webHidden/>
          </w:rPr>
          <w:fldChar w:fldCharType="begin"/>
        </w:r>
        <w:r w:rsidR="00C6432A">
          <w:rPr>
            <w:noProof/>
            <w:webHidden/>
          </w:rPr>
          <w:instrText xml:space="preserve"> PAGEREF _Toc135913038 \h </w:instrText>
        </w:r>
        <w:r w:rsidR="00C6432A">
          <w:rPr>
            <w:noProof/>
            <w:webHidden/>
          </w:rPr>
        </w:r>
        <w:r w:rsidR="00C6432A">
          <w:rPr>
            <w:noProof/>
            <w:webHidden/>
          </w:rPr>
          <w:fldChar w:fldCharType="separate"/>
        </w:r>
        <w:r w:rsidR="00651143">
          <w:rPr>
            <w:noProof/>
            <w:webHidden/>
          </w:rPr>
          <w:t>56</w:t>
        </w:r>
        <w:r w:rsidR="00C6432A">
          <w:rPr>
            <w:noProof/>
            <w:webHidden/>
          </w:rPr>
          <w:fldChar w:fldCharType="end"/>
        </w:r>
      </w:hyperlink>
    </w:p>
    <w:p w14:paraId="5ACA1D0F" w14:textId="2B347AA6" w:rsidR="00C6432A" w:rsidRDefault="004C21B2">
      <w:pPr>
        <w:pStyle w:val="TableofFigures"/>
        <w:tabs>
          <w:tab w:val="right" w:leader="dot" w:pos="9350"/>
        </w:tabs>
        <w:rPr>
          <w:rFonts w:asciiTheme="minorHAnsi" w:eastAsiaTheme="minorEastAsia" w:hAnsiTheme="minorHAnsi"/>
          <w:noProof/>
        </w:rPr>
      </w:pPr>
      <w:hyperlink w:anchor="_Toc135913039" w:history="1">
        <w:r w:rsidR="00C6432A" w:rsidRPr="00DA0855">
          <w:rPr>
            <w:rStyle w:val="Hyperlink"/>
            <w:noProof/>
          </w:rPr>
          <w:t>Figure 24-GET _cat/aliases/dcgs-device*?v&amp;s=is_write_alias:desc</w:t>
        </w:r>
        <w:r w:rsidR="00C6432A">
          <w:rPr>
            <w:noProof/>
            <w:webHidden/>
          </w:rPr>
          <w:tab/>
        </w:r>
        <w:r w:rsidR="00C6432A">
          <w:rPr>
            <w:noProof/>
            <w:webHidden/>
          </w:rPr>
          <w:fldChar w:fldCharType="begin"/>
        </w:r>
        <w:r w:rsidR="00C6432A">
          <w:rPr>
            <w:noProof/>
            <w:webHidden/>
          </w:rPr>
          <w:instrText xml:space="preserve"> PAGEREF _Toc135913039 \h </w:instrText>
        </w:r>
        <w:r w:rsidR="00C6432A">
          <w:rPr>
            <w:noProof/>
            <w:webHidden/>
          </w:rPr>
        </w:r>
        <w:r w:rsidR="00C6432A">
          <w:rPr>
            <w:noProof/>
            <w:webHidden/>
          </w:rPr>
          <w:fldChar w:fldCharType="separate"/>
        </w:r>
        <w:r w:rsidR="00651143">
          <w:rPr>
            <w:noProof/>
            <w:webHidden/>
          </w:rPr>
          <w:t>57</w:t>
        </w:r>
        <w:r w:rsidR="00C6432A">
          <w:rPr>
            <w:noProof/>
            <w:webHidden/>
          </w:rPr>
          <w:fldChar w:fldCharType="end"/>
        </w:r>
      </w:hyperlink>
    </w:p>
    <w:p w14:paraId="16C99D59" w14:textId="3FE56D6B" w:rsidR="00C6432A" w:rsidRDefault="004C21B2">
      <w:pPr>
        <w:pStyle w:val="TableofFigures"/>
        <w:tabs>
          <w:tab w:val="right" w:leader="dot" w:pos="9350"/>
        </w:tabs>
        <w:rPr>
          <w:rFonts w:asciiTheme="minorHAnsi" w:eastAsiaTheme="minorEastAsia" w:hAnsiTheme="minorHAnsi"/>
          <w:noProof/>
        </w:rPr>
      </w:pPr>
      <w:hyperlink w:anchor="_Toc135913040" w:history="1">
        <w:r w:rsidR="00C6432A" w:rsidRPr="00DA0855">
          <w:rPr>
            <w:rStyle w:val="Hyperlink"/>
            <w:noProof/>
          </w:rPr>
          <w:t>Figure 25 Example of Pipelines page in Kibana</w:t>
        </w:r>
        <w:r w:rsidR="00C6432A">
          <w:rPr>
            <w:noProof/>
            <w:webHidden/>
          </w:rPr>
          <w:tab/>
        </w:r>
        <w:r w:rsidR="00C6432A">
          <w:rPr>
            <w:noProof/>
            <w:webHidden/>
          </w:rPr>
          <w:fldChar w:fldCharType="begin"/>
        </w:r>
        <w:r w:rsidR="00C6432A">
          <w:rPr>
            <w:noProof/>
            <w:webHidden/>
          </w:rPr>
          <w:instrText xml:space="preserve"> PAGEREF _Toc135913040 \h </w:instrText>
        </w:r>
        <w:r w:rsidR="00C6432A">
          <w:rPr>
            <w:noProof/>
            <w:webHidden/>
          </w:rPr>
        </w:r>
        <w:r w:rsidR="00C6432A">
          <w:rPr>
            <w:noProof/>
            <w:webHidden/>
          </w:rPr>
          <w:fldChar w:fldCharType="separate"/>
        </w:r>
        <w:r w:rsidR="00651143">
          <w:rPr>
            <w:noProof/>
            <w:webHidden/>
          </w:rPr>
          <w:t>59</w:t>
        </w:r>
        <w:r w:rsidR="00C6432A">
          <w:rPr>
            <w:noProof/>
            <w:webHidden/>
          </w:rPr>
          <w:fldChar w:fldCharType="end"/>
        </w:r>
      </w:hyperlink>
    </w:p>
    <w:p w14:paraId="4FA60B17" w14:textId="1CF6307E" w:rsidR="00C6432A" w:rsidRDefault="004C21B2">
      <w:pPr>
        <w:pStyle w:val="TableofFigures"/>
        <w:tabs>
          <w:tab w:val="right" w:leader="dot" w:pos="9350"/>
        </w:tabs>
        <w:rPr>
          <w:rFonts w:asciiTheme="minorHAnsi" w:eastAsiaTheme="minorEastAsia" w:hAnsiTheme="minorHAnsi"/>
          <w:noProof/>
        </w:rPr>
      </w:pPr>
      <w:hyperlink w:anchor="_Toc135913041" w:history="1">
        <w:r w:rsidR="00C6432A" w:rsidRPr="00DA0855">
          <w:rPr>
            <w:rStyle w:val="Hyperlink"/>
            <w:noProof/>
          </w:rPr>
          <w:t>Figure 26 Configuration File</w:t>
        </w:r>
        <w:r w:rsidR="00C6432A">
          <w:rPr>
            <w:noProof/>
            <w:webHidden/>
          </w:rPr>
          <w:tab/>
        </w:r>
        <w:r w:rsidR="00C6432A">
          <w:rPr>
            <w:noProof/>
            <w:webHidden/>
          </w:rPr>
          <w:fldChar w:fldCharType="begin"/>
        </w:r>
        <w:r w:rsidR="00C6432A">
          <w:rPr>
            <w:noProof/>
            <w:webHidden/>
          </w:rPr>
          <w:instrText xml:space="preserve"> PAGEREF _Toc135913041 \h </w:instrText>
        </w:r>
        <w:r w:rsidR="00C6432A">
          <w:rPr>
            <w:noProof/>
            <w:webHidden/>
          </w:rPr>
        </w:r>
        <w:r w:rsidR="00C6432A">
          <w:rPr>
            <w:noProof/>
            <w:webHidden/>
          </w:rPr>
          <w:fldChar w:fldCharType="separate"/>
        </w:r>
        <w:r w:rsidR="00651143">
          <w:rPr>
            <w:noProof/>
            <w:webHidden/>
          </w:rPr>
          <w:t>63</w:t>
        </w:r>
        <w:r w:rsidR="00C6432A">
          <w:rPr>
            <w:noProof/>
            <w:webHidden/>
          </w:rPr>
          <w:fldChar w:fldCharType="end"/>
        </w:r>
      </w:hyperlink>
    </w:p>
    <w:p w14:paraId="30044E31" w14:textId="74AB56F2" w:rsidR="00C6432A" w:rsidRDefault="004C21B2">
      <w:pPr>
        <w:pStyle w:val="TableofFigures"/>
        <w:tabs>
          <w:tab w:val="right" w:leader="dot" w:pos="9350"/>
        </w:tabs>
        <w:rPr>
          <w:rFonts w:asciiTheme="minorHAnsi" w:eastAsiaTheme="minorEastAsia" w:hAnsiTheme="minorHAnsi"/>
          <w:noProof/>
        </w:rPr>
      </w:pPr>
      <w:hyperlink w:anchor="_Toc135913042" w:history="1">
        <w:r w:rsidR="00C6432A" w:rsidRPr="00DA0855">
          <w:rPr>
            <w:rStyle w:val="Hyperlink"/>
            <w:noProof/>
          </w:rPr>
          <w:t>Figure 27 X11 Forwarding Setup Successfully</w:t>
        </w:r>
        <w:r w:rsidR="00C6432A">
          <w:rPr>
            <w:noProof/>
            <w:webHidden/>
          </w:rPr>
          <w:tab/>
        </w:r>
        <w:r w:rsidR="00C6432A">
          <w:rPr>
            <w:noProof/>
            <w:webHidden/>
          </w:rPr>
          <w:fldChar w:fldCharType="begin"/>
        </w:r>
        <w:r w:rsidR="00C6432A">
          <w:rPr>
            <w:noProof/>
            <w:webHidden/>
          </w:rPr>
          <w:instrText xml:space="preserve"> PAGEREF _Toc135913042 \h </w:instrText>
        </w:r>
        <w:r w:rsidR="00C6432A">
          <w:rPr>
            <w:noProof/>
            <w:webHidden/>
          </w:rPr>
        </w:r>
        <w:r w:rsidR="00C6432A">
          <w:rPr>
            <w:noProof/>
            <w:webHidden/>
          </w:rPr>
          <w:fldChar w:fldCharType="separate"/>
        </w:r>
        <w:r w:rsidR="00651143">
          <w:rPr>
            <w:noProof/>
            <w:webHidden/>
          </w:rPr>
          <w:t>64</w:t>
        </w:r>
        <w:r w:rsidR="00C6432A">
          <w:rPr>
            <w:noProof/>
            <w:webHidden/>
          </w:rPr>
          <w:fldChar w:fldCharType="end"/>
        </w:r>
      </w:hyperlink>
    </w:p>
    <w:p w14:paraId="303889AA" w14:textId="0C4D8A84" w:rsidR="00C6432A" w:rsidRDefault="004C21B2">
      <w:pPr>
        <w:pStyle w:val="TableofFigures"/>
        <w:tabs>
          <w:tab w:val="right" w:leader="dot" w:pos="9350"/>
        </w:tabs>
        <w:rPr>
          <w:rFonts w:asciiTheme="minorHAnsi" w:eastAsiaTheme="minorEastAsia" w:hAnsiTheme="minorHAnsi"/>
          <w:noProof/>
        </w:rPr>
      </w:pPr>
      <w:hyperlink w:anchor="_Toc135913043" w:history="1">
        <w:r w:rsidR="00C6432A" w:rsidRPr="00DA0855">
          <w:rPr>
            <w:rStyle w:val="Hyperlink"/>
            <w:noProof/>
          </w:rPr>
          <w:t>Figure 28 xauth list example with logstash host</w:t>
        </w:r>
        <w:r w:rsidR="00C6432A">
          <w:rPr>
            <w:noProof/>
            <w:webHidden/>
          </w:rPr>
          <w:tab/>
        </w:r>
        <w:r w:rsidR="00C6432A">
          <w:rPr>
            <w:noProof/>
            <w:webHidden/>
          </w:rPr>
          <w:fldChar w:fldCharType="begin"/>
        </w:r>
        <w:r w:rsidR="00C6432A">
          <w:rPr>
            <w:noProof/>
            <w:webHidden/>
          </w:rPr>
          <w:instrText xml:space="preserve"> PAGEREF _Toc135913043 \h </w:instrText>
        </w:r>
        <w:r w:rsidR="00C6432A">
          <w:rPr>
            <w:noProof/>
            <w:webHidden/>
          </w:rPr>
        </w:r>
        <w:r w:rsidR="00C6432A">
          <w:rPr>
            <w:noProof/>
            <w:webHidden/>
          </w:rPr>
          <w:fldChar w:fldCharType="separate"/>
        </w:r>
        <w:r w:rsidR="00651143">
          <w:rPr>
            <w:noProof/>
            <w:webHidden/>
          </w:rPr>
          <w:t>65</w:t>
        </w:r>
        <w:r w:rsidR="00C6432A">
          <w:rPr>
            <w:noProof/>
            <w:webHidden/>
          </w:rPr>
          <w:fldChar w:fldCharType="end"/>
        </w:r>
      </w:hyperlink>
    </w:p>
    <w:p w14:paraId="04060CC3" w14:textId="28F1B3FA" w:rsidR="00C6432A" w:rsidRDefault="004C21B2">
      <w:pPr>
        <w:pStyle w:val="TableofFigures"/>
        <w:tabs>
          <w:tab w:val="right" w:leader="dot" w:pos="9350"/>
        </w:tabs>
        <w:rPr>
          <w:rFonts w:asciiTheme="minorHAnsi" w:eastAsiaTheme="minorEastAsia" w:hAnsiTheme="minorHAnsi"/>
          <w:noProof/>
        </w:rPr>
      </w:pPr>
      <w:hyperlink w:anchor="_Toc135913044" w:history="1">
        <w:r w:rsidR="00C6432A" w:rsidRPr="00DA0855">
          <w:rPr>
            <w:rStyle w:val="Hyperlink"/>
            <w:noProof/>
          </w:rPr>
          <w:t>Figure 29 xauth add &lt;cookie&gt;</w:t>
        </w:r>
        <w:r w:rsidR="00C6432A">
          <w:rPr>
            <w:noProof/>
            <w:webHidden/>
          </w:rPr>
          <w:tab/>
        </w:r>
        <w:r w:rsidR="00C6432A">
          <w:rPr>
            <w:noProof/>
            <w:webHidden/>
          </w:rPr>
          <w:fldChar w:fldCharType="begin"/>
        </w:r>
        <w:r w:rsidR="00C6432A">
          <w:rPr>
            <w:noProof/>
            <w:webHidden/>
          </w:rPr>
          <w:instrText xml:space="preserve"> PAGEREF _Toc135913044 \h </w:instrText>
        </w:r>
        <w:r w:rsidR="00C6432A">
          <w:rPr>
            <w:noProof/>
            <w:webHidden/>
          </w:rPr>
        </w:r>
        <w:r w:rsidR="00C6432A">
          <w:rPr>
            <w:noProof/>
            <w:webHidden/>
          </w:rPr>
          <w:fldChar w:fldCharType="separate"/>
        </w:r>
        <w:r w:rsidR="00651143">
          <w:rPr>
            <w:noProof/>
            <w:webHidden/>
          </w:rPr>
          <w:t>65</w:t>
        </w:r>
        <w:r w:rsidR="00C6432A">
          <w:rPr>
            <w:noProof/>
            <w:webHidden/>
          </w:rPr>
          <w:fldChar w:fldCharType="end"/>
        </w:r>
      </w:hyperlink>
    </w:p>
    <w:p w14:paraId="77244BAF" w14:textId="139F3518" w:rsidR="00C6432A" w:rsidRDefault="004C21B2">
      <w:pPr>
        <w:pStyle w:val="TableofFigures"/>
        <w:tabs>
          <w:tab w:val="right" w:leader="dot" w:pos="9350"/>
        </w:tabs>
        <w:rPr>
          <w:rFonts w:asciiTheme="minorHAnsi" w:eastAsiaTheme="minorEastAsia" w:hAnsiTheme="minorHAnsi"/>
          <w:noProof/>
        </w:rPr>
      </w:pPr>
      <w:hyperlink w:anchor="_Toc135913045" w:history="1">
        <w:r w:rsidR="00C6432A" w:rsidRPr="00DA0855">
          <w:rPr>
            <w:rStyle w:val="Hyperlink"/>
            <w:noProof/>
          </w:rPr>
          <w:t>Figure 30 Device Configuration GUI</w:t>
        </w:r>
        <w:r w:rsidR="00C6432A">
          <w:rPr>
            <w:noProof/>
            <w:webHidden/>
          </w:rPr>
          <w:tab/>
        </w:r>
        <w:r w:rsidR="00C6432A">
          <w:rPr>
            <w:noProof/>
            <w:webHidden/>
          </w:rPr>
          <w:fldChar w:fldCharType="begin"/>
        </w:r>
        <w:r w:rsidR="00C6432A">
          <w:rPr>
            <w:noProof/>
            <w:webHidden/>
          </w:rPr>
          <w:instrText xml:space="preserve"> PAGEREF _Toc135913045 \h </w:instrText>
        </w:r>
        <w:r w:rsidR="00C6432A">
          <w:rPr>
            <w:noProof/>
            <w:webHidden/>
          </w:rPr>
        </w:r>
        <w:r w:rsidR="00C6432A">
          <w:rPr>
            <w:noProof/>
            <w:webHidden/>
          </w:rPr>
          <w:fldChar w:fldCharType="separate"/>
        </w:r>
        <w:r w:rsidR="00651143">
          <w:rPr>
            <w:noProof/>
            <w:webHidden/>
          </w:rPr>
          <w:t>66</w:t>
        </w:r>
        <w:r w:rsidR="00C6432A">
          <w:rPr>
            <w:noProof/>
            <w:webHidden/>
          </w:rPr>
          <w:fldChar w:fldCharType="end"/>
        </w:r>
      </w:hyperlink>
    </w:p>
    <w:p w14:paraId="46787747" w14:textId="589786C4" w:rsidR="00C6432A" w:rsidRDefault="004C21B2">
      <w:pPr>
        <w:pStyle w:val="TableofFigures"/>
        <w:tabs>
          <w:tab w:val="right" w:leader="dot" w:pos="9350"/>
        </w:tabs>
        <w:rPr>
          <w:rFonts w:asciiTheme="minorHAnsi" w:eastAsiaTheme="minorEastAsia" w:hAnsiTheme="minorHAnsi"/>
          <w:noProof/>
        </w:rPr>
      </w:pPr>
      <w:hyperlink w:anchor="_Toc135913046" w:history="1">
        <w:r w:rsidR="00C6432A" w:rsidRPr="00DA0855">
          <w:rPr>
            <w:rStyle w:val="Hyperlink"/>
            <w:noProof/>
          </w:rPr>
          <w:t>Figure 31 Select Device to Configure</w:t>
        </w:r>
        <w:r w:rsidR="00C6432A">
          <w:rPr>
            <w:noProof/>
            <w:webHidden/>
          </w:rPr>
          <w:tab/>
        </w:r>
        <w:r w:rsidR="00C6432A">
          <w:rPr>
            <w:noProof/>
            <w:webHidden/>
          </w:rPr>
          <w:fldChar w:fldCharType="begin"/>
        </w:r>
        <w:r w:rsidR="00C6432A">
          <w:rPr>
            <w:noProof/>
            <w:webHidden/>
          </w:rPr>
          <w:instrText xml:space="preserve"> PAGEREF _Toc135913046 \h </w:instrText>
        </w:r>
        <w:r w:rsidR="00C6432A">
          <w:rPr>
            <w:noProof/>
            <w:webHidden/>
          </w:rPr>
        </w:r>
        <w:r w:rsidR="00C6432A">
          <w:rPr>
            <w:noProof/>
            <w:webHidden/>
          </w:rPr>
          <w:fldChar w:fldCharType="separate"/>
        </w:r>
        <w:r w:rsidR="00651143">
          <w:rPr>
            <w:noProof/>
            <w:webHidden/>
          </w:rPr>
          <w:t>67</w:t>
        </w:r>
        <w:r w:rsidR="00C6432A">
          <w:rPr>
            <w:noProof/>
            <w:webHidden/>
          </w:rPr>
          <w:fldChar w:fldCharType="end"/>
        </w:r>
      </w:hyperlink>
    </w:p>
    <w:p w14:paraId="1684BEA1" w14:textId="264E10D3" w:rsidR="00C6432A" w:rsidRDefault="004C21B2">
      <w:pPr>
        <w:pStyle w:val="TableofFigures"/>
        <w:tabs>
          <w:tab w:val="right" w:leader="dot" w:pos="9350"/>
        </w:tabs>
        <w:rPr>
          <w:rFonts w:asciiTheme="minorHAnsi" w:eastAsiaTheme="minorEastAsia" w:hAnsiTheme="minorHAnsi"/>
          <w:noProof/>
        </w:rPr>
      </w:pPr>
      <w:hyperlink w:anchor="_Toc135913047" w:history="1">
        <w:r w:rsidR="00C6432A" w:rsidRPr="00DA0855">
          <w:rPr>
            <w:rStyle w:val="Hyperlink"/>
            <w:noProof/>
          </w:rPr>
          <w:t>Figure 32 Configure Device</w:t>
        </w:r>
        <w:r w:rsidR="00C6432A">
          <w:rPr>
            <w:noProof/>
            <w:webHidden/>
          </w:rPr>
          <w:tab/>
        </w:r>
        <w:r w:rsidR="00C6432A">
          <w:rPr>
            <w:noProof/>
            <w:webHidden/>
          </w:rPr>
          <w:fldChar w:fldCharType="begin"/>
        </w:r>
        <w:r w:rsidR="00C6432A">
          <w:rPr>
            <w:noProof/>
            <w:webHidden/>
          </w:rPr>
          <w:instrText xml:space="preserve"> PAGEREF _Toc135913047 \h </w:instrText>
        </w:r>
        <w:r w:rsidR="00C6432A">
          <w:rPr>
            <w:noProof/>
            <w:webHidden/>
          </w:rPr>
        </w:r>
        <w:r w:rsidR="00C6432A">
          <w:rPr>
            <w:noProof/>
            <w:webHidden/>
          </w:rPr>
          <w:fldChar w:fldCharType="separate"/>
        </w:r>
        <w:r w:rsidR="00651143">
          <w:rPr>
            <w:noProof/>
            <w:webHidden/>
          </w:rPr>
          <w:t>67</w:t>
        </w:r>
        <w:r w:rsidR="00C6432A">
          <w:rPr>
            <w:noProof/>
            <w:webHidden/>
          </w:rPr>
          <w:fldChar w:fldCharType="end"/>
        </w:r>
      </w:hyperlink>
    </w:p>
    <w:p w14:paraId="7D91E62D" w14:textId="346392CC" w:rsidR="00C6432A" w:rsidRDefault="004C21B2">
      <w:pPr>
        <w:pStyle w:val="TableofFigures"/>
        <w:tabs>
          <w:tab w:val="right" w:leader="dot" w:pos="9350"/>
        </w:tabs>
        <w:rPr>
          <w:rFonts w:asciiTheme="minorHAnsi" w:eastAsiaTheme="minorEastAsia" w:hAnsiTheme="minorHAnsi"/>
          <w:noProof/>
        </w:rPr>
      </w:pPr>
      <w:hyperlink w:anchor="_Toc135913048" w:history="1">
        <w:r w:rsidR="00C6432A" w:rsidRPr="00DA0855">
          <w:rPr>
            <w:rStyle w:val="Hyperlink"/>
            <w:noProof/>
          </w:rPr>
          <w:t>Figure 33 Device Added to List</w:t>
        </w:r>
        <w:r w:rsidR="00C6432A">
          <w:rPr>
            <w:noProof/>
            <w:webHidden/>
          </w:rPr>
          <w:tab/>
        </w:r>
        <w:r w:rsidR="00C6432A">
          <w:rPr>
            <w:noProof/>
            <w:webHidden/>
          </w:rPr>
          <w:fldChar w:fldCharType="begin"/>
        </w:r>
        <w:r w:rsidR="00C6432A">
          <w:rPr>
            <w:noProof/>
            <w:webHidden/>
          </w:rPr>
          <w:instrText xml:space="preserve"> PAGEREF _Toc135913048 \h </w:instrText>
        </w:r>
        <w:r w:rsidR="00C6432A">
          <w:rPr>
            <w:noProof/>
            <w:webHidden/>
          </w:rPr>
        </w:r>
        <w:r w:rsidR="00C6432A">
          <w:rPr>
            <w:noProof/>
            <w:webHidden/>
          </w:rPr>
          <w:fldChar w:fldCharType="separate"/>
        </w:r>
        <w:r w:rsidR="00651143">
          <w:rPr>
            <w:noProof/>
            <w:webHidden/>
          </w:rPr>
          <w:t>68</w:t>
        </w:r>
        <w:r w:rsidR="00C6432A">
          <w:rPr>
            <w:noProof/>
            <w:webHidden/>
          </w:rPr>
          <w:fldChar w:fldCharType="end"/>
        </w:r>
      </w:hyperlink>
    </w:p>
    <w:p w14:paraId="61383552" w14:textId="7E9CFF46" w:rsidR="00C6432A" w:rsidRDefault="004C21B2">
      <w:pPr>
        <w:pStyle w:val="TableofFigures"/>
        <w:tabs>
          <w:tab w:val="right" w:leader="dot" w:pos="9350"/>
        </w:tabs>
        <w:rPr>
          <w:rFonts w:asciiTheme="minorHAnsi" w:eastAsiaTheme="minorEastAsia" w:hAnsiTheme="minorHAnsi"/>
          <w:noProof/>
        </w:rPr>
      </w:pPr>
      <w:hyperlink w:anchor="_Toc135913049" w:history="1">
        <w:r w:rsidR="00C6432A" w:rsidRPr="00DA0855">
          <w:rPr>
            <w:rStyle w:val="Hyperlink"/>
            <w:noProof/>
          </w:rPr>
          <w:t>Figure 34 Publish Device Configuration</w:t>
        </w:r>
        <w:r w:rsidR="00C6432A">
          <w:rPr>
            <w:noProof/>
            <w:webHidden/>
          </w:rPr>
          <w:tab/>
        </w:r>
        <w:r w:rsidR="00C6432A">
          <w:rPr>
            <w:noProof/>
            <w:webHidden/>
          </w:rPr>
          <w:fldChar w:fldCharType="begin"/>
        </w:r>
        <w:r w:rsidR="00C6432A">
          <w:rPr>
            <w:noProof/>
            <w:webHidden/>
          </w:rPr>
          <w:instrText xml:space="preserve"> PAGEREF _Toc135913049 \h </w:instrText>
        </w:r>
        <w:r w:rsidR="00C6432A">
          <w:rPr>
            <w:noProof/>
            <w:webHidden/>
          </w:rPr>
        </w:r>
        <w:r w:rsidR="00C6432A">
          <w:rPr>
            <w:noProof/>
            <w:webHidden/>
          </w:rPr>
          <w:fldChar w:fldCharType="separate"/>
        </w:r>
        <w:r w:rsidR="00651143">
          <w:rPr>
            <w:noProof/>
            <w:webHidden/>
          </w:rPr>
          <w:t>68</w:t>
        </w:r>
        <w:r w:rsidR="00C6432A">
          <w:rPr>
            <w:noProof/>
            <w:webHidden/>
          </w:rPr>
          <w:fldChar w:fldCharType="end"/>
        </w:r>
      </w:hyperlink>
    </w:p>
    <w:p w14:paraId="4462770F" w14:textId="014FBDC7" w:rsidR="00C6432A" w:rsidRDefault="004C21B2">
      <w:pPr>
        <w:pStyle w:val="TableofFigures"/>
        <w:tabs>
          <w:tab w:val="right" w:leader="dot" w:pos="9350"/>
        </w:tabs>
        <w:rPr>
          <w:rFonts w:asciiTheme="minorHAnsi" w:eastAsiaTheme="minorEastAsia" w:hAnsiTheme="minorHAnsi"/>
          <w:noProof/>
        </w:rPr>
      </w:pPr>
      <w:hyperlink w:anchor="_Toc135913050" w:history="1">
        <w:r w:rsidR="00C6432A" w:rsidRPr="00DA0855">
          <w:rPr>
            <w:rStyle w:val="Hyperlink"/>
            <w:noProof/>
          </w:rPr>
          <w:t>Figure 35 Successful Publish</w:t>
        </w:r>
        <w:r w:rsidR="00C6432A">
          <w:rPr>
            <w:noProof/>
            <w:webHidden/>
          </w:rPr>
          <w:tab/>
        </w:r>
        <w:r w:rsidR="00C6432A">
          <w:rPr>
            <w:noProof/>
            <w:webHidden/>
          </w:rPr>
          <w:fldChar w:fldCharType="begin"/>
        </w:r>
        <w:r w:rsidR="00C6432A">
          <w:rPr>
            <w:noProof/>
            <w:webHidden/>
          </w:rPr>
          <w:instrText xml:space="preserve"> PAGEREF _Toc135913050 \h </w:instrText>
        </w:r>
        <w:r w:rsidR="00C6432A">
          <w:rPr>
            <w:noProof/>
            <w:webHidden/>
          </w:rPr>
        </w:r>
        <w:r w:rsidR="00C6432A">
          <w:rPr>
            <w:noProof/>
            <w:webHidden/>
          </w:rPr>
          <w:fldChar w:fldCharType="separate"/>
        </w:r>
        <w:r w:rsidR="00651143">
          <w:rPr>
            <w:noProof/>
            <w:webHidden/>
          </w:rPr>
          <w:t>69</w:t>
        </w:r>
        <w:r w:rsidR="00C6432A">
          <w:rPr>
            <w:noProof/>
            <w:webHidden/>
          </w:rPr>
          <w:fldChar w:fldCharType="end"/>
        </w:r>
      </w:hyperlink>
    </w:p>
    <w:p w14:paraId="107E6659" w14:textId="2F6E508C" w:rsidR="00C6432A" w:rsidRDefault="004C21B2">
      <w:pPr>
        <w:pStyle w:val="TableofFigures"/>
        <w:tabs>
          <w:tab w:val="right" w:leader="dot" w:pos="9350"/>
        </w:tabs>
        <w:rPr>
          <w:rFonts w:asciiTheme="minorHAnsi" w:eastAsiaTheme="minorEastAsia" w:hAnsiTheme="minorHAnsi"/>
          <w:noProof/>
        </w:rPr>
      </w:pPr>
      <w:hyperlink w:anchor="_Toc135913051" w:history="1">
        <w:r w:rsidR="00C6432A" w:rsidRPr="00DA0855">
          <w:rPr>
            <w:rStyle w:val="Hyperlink"/>
            <w:noProof/>
          </w:rPr>
          <w:t>Figure 36 Unsuccessful Publish</w:t>
        </w:r>
        <w:r w:rsidR="00C6432A">
          <w:rPr>
            <w:noProof/>
            <w:webHidden/>
          </w:rPr>
          <w:tab/>
        </w:r>
        <w:r w:rsidR="00C6432A">
          <w:rPr>
            <w:noProof/>
            <w:webHidden/>
          </w:rPr>
          <w:fldChar w:fldCharType="begin"/>
        </w:r>
        <w:r w:rsidR="00C6432A">
          <w:rPr>
            <w:noProof/>
            <w:webHidden/>
          </w:rPr>
          <w:instrText xml:space="preserve"> PAGEREF _Toc135913051 \h </w:instrText>
        </w:r>
        <w:r w:rsidR="00C6432A">
          <w:rPr>
            <w:noProof/>
            <w:webHidden/>
          </w:rPr>
        </w:r>
        <w:r w:rsidR="00C6432A">
          <w:rPr>
            <w:noProof/>
            <w:webHidden/>
          </w:rPr>
          <w:fldChar w:fldCharType="separate"/>
        </w:r>
        <w:r w:rsidR="00651143">
          <w:rPr>
            <w:noProof/>
            <w:webHidden/>
          </w:rPr>
          <w:t>69</w:t>
        </w:r>
        <w:r w:rsidR="00C6432A">
          <w:rPr>
            <w:noProof/>
            <w:webHidden/>
          </w:rPr>
          <w:fldChar w:fldCharType="end"/>
        </w:r>
      </w:hyperlink>
    </w:p>
    <w:p w14:paraId="5C292D63" w14:textId="5863120C" w:rsidR="00C6432A" w:rsidRDefault="004C21B2">
      <w:pPr>
        <w:pStyle w:val="TableofFigures"/>
        <w:tabs>
          <w:tab w:val="right" w:leader="dot" w:pos="9350"/>
        </w:tabs>
        <w:rPr>
          <w:rFonts w:asciiTheme="minorHAnsi" w:eastAsiaTheme="minorEastAsia" w:hAnsiTheme="minorHAnsi"/>
          <w:noProof/>
        </w:rPr>
      </w:pPr>
      <w:hyperlink w:anchor="_Toc135913052" w:history="1">
        <w:r w:rsidR="00C6432A" w:rsidRPr="00DA0855">
          <w:rPr>
            <w:rStyle w:val="Hyperlink"/>
            <w:noProof/>
          </w:rPr>
          <w:t>Figure 37 Select Edit to modify device information</w:t>
        </w:r>
        <w:r w:rsidR="00C6432A">
          <w:rPr>
            <w:noProof/>
            <w:webHidden/>
          </w:rPr>
          <w:tab/>
        </w:r>
        <w:r w:rsidR="00C6432A">
          <w:rPr>
            <w:noProof/>
            <w:webHidden/>
          </w:rPr>
          <w:fldChar w:fldCharType="begin"/>
        </w:r>
        <w:r w:rsidR="00C6432A">
          <w:rPr>
            <w:noProof/>
            <w:webHidden/>
          </w:rPr>
          <w:instrText xml:space="preserve"> PAGEREF _Toc135913052 \h </w:instrText>
        </w:r>
        <w:r w:rsidR="00C6432A">
          <w:rPr>
            <w:noProof/>
            <w:webHidden/>
          </w:rPr>
        </w:r>
        <w:r w:rsidR="00C6432A">
          <w:rPr>
            <w:noProof/>
            <w:webHidden/>
          </w:rPr>
          <w:fldChar w:fldCharType="separate"/>
        </w:r>
        <w:r w:rsidR="00651143">
          <w:rPr>
            <w:noProof/>
            <w:webHidden/>
          </w:rPr>
          <w:t>70</w:t>
        </w:r>
        <w:r w:rsidR="00C6432A">
          <w:rPr>
            <w:noProof/>
            <w:webHidden/>
          </w:rPr>
          <w:fldChar w:fldCharType="end"/>
        </w:r>
      </w:hyperlink>
    </w:p>
    <w:p w14:paraId="32BF0CA0" w14:textId="145D235B" w:rsidR="00C6432A" w:rsidRDefault="004C21B2">
      <w:pPr>
        <w:pStyle w:val="TableofFigures"/>
        <w:tabs>
          <w:tab w:val="right" w:leader="dot" w:pos="9350"/>
        </w:tabs>
        <w:rPr>
          <w:rFonts w:asciiTheme="minorHAnsi" w:eastAsiaTheme="minorEastAsia" w:hAnsiTheme="minorHAnsi"/>
          <w:noProof/>
        </w:rPr>
      </w:pPr>
      <w:hyperlink w:anchor="_Toc135913053" w:history="1">
        <w:r w:rsidR="00C6432A" w:rsidRPr="00DA0855">
          <w:rPr>
            <w:rStyle w:val="Hyperlink"/>
            <w:noProof/>
          </w:rPr>
          <w:t>Figure 38 Edit Item</w:t>
        </w:r>
        <w:r w:rsidR="00C6432A">
          <w:rPr>
            <w:noProof/>
            <w:webHidden/>
          </w:rPr>
          <w:tab/>
        </w:r>
        <w:r w:rsidR="00C6432A">
          <w:rPr>
            <w:noProof/>
            <w:webHidden/>
          </w:rPr>
          <w:fldChar w:fldCharType="begin"/>
        </w:r>
        <w:r w:rsidR="00C6432A">
          <w:rPr>
            <w:noProof/>
            <w:webHidden/>
          </w:rPr>
          <w:instrText xml:space="preserve"> PAGEREF _Toc135913053 \h </w:instrText>
        </w:r>
        <w:r w:rsidR="00C6432A">
          <w:rPr>
            <w:noProof/>
            <w:webHidden/>
          </w:rPr>
        </w:r>
        <w:r w:rsidR="00C6432A">
          <w:rPr>
            <w:noProof/>
            <w:webHidden/>
          </w:rPr>
          <w:fldChar w:fldCharType="separate"/>
        </w:r>
        <w:r w:rsidR="00651143">
          <w:rPr>
            <w:noProof/>
            <w:webHidden/>
          </w:rPr>
          <w:t>70</w:t>
        </w:r>
        <w:r w:rsidR="00C6432A">
          <w:rPr>
            <w:noProof/>
            <w:webHidden/>
          </w:rPr>
          <w:fldChar w:fldCharType="end"/>
        </w:r>
      </w:hyperlink>
    </w:p>
    <w:p w14:paraId="665431E9" w14:textId="3D05E90F" w:rsidR="00C6432A" w:rsidRDefault="004C21B2">
      <w:pPr>
        <w:pStyle w:val="TableofFigures"/>
        <w:tabs>
          <w:tab w:val="right" w:leader="dot" w:pos="9350"/>
        </w:tabs>
        <w:rPr>
          <w:rFonts w:asciiTheme="minorHAnsi" w:eastAsiaTheme="minorEastAsia" w:hAnsiTheme="minorHAnsi"/>
          <w:noProof/>
        </w:rPr>
      </w:pPr>
      <w:hyperlink w:anchor="_Toc135913054" w:history="1">
        <w:r w:rsidR="00C6432A" w:rsidRPr="00DA0855">
          <w:rPr>
            <w:rStyle w:val="Hyperlink"/>
            <w:noProof/>
          </w:rPr>
          <w:t>Figure 39 Select Dashboards Option</w:t>
        </w:r>
        <w:r w:rsidR="00C6432A">
          <w:rPr>
            <w:noProof/>
            <w:webHidden/>
          </w:rPr>
          <w:tab/>
        </w:r>
        <w:r w:rsidR="00C6432A">
          <w:rPr>
            <w:noProof/>
            <w:webHidden/>
          </w:rPr>
          <w:fldChar w:fldCharType="begin"/>
        </w:r>
        <w:r w:rsidR="00C6432A">
          <w:rPr>
            <w:noProof/>
            <w:webHidden/>
          </w:rPr>
          <w:instrText xml:space="preserve"> PAGEREF _Toc135913054 \h </w:instrText>
        </w:r>
        <w:r w:rsidR="00C6432A">
          <w:rPr>
            <w:noProof/>
            <w:webHidden/>
          </w:rPr>
        </w:r>
        <w:r w:rsidR="00C6432A">
          <w:rPr>
            <w:noProof/>
            <w:webHidden/>
          </w:rPr>
          <w:fldChar w:fldCharType="separate"/>
        </w:r>
        <w:r w:rsidR="00651143">
          <w:rPr>
            <w:noProof/>
            <w:webHidden/>
          </w:rPr>
          <w:t>71</w:t>
        </w:r>
        <w:r w:rsidR="00C6432A">
          <w:rPr>
            <w:noProof/>
            <w:webHidden/>
          </w:rPr>
          <w:fldChar w:fldCharType="end"/>
        </w:r>
      </w:hyperlink>
    </w:p>
    <w:p w14:paraId="470BA50A" w14:textId="48B9C829" w:rsidR="00C6432A" w:rsidRDefault="004C21B2">
      <w:pPr>
        <w:pStyle w:val="TableofFigures"/>
        <w:tabs>
          <w:tab w:val="right" w:leader="dot" w:pos="9350"/>
        </w:tabs>
        <w:rPr>
          <w:rFonts w:asciiTheme="minorHAnsi" w:eastAsiaTheme="minorEastAsia" w:hAnsiTheme="minorHAnsi"/>
          <w:noProof/>
        </w:rPr>
      </w:pPr>
      <w:hyperlink w:anchor="_Toc135913055" w:history="1">
        <w:r w:rsidR="00C6432A" w:rsidRPr="00DA0855">
          <w:rPr>
            <w:rStyle w:val="Hyperlink"/>
            <w:noProof/>
          </w:rPr>
          <w:t>Figure 40 Select IAAS-ES-Infrastructure Status Dashboard</w:t>
        </w:r>
        <w:r w:rsidR="00C6432A">
          <w:rPr>
            <w:noProof/>
            <w:webHidden/>
          </w:rPr>
          <w:tab/>
        </w:r>
        <w:r w:rsidR="00C6432A">
          <w:rPr>
            <w:noProof/>
            <w:webHidden/>
          </w:rPr>
          <w:fldChar w:fldCharType="begin"/>
        </w:r>
        <w:r w:rsidR="00C6432A">
          <w:rPr>
            <w:noProof/>
            <w:webHidden/>
          </w:rPr>
          <w:instrText xml:space="preserve"> PAGEREF _Toc135913055 \h </w:instrText>
        </w:r>
        <w:r w:rsidR="00C6432A">
          <w:rPr>
            <w:noProof/>
            <w:webHidden/>
          </w:rPr>
        </w:r>
        <w:r w:rsidR="00C6432A">
          <w:rPr>
            <w:noProof/>
            <w:webHidden/>
          </w:rPr>
          <w:fldChar w:fldCharType="separate"/>
        </w:r>
        <w:r w:rsidR="00651143">
          <w:rPr>
            <w:noProof/>
            <w:webHidden/>
          </w:rPr>
          <w:t>72</w:t>
        </w:r>
        <w:r w:rsidR="00C6432A">
          <w:rPr>
            <w:noProof/>
            <w:webHidden/>
          </w:rPr>
          <w:fldChar w:fldCharType="end"/>
        </w:r>
      </w:hyperlink>
    </w:p>
    <w:p w14:paraId="24C751F7" w14:textId="3EC4BAE6" w:rsidR="00C6432A" w:rsidRDefault="004C21B2">
      <w:pPr>
        <w:pStyle w:val="TableofFigures"/>
        <w:tabs>
          <w:tab w:val="right" w:leader="dot" w:pos="9350"/>
        </w:tabs>
        <w:rPr>
          <w:rFonts w:asciiTheme="minorHAnsi" w:eastAsiaTheme="minorEastAsia" w:hAnsiTheme="minorHAnsi"/>
          <w:noProof/>
        </w:rPr>
      </w:pPr>
      <w:hyperlink w:anchor="_Toc135913056" w:history="1">
        <w:r w:rsidR="00C6432A" w:rsidRPr="00DA0855">
          <w:rPr>
            <w:rStyle w:val="Hyperlink"/>
            <w:noProof/>
          </w:rPr>
          <w:t>Figure 41 Devices Listed in Dashboard</w:t>
        </w:r>
        <w:r w:rsidR="00C6432A">
          <w:rPr>
            <w:noProof/>
            <w:webHidden/>
          </w:rPr>
          <w:tab/>
        </w:r>
        <w:r w:rsidR="00C6432A">
          <w:rPr>
            <w:noProof/>
            <w:webHidden/>
          </w:rPr>
          <w:fldChar w:fldCharType="begin"/>
        </w:r>
        <w:r w:rsidR="00C6432A">
          <w:rPr>
            <w:noProof/>
            <w:webHidden/>
          </w:rPr>
          <w:instrText xml:space="preserve"> PAGEREF _Toc135913056 \h </w:instrText>
        </w:r>
        <w:r w:rsidR="00C6432A">
          <w:rPr>
            <w:noProof/>
            <w:webHidden/>
          </w:rPr>
        </w:r>
        <w:r w:rsidR="00C6432A">
          <w:rPr>
            <w:noProof/>
            <w:webHidden/>
          </w:rPr>
          <w:fldChar w:fldCharType="separate"/>
        </w:r>
        <w:r w:rsidR="00651143">
          <w:rPr>
            <w:noProof/>
            <w:webHidden/>
          </w:rPr>
          <w:t>72</w:t>
        </w:r>
        <w:r w:rsidR="00C6432A">
          <w:rPr>
            <w:noProof/>
            <w:webHidden/>
          </w:rPr>
          <w:fldChar w:fldCharType="end"/>
        </w:r>
      </w:hyperlink>
    </w:p>
    <w:p w14:paraId="0DA048B3" w14:textId="4C00B809" w:rsidR="00C6432A" w:rsidRDefault="004C21B2">
      <w:pPr>
        <w:pStyle w:val="TableofFigures"/>
        <w:tabs>
          <w:tab w:val="right" w:leader="dot" w:pos="9350"/>
        </w:tabs>
        <w:rPr>
          <w:rFonts w:asciiTheme="minorHAnsi" w:eastAsiaTheme="minorEastAsia" w:hAnsiTheme="minorHAnsi"/>
          <w:noProof/>
        </w:rPr>
      </w:pPr>
      <w:hyperlink w:anchor="_Toc135913057" w:history="1">
        <w:r w:rsidR="00C6432A" w:rsidRPr="00DA0855">
          <w:rPr>
            <w:rStyle w:val="Hyperlink"/>
            <w:noProof/>
          </w:rPr>
          <w:t>Figure 42 Change password</w:t>
        </w:r>
        <w:r w:rsidR="00C6432A">
          <w:rPr>
            <w:noProof/>
            <w:webHidden/>
          </w:rPr>
          <w:tab/>
        </w:r>
        <w:r w:rsidR="00C6432A">
          <w:rPr>
            <w:noProof/>
            <w:webHidden/>
          </w:rPr>
          <w:fldChar w:fldCharType="begin"/>
        </w:r>
        <w:r w:rsidR="00C6432A">
          <w:rPr>
            <w:noProof/>
            <w:webHidden/>
          </w:rPr>
          <w:instrText xml:space="preserve"> PAGEREF _Toc135913057 \h </w:instrText>
        </w:r>
        <w:r w:rsidR="00C6432A">
          <w:rPr>
            <w:noProof/>
            <w:webHidden/>
          </w:rPr>
        </w:r>
        <w:r w:rsidR="00C6432A">
          <w:rPr>
            <w:noProof/>
            <w:webHidden/>
          </w:rPr>
          <w:fldChar w:fldCharType="separate"/>
        </w:r>
        <w:r w:rsidR="00651143">
          <w:rPr>
            <w:noProof/>
            <w:webHidden/>
          </w:rPr>
          <w:t>75</w:t>
        </w:r>
        <w:r w:rsidR="00C6432A">
          <w:rPr>
            <w:noProof/>
            <w:webHidden/>
          </w:rPr>
          <w:fldChar w:fldCharType="end"/>
        </w:r>
      </w:hyperlink>
    </w:p>
    <w:p w14:paraId="5911B7F1" w14:textId="0A2AE0B5" w:rsidR="00C6432A" w:rsidRDefault="004C21B2">
      <w:pPr>
        <w:pStyle w:val="TableofFigures"/>
        <w:tabs>
          <w:tab w:val="right" w:leader="dot" w:pos="9350"/>
        </w:tabs>
        <w:rPr>
          <w:rFonts w:asciiTheme="minorHAnsi" w:eastAsiaTheme="minorEastAsia" w:hAnsiTheme="minorHAnsi"/>
          <w:noProof/>
        </w:rPr>
      </w:pPr>
      <w:hyperlink w:anchor="_Toc135913058" w:history="1">
        <w:r w:rsidR="00C6432A" w:rsidRPr="00DA0855">
          <w:rPr>
            <w:rStyle w:val="Hyperlink"/>
            <w:noProof/>
          </w:rPr>
          <w:t>Figure 43 Disabled accounts</w:t>
        </w:r>
        <w:r w:rsidR="00C6432A">
          <w:rPr>
            <w:noProof/>
            <w:webHidden/>
          </w:rPr>
          <w:tab/>
        </w:r>
        <w:r w:rsidR="00C6432A">
          <w:rPr>
            <w:noProof/>
            <w:webHidden/>
          </w:rPr>
          <w:fldChar w:fldCharType="begin"/>
        </w:r>
        <w:r w:rsidR="00C6432A">
          <w:rPr>
            <w:noProof/>
            <w:webHidden/>
          </w:rPr>
          <w:instrText xml:space="preserve"> PAGEREF _Toc135913058 \h </w:instrText>
        </w:r>
        <w:r w:rsidR="00C6432A">
          <w:rPr>
            <w:noProof/>
            <w:webHidden/>
          </w:rPr>
        </w:r>
        <w:r w:rsidR="00C6432A">
          <w:rPr>
            <w:noProof/>
            <w:webHidden/>
          </w:rPr>
          <w:fldChar w:fldCharType="separate"/>
        </w:r>
        <w:r w:rsidR="00651143">
          <w:rPr>
            <w:noProof/>
            <w:webHidden/>
          </w:rPr>
          <w:t>75</w:t>
        </w:r>
        <w:r w:rsidR="00C6432A">
          <w:rPr>
            <w:noProof/>
            <w:webHidden/>
          </w:rPr>
          <w:fldChar w:fldCharType="end"/>
        </w:r>
      </w:hyperlink>
    </w:p>
    <w:p w14:paraId="17CA8C3E" w14:textId="22C708AE" w:rsidR="00C6432A" w:rsidRDefault="004C21B2">
      <w:pPr>
        <w:pStyle w:val="TableofFigures"/>
        <w:tabs>
          <w:tab w:val="right" w:leader="dot" w:pos="9350"/>
        </w:tabs>
        <w:rPr>
          <w:rFonts w:asciiTheme="minorHAnsi" w:eastAsiaTheme="minorEastAsia" w:hAnsiTheme="minorHAnsi"/>
          <w:noProof/>
        </w:rPr>
      </w:pPr>
      <w:hyperlink w:anchor="_Toc135913059" w:history="1">
        <w:r w:rsidR="00C6432A" w:rsidRPr="00DA0855">
          <w:rPr>
            <w:rStyle w:val="Hyperlink"/>
            <w:noProof/>
          </w:rPr>
          <w:t>Figure 44 httpd_sys_context_t</w:t>
        </w:r>
        <w:r w:rsidR="00C6432A">
          <w:rPr>
            <w:noProof/>
            <w:webHidden/>
          </w:rPr>
          <w:tab/>
        </w:r>
        <w:r w:rsidR="00C6432A">
          <w:rPr>
            <w:noProof/>
            <w:webHidden/>
          </w:rPr>
          <w:fldChar w:fldCharType="begin"/>
        </w:r>
        <w:r w:rsidR="00C6432A">
          <w:rPr>
            <w:noProof/>
            <w:webHidden/>
          </w:rPr>
          <w:instrText xml:space="preserve"> PAGEREF _Toc135913059 \h </w:instrText>
        </w:r>
        <w:r w:rsidR="00C6432A">
          <w:rPr>
            <w:noProof/>
            <w:webHidden/>
          </w:rPr>
        </w:r>
        <w:r w:rsidR="00C6432A">
          <w:rPr>
            <w:noProof/>
            <w:webHidden/>
          </w:rPr>
          <w:fldChar w:fldCharType="separate"/>
        </w:r>
        <w:r w:rsidR="00651143">
          <w:rPr>
            <w:noProof/>
            <w:webHidden/>
          </w:rPr>
          <w:t>78</w:t>
        </w:r>
        <w:r w:rsidR="00C6432A">
          <w:rPr>
            <w:noProof/>
            <w:webHidden/>
          </w:rPr>
          <w:fldChar w:fldCharType="end"/>
        </w:r>
      </w:hyperlink>
    </w:p>
    <w:p w14:paraId="5072EB62" w14:textId="7318CD39" w:rsidR="00C6432A" w:rsidRDefault="004C21B2">
      <w:pPr>
        <w:pStyle w:val="TableofFigures"/>
        <w:tabs>
          <w:tab w:val="right" w:leader="dot" w:pos="9350"/>
        </w:tabs>
        <w:rPr>
          <w:rFonts w:asciiTheme="minorHAnsi" w:eastAsiaTheme="minorEastAsia" w:hAnsiTheme="minorHAnsi"/>
          <w:noProof/>
        </w:rPr>
      </w:pPr>
      <w:hyperlink w:anchor="_Toc135913060" w:history="1">
        <w:r w:rsidR="00C6432A" w:rsidRPr="00DA0855">
          <w:rPr>
            <w:rStyle w:val="Hyperlink"/>
            <w:noProof/>
          </w:rPr>
          <w:t>Figure 45- _cluster/health reponse example</w:t>
        </w:r>
        <w:r w:rsidR="00C6432A">
          <w:rPr>
            <w:noProof/>
            <w:webHidden/>
          </w:rPr>
          <w:tab/>
        </w:r>
        <w:r w:rsidR="00C6432A">
          <w:rPr>
            <w:noProof/>
            <w:webHidden/>
          </w:rPr>
          <w:fldChar w:fldCharType="begin"/>
        </w:r>
        <w:r w:rsidR="00C6432A">
          <w:rPr>
            <w:noProof/>
            <w:webHidden/>
          </w:rPr>
          <w:instrText xml:space="preserve"> PAGEREF _Toc135913060 \h </w:instrText>
        </w:r>
        <w:r w:rsidR="00C6432A">
          <w:rPr>
            <w:noProof/>
            <w:webHidden/>
          </w:rPr>
        </w:r>
        <w:r w:rsidR="00C6432A">
          <w:rPr>
            <w:noProof/>
            <w:webHidden/>
          </w:rPr>
          <w:fldChar w:fldCharType="separate"/>
        </w:r>
        <w:r w:rsidR="00651143">
          <w:rPr>
            <w:noProof/>
            <w:webHidden/>
          </w:rPr>
          <w:t>80</w:t>
        </w:r>
        <w:r w:rsidR="00C6432A">
          <w:rPr>
            <w:noProof/>
            <w:webHidden/>
          </w:rPr>
          <w:fldChar w:fldCharType="end"/>
        </w:r>
      </w:hyperlink>
    </w:p>
    <w:p w14:paraId="63BCE5AB" w14:textId="45BE0E7A" w:rsidR="00C6432A" w:rsidRDefault="004C21B2">
      <w:pPr>
        <w:pStyle w:val="TableofFigures"/>
        <w:tabs>
          <w:tab w:val="right" w:leader="dot" w:pos="9350"/>
        </w:tabs>
        <w:rPr>
          <w:rFonts w:asciiTheme="minorHAnsi" w:eastAsiaTheme="minorEastAsia" w:hAnsiTheme="minorHAnsi"/>
          <w:noProof/>
        </w:rPr>
      </w:pPr>
      <w:hyperlink w:anchor="_Toc135913061" w:history="1">
        <w:r w:rsidR="00C6432A" w:rsidRPr="00DA0855">
          <w:rPr>
            <w:rStyle w:val="Hyperlink"/>
            <w:noProof/>
          </w:rPr>
          <w:t>Figure 46 Metricbeat.keystore copy notice</w:t>
        </w:r>
        <w:r w:rsidR="00C6432A">
          <w:rPr>
            <w:noProof/>
            <w:webHidden/>
          </w:rPr>
          <w:tab/>
        </w:r>
        <w:r w:rsidR="00C6432A">
          <w:rPr>
            <w:noProof/>
            <w:webHidden/>
          </w:rPr>
          <w:fldChar w:fldCharType="begin"/>
        </w:r>
        <w:r w:rsidR="00C6432A">
          <w:rPr>
            <w:noProof/>
            <w:webHidden/>
          </w:rPr>
          <w:instrText xml:space="preserve"> PAGEREF _Toc135913061 \h </w:instrText>
        </w:r>
        <w:r w:rsidR="00C6432A">
          <w:rPr>
            <w:noProof/>
            <w:webHidden/>
          </w:rPr>
        </w:r>
        <w:r w:rsidR="00C6432A">
          <w:rPr>
            <w:noProof/>
            <w:webHidden/>
          </w:rPr>
          <w:fldChar w:fldCharType="separate"/>
        </w:r>
        <w:r w:rsidR="00651143">
          <w:rPr>
            <w:noProof/>
            <w:webHidden/>
          </w:rPr>
          <w:t>81</w:t>
        </w:r>
        <w:r w:rsidR="00C6432A">
          <w:rPr>
            <w:noProof/>
            <w:webHidden/>
          </w:rPr>
          <w:fldChar w:fldCharType="end"/>
        </w:r>
      </w:hyperlink>
    </w:p>
    <w:p w14:paraId="60C3AD82" w14:textId="197EA8C0" w:rsidR="00C6432A" w:rsidRDefault="004C21B2">
      <w:pPr>
        <w:pStyle w:val="TableofFigures"/>
        <w:tabs>
          <w:tab w:val="right" w:leader="dot" w:pos="9350"/>
        </w:tabs>
        <w:rPr>
          <w:rFonts w:asciiTheme="minorHAnsi" w:eastAsiaTheme="minorEastAsia" w:hAnsiTheme="minorHAnsi"/>
          <w:noProof/>
        </w:rPr>
      </w:pPr>
      <w:hyperlink w:anchor="_Toc135913062" w:history="1">
        <w:r w:rsidR="00C6432A" w:rsidRPr="00DA0855">
          <w:rPr>
            <w:rStyle w:val="Hyperlink"/>
            <w:noProof/>
          </w:rPr>
          <w:t>Figure 47- Example of Cluster overview</w:t>
        </w:r>
        <w:r w:rsidR="00C6432A">
          <w:rPr>
            <w:noProof/>
            <w:webHidden/>
          </w:rPr>
          <w:tab/>
        </w:r>
        <w:r w:rsidR="00C6432A">
          <w:rPr>
            <w:noProof/>
            <w:webHidden/>
          </w:rPr>
          <w:fldChar w:fldCharType="begin"/>
        </w:r>
        <w:r w:rsidR="00C6432A">
          <w:rPr>
            <w:noProof/>
            <w:webHidden/>
          </w:rPr>
          <w:instrText xml:space="preserve"> PAGEREF _Toc135913062 \h </w:instrText>
        </w:r>
        <w:r w:rsidR="00C6432A">
          <w:rPr>
            <w:noProof/>
            <w:webHidden/>
          </w:rPr>
        </w:r>
        <w:r w:rsidR="00C6432A">
          <w:rPr>
            <w:noProof/>
            <w:webHidden/>
          </w:rPr>
          <w:fldChar w:fldCharType="separate"/>
        </w:r>
        <w:r w:rsidR="00651143">
          <w:rPr>
            <w:noProof/>
            <w:webHidden/>
          </w:rPr>
          <w:t>82</w:t>
        </w:r>
        <w:r w:rsidR="00C6432A">
          <w:rPr>
            <w:noProof/>
            <w:webHidden/>
          </w:rPr>
          <w:fldChar w:fldCharType="end"/>
        </w:r>
      </w:hyperlink>
    </w:p>
    <w:p w14:paraId="4DE42CA4" w14:textId="00797588" w:rsidR="00C6432A" w:rsidRDefault="004C21B2">
      <w:pPr>
        <w:pStyle w:val="TableofFigures"/>
        <w:tabs>
          <w:tab w:val="right" w:leader="dot" w:pos="9350"/>
        </w:tabs>
        <w:rPr>
          <w:rFonts w:asciiTheme="minorHAnsi" w:eastAsiaTheme="minorEastAsia" w:hAnsiTheme="minorHAnsi"/>
          <w:noProof/>
        </w:rPr>
      </w:pPr>
      <w:hyperlink w:anchor="_Toc135913063" w:history="1">
        <w:r w:rsidR="00C6432A" w:rsidRPr="00DA0855">
          <w:rPr>
            <w:rStyle w:val="Hyperlink"/>
            <w:noProof/>
          </w:rPr>
          <w:t>Figure 48 Vsphere yml file example</w:t>
        </w:r>
        <w:r w:rsidR="00C6432A">
          <w:rPr>
            <w:noProof/>
            <w:webHidden/>
          </w:rPr>
          <w:tab/>
        </w:r>
        <w:r w:rsidR="00C6432A">
          <w:rPr>
            <w:noProof/>
            <w:webHidden/>
          </w:rPr>
          <w:fldChar w:fldCharType="begin"/>
        </w:r>
        <w:r w:rsidR="00C6432A">
          <w:rPr>
            <w:noProof/>
            <w:webHidden/>
          </w:rPr>
          <w:instrText xml:space="preserve"> PAGEREF _Toc135913063 \h </w:instrText>
        </w:r>
        <w:r w:rsidR="00C6432A">
          <w:rPr>
            <w:noProof/>
            <w:webHidden/>
          </w:rPr>
        </w:r>
        <w:r w:rsidR="00C6432A">
          <w:rPr>
            <w:noProof/>
            <w:webHidden/>
          </w:rPr>
          <w:fldChar w:fldCharType="separate"/>
        </w:r>
        <w:r w:rsidR="00651143">
          <w:rPr>
            <w:noProof/>
            <w:webHidden/>
          </w:rPr>
          <w:t>83</w:t>
        </w:r>
        <w:r w:rsidR="00C6432A">
          <w:rPr>
            <w:noProof/>
            <w:webHidden/>
          </w:rPr>
          <w:fldChar w:fldCharType="end"/>
        </w:r>
      </w:hyperlink>
    </w:p>
    <w:p w14:paraId="4591764E" w14:textId="320BD1C1" w:rsidR="00C6432A" w:rsidRDefault="004C21B2">
      <w:pPr>
        <w:pStyle w:val="TableofFigures"/>
        <w:tabs>
          <w:tab w:val="right" w:leader="dot" w:pos="9350"/>
        </w:tabs>
        <w:rPr>
          <w:rFonts w:asciiTheme="minorHAnsi" w:eastAsiaTheme="minorEastAsia" w:hAnsiTheme="minorHAnsi"/>
          <w:noProof/>
        </w:rPr>
      </w:pPr>
      <w:hyperlink w:anchor="_Toc135913064" w:history="1">
        <w:r w:rsidR="00C6432A" w:rsidRPr="00DA0855">
          <w:rPr>
            <w:rStyle w:val="Hyperlink"/>
            <w:noProof/>
          </w:rPr>
          <w:t>Figure 49 View configuration</w:t>
        </w:r>
        <w:r w:rsidR="00C6432A">
          <w:rPr>
            <w:noProof/>
            <w:webHidden/>
          </w:rPr>
          <w:tab/>
        </w:r>
        <w:r w:rsidR="00C6432A">
          <w:rPr>
            <w:noProof/>
            <w:webHidden/>
          </w:rPr>
          <w:fldChar w:fldCharType="begin"/>
        </w:r>
        <w:r w:rsidR="00C6432A">
          <w:rPr>
            <w:noProof/>
            <w:webHidden/>
          </w:rPr>
          <w:instrText xml:space="preserve"> PAGEREF _Toc135913064 \h </w:instrText>
        </w:r>
        <w:r w:rsidR="00C6432A">
          <w:rPr>
            <w:noProof/>
            <w:webHidden/>
          </w:rPr>
        </w:r>
        <w:r w:rsidR="00C6432A">
          <w:rPr>
            <w:noProof/>
            <w:webHidden/>
          </w:rPr>
          <w:fldChar w:fldCharType="separate"/>
        </w:r>
        <w:r w:rsidR="00651143">
          <w:rPr>
            <w:noProof/>
            <w:webHidden/>
          </w:rPr>
          <w:t>84</w:t>
        </w:r>
        <w:r w:rsidR="00C6432A">
          <w:rPr>
            <w:noProof/>
            <w:webHidden/>
          </w:rPr>
          <w:fldChar w:fldCharType="end"/>
        </w:r>
      </w:hyperlink>
    </w:p>
    <w:p w14:paraId="7874694C" w14:textId="1E58A186" w:rsidR="00C6432A" w:rsidRDefault="004C21B2">
      <w:pPr>
        <w:pStyle w:val="TableofFigures"/>
        <w:tabs>
          <w:tab w:val="right" w:leader="dot" w:pos="9350"/>
        </w:tabs>
        <w:rPr>
          <w:rFonts w:asciiTheme="minorHAnsi" w:eastAsiaTheme="minorEastAsia" w:hAnsiTheme="minorHAnsi"/>
          <w:noProof/>
        </w:rPr>
      </w:pPr>
      <w:hyperlink w:anchor="_Toc135913065" w:history="1">
        <w:r w:rsidR="00C6432A" w:rsidRPr="00DA0855">
          <w:rPr>
            <w:rStyle w:val="Hyperlink"/>
            <w:noProof/>
          </w:rPr>
          <w:t>Figure 50 Verify vSphere data is received</w:t>
        </w:r>
        <w:r w:rsidR="00C6432A">
          <w:rPr>
            <w:noProof/>
            <w:webHidden/>
          </w:rPr>
          <w:tab/>
        </w:r>
        <w:r w:rsidR="00C6432A">
          <w:rPr>
            <w:noProof/>
            <w:webHidden/>
          </w:rPr>
          <w:fldChar w:fldCharType="begin"/>
        </w:r>
        <w:r w:rsidR="00C6432A">
          <w:rPr>
            <w:noProof/>
            <w:webHidden/>
          </w:rPr>
          <w:instrText xml:space="preserve"> PAGEREF _Toc135913065 \h </w:instrText>
        </w:r>
        <w:r w:rsidR="00C6432A">
          <w:rPr>
            <w:noProof/>
            <w:webHidden/>
          </w:rPr>
        </w:r>
        <w:r w:rsidR="00C6432A">
          <w:rPr>
            <w:noProof/>
            <w:webHidden/>
          </w:rPr>
          <w:fldChar w:fldCharType="separate"/>
        </w:r>
        <w:r w:rsidR="00651143">
          <w:rPr>
            <w:noProof/>
            <w:webHidden/>
          </w:rPr>
          <w:t>84</w:t>
        </w:r>
        <w:r w:rsidR="00C6432A">
          <w:rPr>
            <w:noProof/>
            <w:webHidden/>
          </w:rPr>
          <w:fldChar w:fldCharType="end"/>
        </w:r>
      </w:hyperlink>
    </w:p>
    <w:p w14:paraId="24F87615" w14:textId="3899F91D" w:rsidR="00C6432A" w:rsidRDefault="004C21B2">
      <w:pPr>
        <w:pStyle w:val="TableofFigures"/>
        <w:tabs>
          <w:tab w:val="right" w:leader="dot" w:pos="9350"/>
        </w:tabs>
        <w:rPr>
          <w:rFonts w:asciiTheme="minorHAnsi" w:eastAsiaTheme="minorEastAsia" w:hAnsiTheme="minorHAnsi"/>
          <w:noProof/>
        </w:rPr>
      </w:pPr>
      <w:hyperlink w:anchor="_Toc135913066" w:history="1">
        <w:r w:rsidR="00C6432A" w:rsidRPr="00DA0855">
          <w:rPr>
            <w:rStyle w:val="Hyperlink"/>
            <w:noProof/>
          </w:rPr>
          <w:t>Figure 51 Verify Heartbeat data is received</w:t>
        </w:r>
        <w:r w:rsidR="00C6432A">
          <w:rPr>
            <w:noProof/>
            <w:webHidden/>
          </w:rPr>
          <w:tab/>
        </w:r>
        <w:r w:rsidR="00C6432A">
          <w:rPr>
            <w:noProof/>
            <w:webHidden/>
          </w:rPr>
          <w:fldChar w:fldCharType="begin"/>
        </w:r>
        <w:r w:rsidR="00C6432A">
          <w:rPr>
            <w:noProof/>
            <w:webHidden/>
          </w:rPr>
          <w:instrText xml:space="preserve"> PAGEREF _Toc135913066 \h </w:instrText>
        </w:r>
        <w:r w:rsidR="00C6432A">
          <w:rPr>
            <w:noProof/>
            <w:webHidden/>
          </w:rPr>
        </w:r>
        <w:r w:rsidR="00C6432A">
          <w:rPr>
            <w:noProof/>
            <w:webHidden/>
          </w:rPr>
          <w:fldChar w:fldCharType="separate"/>
        </w:r>
        <w:r w:rsidR="00651143">
          <w:rPr>
            <w:noProof/>
            <w:webHidden/>
          </w:rPr>
          <w:t>86</w:t>
        </w:r>
        <w:r w:rsidR="00C6432A">
          <w:rPr>
            <w:noProof/>
            <w:webHidden/>
          </w:rPr>
          <w:fldChar w:fldCharType="end"/>
        </w:r>
      </w:hyperlink>
    </w:p>
    <w:p w14:paraId="6AD6C5A3" w14:textId="60B3F43D" w:rsidR="00C6432A" w:rsidRDefault="004C21B2">
      <w:pPr>
        <w:pStyle w:val="TableofFigures"/>
        <w:tabs>
          <w:tab w:val="right" w:leader="dot" w:pos="9350"/>
        </w:tabs>
        <w:rPr>
          <w:rFonts w:asciiTheme="minorHAnsi" w:eastAsiaTheme="minorEastAsia" w:hAnsiTheme="minorHAnsi"/>
          <w:noProof/>
        </w:rPr>
      </w:pPr>
      <w:hyperlink w:anchor="_Toc135913067" w:history="1">
        <w:r w:rsidR="00C6432A" w:rsidRPr="00DA0855">
          <w:rPr>
            <w:rStyle w:val="Hyperlink"/>
            <w:noProof/>
          </w:rPr>
          <w:t>Figure 52 Verify Syslog data is received</w:t>
        </w:r>
        <w:r w:rsidR="00C6432A">
          <w:rPr>
            <w:noProof/>
            <w:webHidden/>
          </w:rPr>
          <w:tab/>
        </w:r>
        <w:r w:rsidR="00C6432A">
          <w:rPr>
            <w:noProof/>
            <w:webHidden/>
          </w:rPr>
          <w:fldChar w:fldCharType="begin"/>
        </w:r>
        <w:r w:rsidR="00C6432A">
          <w:rPr>
            <w:noProof/>
            <w:webHidden/>
          </w:rPr>
          <w:instrText xml:space="preserve"> PAGEREF _Toc135913067 \h </w:instrText>
        </w:r>
        <w:r w:rsidR="00C6432A">
          <w:rPr>
            <w:noProof/>
            <w:webHidden/>
          </w:rPr>
        </w:r>
        <w:r w:rsidR="00C6432A">
          <w:rPr>
            <w:noProof/>
            <w:webHidden/>
          </w:rPr>
          <w:fldChar w:fldCharType="separate"/>
        </w:r>
        <w:r w:rsidR="00651143">
          <w:rPr>
            <w:noProof/>
            <w:webHidden/>
          </w:rPr>
          <w:t>88</w:t>
        </w:r>
        <w:r w:rsidR="00C6432A">
          <w:rPr>
            <w:noProof/>
            <w:webHidden/>
          </w:rPr>
          <w:fldChar w:fldCharType="end"/>
        </w:r>
      </w:hyperlink>
    </w:p>
    <w:p w14:paraId="4C68FF64" w14:textId="0B2F6009" w:rsidR="00C6432A" w:rsidRDefault="004C21B2">
      <w:pPr>
        <w:pStyle w:val="TableofFigures"/>
        <w:tabs>
          <w:tab w:val="right" w:leader="dot" w:pos="9350"/>
        </w:tabs>
        <w:rPr>
          <w:rFonts w:asciiTheme="minorHAnsi" w:eastAsiaTheme="minorEastAsia" w:hAnsiTheme="minorHAnsi"/>
          <w:noProof/>
        </w:rPr>
      </w:pPr>
      <w:hyperlink w:anchor="_Toc135913068" w:history="1">
        <w:r w:rsidR="00C6432A" w:rsidRPr="00DA0855">
          <w:rPr>
            <w:rStyle w:val="Hyperlink"/>
            <w:noProof/>
          </w:rPr>
          <w:t>Figure 53 – logstash-keystore example output</w:t>
        </w:r>
        <w:r w:rsidR="00C6432A">
          <w:rPr>
            <w:noProof/>
            <w:webHidden/>
          </w:rPr>
          <w:tab/>
        </w:r>
        <w:r w:rsidR="00C6432A">
          <w:rPr>
            <w:noProof/>
            <w:webHidden/>
          </w:rPr>
          <w:fldChar w:fldCharType="begin"/>
        </w:r>
        <w:r w:rsidR="00C6432A">
          <w:rPr>
            <w:noProof/>
            <w:webHidden/>
          </w:rPr>
          <w:instrText xml:space="preserve"> PAGEREF _Toc135913068 \h </w:instrText>
        </w:r>
        <w:r w:rsidR="00C6432A">
          <w:rPr>
            <w:noProof/>
            <w:webHidden/>
          </w:rPr>
        </w:r>
        <w:r w:rsidR="00C6432A">
          <w:rPr>
            <w:noProof/>
            <w:webHidden/>
          </w:rPr>
          <w:fldChar w:fldCharType="separate"/>
        </w:r>
        <w:r w:rsidR="00651143">
          <w:rPr>
            <w:noProof/>
            <w:webHidden/>
          </w:rPr>
          <w:t>89</w:t>
        </w:r>
        <w:r w:rsidR="00C6432A">
          <w:rPr>
            <w:noProof/>
            <w:webHidden/>
          </w:rPr>
          <w:fldChar w:fldCharType="end"/>
        </w:r>
      </w:hyperlink>
    </w:p>
    <w:p w14:paraId="731A7EDC" w14:textId="68F597D9" w:rsidR="00C6432A" w:rsidRDefault="004C21B2">
      <w:pPr>
        <w:pStyle w:val="TableofFigures"/>
        <w:tabs>
          <w:tab w:val="right" w:leader="dot" w:pos="9350"/>
        </w:tabs>
        <w:rPr>
          <w:rFonts w:asciiTheme="minorHAnsi" w:eastAsiaTheme="minorEastAsia" w:hAnsiTheme="minorHAnsi"/>
          <w:noProof/>
        </w:rPr>
      </w:pPr>
      <w:hyperlink w:anchor="_Toc135913069" w:history="1">
        <w:r w:rsidR="00C6432A" w:rsidRPr="00DA0855">
          <w:rPr>
            <w:rStyle w:val="Hyperlink"/>
            <w:noProof/>
          </w:rPr>
          <w:t>Figure 54 SCCM Pipeline Example</w:t>
        </w:r>
        <w:r w:rsidR="00C6432A">
          <w:rPr>
            <w:noProof/>
            <w:webHidden/>
          </w:rPr>
          <w:tab/>
        </w:r>
        <w:r w:rsidR="00C6432A">
          <w:rPr>
            <w:noProof/>
            <w:webHidden/>
          </w:rPr>
          <w:fldChar w:fldCharType="begin"/>
        </w:r>
        <w:r w:rsidR="00C6432A">
          <w:rPr>
            <w:noProof/>
            <w:webHidden/>
          </w:rPr>
          <w:instrText xml:space="preserve"> PAGEREF _Toc135913069 \h </w:instrText>
        </w:r>
        <w:r w:rsidR="00C6432A">
          <w:rPr>
            <w:noProof/>
            <w:webHidden/>
          </w:rPr>
        </w:r>
        <w:r w:rsidR="00C6432A">
          <w:rPr>
            <w:noProof/>
            <w:webHidden/>
          </w:rPr>
          <w:fldChar w:fldCharType="separate"/>
        </w:r>
        <w:r w:rsidR="00651143">
          <w:rPr>
            <w:noProof/>
            <w:webHidden/>
          </w:rPr>
          <w:t>90</w:t>
        </w:r>
        <w:r w:rsidR="00C6432A">
          <w:rPr>
            <w:noProof/>
            <w:webHidden/>
          </w:rPr>
          <w:fldChar w:fldCharType="end"/>
        </w:r>
      </w:hyperlink>
    </w:p>
    <w:p w14:paraId="5A81AE76" w14:textId="1B067496" w:rsidR="00C6432A" w:rsidRDefault="004C21B2">
      <w:pPr>
        <w:pStyle w:val="TableofFigures"/>
        <w:tabs>
          <w:tab w:val="right" w:leader="dot" w:pos="9350"/>
        </w:tabs>
        <w:rPr>
          <w:rFonts w:asciiTheme="minorHAnsi" w:eastAsiaTheme="minorEastAsia" w:hAnsiTheme="minorHAnsi"/>
          <w:noProof/>
        </w:rPr>
      </w:pPr>
      <w:hyperlink w:anchor="_Toc135913070" w:history="1">
        <w:r w:rsidR="00C6432A" w:rsidRPr="00DA0855">
          <w:rPr>
            <w:rStyle w:val="Hyperlink"/>
            <w:noProof/>
          </w:rPr>
          <w:t>Figure 55 Verify SCCM data is received</w:t>
        </w:r>
        <w:r w:rsidR="00C6432A">
          <w:rPr>
            <w:noProof/>
            <w:webHidden/>
          </w:rPr>
          <w:tab/>
        </w:r>
        <w:r w:rsidR="00C6432A">
          <w:rPr>
            <w:noProof/>
            <w:webHidden/>
          </w:rPr>
          <w:fldChar w:fldCharType="begin"/>
        </w:r>
        <w:r w:rsidR="00C6432A">
          <w:rPr>
            <w:noProof/>
            <w:webHidden/>
          </w:rPr>
          <w:instrText xml:space="preserve"> PAGEREF _Toc135913070 \h </w:instrText>
        </w:r>
        <w:r w:rsidR="00C6432A">
          <w:rPr>
            <w:noProof/>
            <w:webHidden/>
          </w:rPr>
        </w:r>
        <w:r w:rsidR="00C6432A">
          <w:rPr>
            <w:noProof/>
            <w:webHidden/>
          </w:rPr>
          <w:fldChar w:fldCharType="separate"/>
        </w:r>
        <w:r w:rsidR="00651143">
          <w:rPr>
            <w:noProof/>
            <w:webHidden/>
          </w:rPr>
          <w:t>90</w:t>
        </w:r>
        <w:r w:rsidR="00C6432A">
          <w:rPr>
            <w:noProof/>
            <w:webHidden/>
          </w:rPr>
          <w:fldChar w:fldCharType="end"/>
        </w:r>
      </w:hyperlink>
    </w:p>
    <w:p w14:paraId="3C0EDE7A" w14:textId="3AAF427C" w:rsidR="00C6432A" w:rsidRDefault="004C21B2">
      <w:pPr>
        <w:pStyle w:val="TableofFigures"/>
        <w:tabs>
          <w:tab w:val="right" w:leader="dot" w:pos="9350"/>
        </w:tabs>
        <w:rPr>
          <w:rFonts w:asciiTheme="minorHAnsi" w:eastAsiaTheme="minorEastAsia" w:hAnsiTheme="minorHAnsi"/>
          <w:noProof/>
        </w:rPr>
      </w:pPr>
      <w:hyperlink w:anchor="_Toc135913071" w:history="1">
        <w:r w:rsidR="00C6432A" w:rsidRPr="00DA0855">
          <w:rPr>
            <w:rStyle w:val="Hyperlink"/>
            <w:noProof/>
          </w:rPr>
          <w:t>Figure 56 Add “esp_puppet_database”</w:t>
        </w:r>
        <w:r w:rsidR="00C6432A">
          <w:rPr>
            <w:noProof/>
            <w:webHidden/>
          </w:rPr>
          <w:tab/>
        </w:r>
        <w:r w:rsidR="00C6432A">
          <w:rPr>
            <w:noProof/>
            <w:webHidden/>
          </w:rPr>
          <w:fldChar w:fldCharType="begin"/>
        </w:r>
        <w:r w:rsidR="00C6432A">
          <w:rPr>
            <w:noProof/>
            <w:webHidden/>
          </w:rPr>
          <w:instrText xml:space="preserve"> PAGEREF _Toc135913071 \h </w:instrText>
        </w:r>
        <w:r w:rsidR="00C6432A">
          <w:rPr>
            <w:noProof/>
            <w:webHidden/>
          </w:rPr>
        </w:r>
        <w:r w:rsidR="00C6432A">
          <w:rPr>
            <w:noProof/>
            <w:webHidden/>
          </w:rPr>
          <w:fldChar w:fldCharType="separate"/>
        </w:r>
        <w:r w:rsidR="00651143">
          <w:rPr>
            <w:noProof/>
            <w:webHidden/>
          </w:rPr>
          <w:t>93</w:t>
        </w:r>
        <w:r w:rsidR="00C6432A">
          <w:rPr>
            <w:noProof/>
            <w:webHidden/>
          </w:rPr>
          <w:fldChar w:fldCharType="end"/>
        </w:r>
      </w:hyperlink>
    </w:p>
    <w:p w14:paraId="2179C098" w14:textId="565C5176" w:rsidR="00C6432A" w:rsidRDefault="004C21B2">
      <w:pPr>
        <w:pStyle w:val="TableofFigures"/>
        <w:tabs>
          <w:tab w:val="right" w:leader="dot" w:pos="9350"/>
        </w:tabs>
        <w:rPr>
          <w:rFonts w:asciiTheme="minorHAnsi" w:eastAsiaTheme="minorEastAsia" w:hAnsiTheme="minorHAnsi"/>
          <w:noProof/>
        </w:rPr>
      </w:pPr>
      <w:hyperlink w:anchor="_Toc135913072" w:history="1">
        <w:r w:rsidR="00C6432A" w:rsidRPr="00DA0855">
          <w:rPr>
            <w:rStyle w:val="Hyperlink"/>
            <w:noProof/>
          </w:rPr>
          <w:t>Figure 57 Example of puppet data in Discover tab</w:t>
        </w:r>
        <w:r w:rsidR="00C6432A">
          <w:rPr>
            <w:noProof/>
            <w:webHidden/>
          </w:rPr>
          <w:tab/>
        </w:r>
        <w:r w:rsidR="00C6432A">
          <w:rPr>
            <w:noProof/>
            <w:webHidden/>
          </w:rPr>
          <w:fldChar w:fldCharType="begin"/>
        </w:r>
        <w:r w:rsidR="00C6432A">
          <w:rPr>
            <w:noProof/>
            <w:webHidden/>
          </w:rPr>
          <w:instrText xml:space="preserve"> PAGEREF _Toc135913072 \h </w:instrText>
        </w:r>
        <w:r w:rsidR="00C6432A">
          <w:rPr>
            <w:noProof/>
            <w:webHidden/>
          </w:rPr>
        </w:r>
        <w:r w:rsidR="00C6432A">
          <w:rPr>
            <w:noProof/>
            <w:webHidden/>
          </w:rPr>
          <w:fldChar w:fldCharType="separate"/>
        </w:r>
        <w:r w:rsidR="00651143">
          <w:rPr>
            <w:noProof/>
            <w:webHidden/>
          </w:rPr>
          <w:t>93</w:t>
        </w:r>
        <w:r w:rsidR="00C6432A">
          <w:rPr>
            <w:noProof/>
            <w:webHidden/>
          </w:rPr>
          <w:fldChar w:fldCharType="end"/>
        </w:r>
      </w:hyperlink>
    </w:p>
    <w:p w14:paraId="56DE4BA1" w14:textId="655E53E7" w:rsidR="00C6432A" w:rsidRDefault="004C21B2">
      <w:pPr>
        <w:pStyle w:val="TableofFigures"/>
        <w:tabs>
          <w:tab w:val="right" w:leader="dot" w:pos="9350"/>
        </w:tabs>
        <w:rPr>
          <w:rFonts w:asciiTheme="minorHAnsi" w:eastAsiaTheme="minorEastAsia" w:hAnsiTheme="minorHAnsi"/>
          <w:noProof/>
        </w:rPr>
      </w:pPr>
      <w:hyperlink w:anchor="_Toc135913073" w:history="1">
        <w:r w:rsidR="00C6432A" w:rsidRPr="00DA0855">
          <w:rPr>
            <w:rStyle w:val="Hyperlink"/>
            <w:noProof/>
          </w:rPr>
          <w:t>Figure 58 Ensure the esp_hbss_epo pipeline ID is included</w:t>
        </w:r>
        <w:r w:rsidR="00C6432A">
          <w:rPr>
            <w:noProof/>
            <w:webHidden/>
          </w:rPr>
          <w:tab/>
        </w:r>
        <w:r w:rsidR="00C6432A">
          <w:rPr>
            <w:noProof/>
            <w:webHidden/>
          </w:rPr>
          <w:fldChar w:fldCharType="begin"/>
        </w:r>
        <w:r w:rsidR="00C6432A">
          <w:rPr>
            <w:noProof/>
            <w:webHidden/>
          </w:rPr>
          <w:instrText xml:space="preserve"> PAGEREF _Toc135913073 \h </w:instrText>
        </w:r>
        <w:r w:rsidR="00C6432A">
          <w:rPr>
            <w:noProof/>
            <w:webHidden/>
          </w:rPr>
        </w:r>
        <w:r w:rsidR="00C6432A">
          <w:rPr>
            <w:noProof/>
            <w:webHidden/>
          </w:rPr>
          <w:fldChar w:fldCharType="separate"/>
        </w:r>
        <w:r w:rsidR="00651143">
          <w:rPr>
            <w:noProof/>
            <w:webHidden/>
          </w:rPr>
          <w:t>94</w:t>
        </w:r>
        <w:r w:rsidR="00C6432A">
          <w:rPr>
            <w:noProof/>
            <w:webHidden/>
          </w:rPr>
          <w:fldChar w:fldCharType="end"/>
        </w:r>
      </w:hyperlink>
    </w:p>
    <w:p w14:paraId="2908331C" w14:textId="32115FFD" w:rsidR="00C6432A" w:rsidRDefault="004C21B2">
      <w:pPr>
        <w:pStyle w:val="TableofFigures"/>
        <w:tabs>
          <w:tab w:val="right" w:leader="dot" w:pos="9350"/>
        </w:tabs>
        <w:rPr>
          <w:rFonts w:asciiTheme="minorHAnsi" w:eastAsiaTheme="minorEastAsia" w:hAnsiTheme="minorHAnsi"/>
          <w:noProof/>
        </w:rPr>
      </w:pPr>
      <w:hyperlink w:anchor="_Toc135913074" w:history="1">
        <w:r w:rsidR="00C6432A" w:rsidRPr="00DA0855">
          <w:rPr>
            <w:rStyle w:val="Hyperlink"/>
            <w:noProof/>
          </w:rPr>
          <w:t>Figure 59 Verify HBSS data is received</w:t>
        </w:r>
        <w:r w:rsidR="00C6432A">
          <w:rPr>
            <w:noProof/>
            <w:webHidden/>
          </w:rPr>
          <w:tab/>
        </w:r>
        <w:r w:rsidR="00C6432A">
          <w:rPr>
            <w:noProof/>
            <w:webHidden/>
          </w:rPr>
          <w:fldChar w:fldCharType="begin"/>
        </w:r>
        <w:r w:rsidR="00C6432A">
          <w:rPr>
            <w:noProof/>
            <w:webHidden/>
          </w:rPr>
          <w:instrText xml:space="preserve"> PAGEREF _Toc135913074 \h </w:instrText>
        </w:r>
        <w:r w:rsidR="00C6432A">
          <w:rPr>
            <w:noProof/>
            <w:webHidden/>
          </w:rPr>
        </w:r>
        <w:r w:rsidR="00C6432A">
          <w:rPr>
            <w:noProof/>
            <w:webHidden/>
          </w:rPr>
          <w:fldChar w:fldCharType="separate"/>
        </w:r>
        <w:r w:rsidR="00651143">
          <w:rPr>
            <w:noProof/>
            <w:webHidden/>
          </w:rPr>
          <w:t>94</w:t>
        </w:r>
        <w:r w:rsidR="00C6432A">
          <w:rPr>
            <w:noProof/>
            <w:webHidden/>
          </w:rPr>
          <w:fldChar w:fldCharType="end"/>
        </w:r>
      </w:hyperlink>
    </w:p>
    <w:p w14:paraId="3A9D87EC" w14:textId="0925077F" w:rsidR="00C6432A" w:rsidRDefault="004C21B2">
      <w:pPr>
        <w:pStyle w:val="TableofFigures"/>
        <w:tabs>
          <w:tab w:val="right" w:leader="dot" w:pos="9350"/>
        </w:tabs>
        <w:rPr>
          <w:rFonts w:asciiTheme="minorHAnsi" w:eastAsiaTheme="minorEastAsia" w:hAnsiTheme="minorHAnsi"/>
          <w:noProof/>
        </w:rPr>
      </w:pPr>
      <w:hyperlink w:anchor="_Toc135913075" w:history="1">
        <w:r w:rsidR="00C6432A" w:rsidRPr="00DA0855">
          <w:rPr>
            <w:rStyle w:val="Hyperlink"/>
            <w:noProof/>
          </w:rPr>
          <w:t>Figure 60 Ensure the esp_hbss_metrics pipeline ID is included</w:t>
        </w:r>
        <w:r w:rsidR="00C6432A">
          <w:rPr>
            <w:noProof/>
            <w:webHidden/>
          </w:rPr>
          <w:tab/>
        </w:r>
        <w:r w:rsidR="00C6432A">
          <w:rPr>
            <w:noProof/>
            <w:webHidden/>
          </w:rPr>
          <w:fldChar w:fldCharType="begin"/>
        </w:r>
        <w:r w:rsidR="00C6432A">
          <w:rPr>
            <w:noProof/>
            <w:webHidden/>
          </w:rPr>
          <w:instrText xml:space="preserve"> PAGEREF _Toc135913075 \h </w:instrText>
        </w:r>
        <w:r w:rsidR="00C6432A">
          <w:rPr>
            <w:noProof/>
            <w:webHidden/>
          </w:rPr>
        </w:r>
        <w:r w:rsidR="00C6432A">
          <w:rPr>
            <w:noProof/>
            <w:webHidden/>
          </w:rPr>
          <w:fldChar w:fldCharType="separate"/>
        </w:r>
        <w:r w:rsidR="00651143">
          <w:rPr>
            <w:noProof/>
            <w:webHidden/>
          </w:rPr>
          <w:t>95</w:t>
        </w:r>
        <w:r w:rsidR="00C6432A">
          <w:rPr>
            <w:noProof/>
            <w:webHidden/>
          </w:rPr>
          <w:fldChar w:fldCharType="end"/>
        </w:r>
      </w:hyperlink>
    </w:p>
    <w:p w14:paraId="48743EE7" w14:textId="66FB9A1B" w:rsidR="00C6432A" w:rsidRDefault="004C21B2">
      <w:pPr>
        <w:pStyle w:val="TableofFigures"/>
        <w:tabs>
          <w:tab w:val="right" w:leader="dot" w:pos="9350"/>
        </w:tabs>
        <w:rPr>
          <w:rFonts w:asciiTheme="minorHAnsi" w:eastAsiaTheme="minorEastAsia" w:hAnsiTheme="minorHAnsi"/>
          <w:noProof/>
        </w:rPr>
      </w:pPr>
      <w:hyperlink w:anchor="_Toc135913076" w:history="1">
        <w:r w:rsidR="00C6432A" w:rsidRPr="00DA0855">
          <w:rPr>
            <w:rStyle w:val="Hyperlink"/>
            <w:noProof/>
          </w:rPr>
          <w:t>Figure 61 Example of Eracent pipeline configuration</w:t>
        </w:r>
        <w:r w:rsidR="00C6432A">
          <w:rPr>
            <w:noProof/>
            <w:webHidden/>
          </w:rPr>
          <w:tab/>
        </w:r>
        <w:r w:rsidR="00C6432A">
          <w:rPr>
            <w:noProof/>
            <w:webHidden/>
          </w:rPr>
          <w:fldChar w:fldCharType="begin"/>
        </w:r>
        <w:r w:rsidR="00C6432A">
          <w:rPr>
            <w:noProof/>
            <w:webHidden/>
          </w:rPr>
          <w:instrText xml:space="preserve"> PAGEREF _Toc135913076 \h </w:instrText>
        </w:r>
        <w:r w:rsidR="00C6432A">
          <w:rPr>
            <w:noProof/>
            <w:webHidden/>
          </w:rPr>
        </w:r>
        <w:r w:rsidR="00C6432A">
          <w:rPr>
            <w:noProof/>
            <w:webHidden/>
          </w:rPr>
          <w:fldChar w:fldCharType="separate"/>
        </w:r>
        <w:r w:rsidR="00651143">
          <w:rPr>
            <w:noProof/>
            <w:webHidden/>
          </w:rPr>
          <w:t>96</w:t>
        </w:r>
        <w:r w:rsidR="00C6432A">
          <w:rPr>
            <w:noProof/>
            <w:webHidden/>
          </w:rPr>
          <w:fldChar w:fldCharType="end"/>
        </w:r>
      </w:hyperlink>
    </w:p>
    <w:p w14:paraId="2E9DF96A" w14:textId="751A4640" w:rsidR="00C6432A" w:rsidRDefault="004C21B2">
      <w:pPr>
        <w:pStyle w:val="TableofFigures"/>
        <w:tabs>
          <w:tab w:val="right" w:leader="dot" w:pos="9350"/>
        </w:tabs>
        <w:rPr>
          <w:rFonts w:asciiTheme="minorHAnsi" w:eastAsiaTheme="minorEastAsia" w:hAnsiTheme="minorHAnsi"/>
          <w:noProof/>
        </w:rPr>
      </w:pPr>
      <w:hyperlink w:anchor="_Toc135913077" w:history="1">
        <w:r w:rsidR="00C6432A" w:rsidRPr="00DA0855">
          <w:rPr>
            <w:rStyle w:val="Hyperlink"/>
            <w:noProof/>
          </w:rPr>
          <w:t>Figure 62 Ensure the esp_eracent_database pipeline ID is included</w:t>
        </w:r>
        <w:r w:rsidR="00C6432A">
          <w:rPr>
            <w:noProof/>
            <w:webHidden/>
          </w:rPr>
          <w:tab/>
        </w:r>
        <w:r w:rsidR="00C6432A">
          <w:rPr>
            <w:noProof/>
            <w:webHidden/>
          </w:rPr>
          <w:fldChar w:fldCharType="begin"/>
        </w:r>
        <w:r w:rsidR="00C6432A">
          <w:rPr>
            <w:noProof/>
            <w:webHidden/>
          </w:rPr>
          <w:instrText xml:space="preserve"> PAGEREF _Toc135913077 \h </w:instrText>
        </w:r>
        <w:r w:rsidR="00C6432A">
          <w:rPr>
            <w:noProof/>
            <w:webHidden/>
          </w:rPr>
        </w:r>
        <w:r w:rsidR="00C6432A">
          <w:rPr>
            <w:noProof/>
            <w:webHidden/>
          </w:rPr>
          <w:fldChar w:fldCharType="separate"/>
        </w:r>
        <w:r w:rsidR="00651143">
          <w:rPr>
            <w:noProof/>
            <w:webHidden/>
          </w:rPr>
          <w:t>97</w:t>
        </w:r>
        <w:r w:rsidR="00C6432A">
          <w:rPr>
            <w:noProof/>
            <w:webHidden/>
          </w:rPr>
          <w:fldChar w:fldCharType="end"/>
        </w:r>
      </w:hyperlink>
    </w:p>
    <w:p w14:paraId="7D7614A5" w14:textId="5A9C6C76" w:rsidR="00C6432A" w:rsidRDefault="004C21B2">
      <w:pPr>
        <w:pStyle w:val="TableofFigures"/>
        <w:tabs>
          <w:tab w:val="right" w:leader="dot" w:pos="9350"/>
        </w:tabs>
        <w:rPr>
          <w:rFonts w:asciiTheme="minorHAnsi" w:eastAsiaTheme="minorEastAsia" w:hAnsiTheme="minorHAnsi"/>
          <w:noProof/>
        </w:rPr>
      </w:pPr>
      <w:hyperlink w:anchor="_Toc135913078" w:history="1">
        <w:r w:rsidR="00C6432A" w:rsidRPr="00DA0855">
          <w:rPr>
            <w:rStyle w:val="Hyperlink"/>
            <w:noProof/>
          </w:rPr>
          <w:t>Figure 63 Example of Eracent data in Discover tab</w:t>
        </w:r>
        <w:r w:rsidR="00C6432A">
          <w:rPr>
            <w:noProof/>
            <w:webHidden/>
          </w:rPr>
          <w:tab/>
        </w:r>
        <w:r w:rsidR="00C6432A">
          <w:rPr>
            <w:noProof/>
            <w:webHidden/>
          </w:rPr>
          <w:fldChar w:fldCharType="begin"/>
        </w:r>
        <w:r w:rsidR="00C6432A">
          <w:rPr>
            <w:noProof/>
            <w:webHidden/>
          </w:rPr>
          <w:instrText xml:space="preserve"> PAGEREF _Toc135913078 \h </w:instrText>
        </w:r>
        <w:r w:rsidR="00C6432A">
          <w:rPr>
            <w:noProof/>
            <w:webHidden/>
          </w:rPr>
        </w:r>
        <w:r w:rsidR="00C6432A">
          <w:rPr>
            <w:noProof/>
            <w:webHidden/>
          </w:rPr>
          <w:fldChar w:fldCharType="separate"/>
        </w:r>
        <w:r w:rsidR="00651143">
          <w:rPr>
            <w:noProof/>
            <w:webHidden/>
          </w:rPr>
          <w:t>97</w:t>
        </w:r>
        <w:r w:rsidR="00C6432A">
          <w:rPr>
            <w:noProof/>
            <w:webHidden/>
          </w:rPr>
          <w:fldChar w:fldCharType="end"/>
        </w:r>
      </w:hyperlink>
    </w:p>
    <w:p w14:paraId="36030689" w14:textId="323882B6" w:rsidR="00C6432A" w:rsidRDefault="004C21B2">
      <w:pPr>
        <w:pStyle w:val="TableofFigures"/>
        <w:tabs>
          <w:tab w:val="right" w:leader="dot" w:pos="9350"/>
        </w:tabs>
        <w:rPr>
          <w:rFonts w:asciiTheme="minorHAnsi" w:eastAsiaTheme="minorEastAsia" w:hAnsiTheme="minorHAnsi"/>
          <w:noProof/>
        </w:rPr>
      </w:pPr>
      <w:hyperlink w:anchor="_Toc135913079" w:history="1">
        <w:r w:rsidR="00C6432A" w:rsidRPr="00DA0855">
          <w:rPr>
            <w:rStyle w:val="Hyperlink"/>
            <w:noProof/>
          </w:rPr>
          <w:t>Figure 64 Verify SQL server data is received</w:t>
        </w:r>
        <w:r w:rsidR="00C6432A">
          <w:rPr>
            <w:noProof/>
            <w:webHidden/>
          </w:rPr>
          <w:tab/>
        </w:r>
        <w:r w:rsidR="00C6432A">
          <w:rPr>
            <w:noProof/>
            <w:webHidden/>
          </w:rPr>
          <w:fldChar w:fldCharType="begin"/>
        </w:r>
        <w:r w:rsidR="00C6432A">
          <w:rPr>
            <w:noProof/>
            <w:webHidden/>
          </w:rPr>
          <w:instrText xml:space="preserve"> PAGEREF _Toc135913079 \h </w:instrText>
        </w:r>
        <w:r w:rsidR="00C6432A">
          <w:rPr>
            <w:noProof/>
            <w:webHidden/>
          </w:rPr>
        </w:r>
        <w:r w:rsidR="00C6432A">
          <w:rPr>
            <w:noProof/>
            <w:webHidden/>
          </w:rPr>
          <w:fldChar w:fldCharType="separate"/>
        </w:r>
        <w:r w:rsidR="00651143">
          <w:rPr>
            <w:noProof/>
            <w:webHidden/>
          </w:rPr>
          <w:t>98</w:t>
        </w:r>
        <w:r w:rsidR="00C6432A">
          <w:rPr>
            <w:noProof/>
            <w:webHidden/>
          </w:rPr>
          <w:fldChar w:fldCharType="end"/>
        </w:r>
      </w:hyperlink>
    </w:p>
    <w:p w14:paraId="2D1E94B5" w14:textId="102D0F66" w:rsidR="00C6432A" w:rsidRDefault="004C21B2">
      <w:pPr>
        <w:pStyle w:val="TableofFigures"/>
        <w:tabs>
          <w:tab w:val="right" w:leader="dot" w:pos="9350"/>
        </w:tabs>
        <w:rPr>
          <w:rFonts w:asciiTheme="minorHAnsi" w:eastAsiaTheme="minorEastAsia" w:hAnsiTheme="minorHAnsi"/>
          <w:noProof/>
        </w:rPr>
      </w:pPr>
      <w:hyperlink w:anchor="_Toc135913080" w:history="1">
        <w:r w:rsidR="00C6432A" w:rsidRPr="00DA0855">
          <w:rPr>
            <w:rStyle w:val="Hyperlink"/>
            <w:noProof/>
          </w:rPr>
          <w:t>Figure 65 Example SQL query to database</w:t>
        </w:r>
        <w:r w:rsidR="00C6432A">
          <w:rPr>
            <w:noProof/>
            <w:webHidden/>
          </w:rPr>
          <w:tab/>
        </w:r>
        <w:r w:rsidR="00C6432A">
          <w:rPr>
            <w:noProof/>
            <w:webHidden/>
          </w:rPr>
          <w:fldChar w:fldCharType="begin"/>
        </w:r>
        <w:r w:rsidR="00C6432A">
          <w:rPr>
            <w:noProof/>
            <w:webHidden/>
          </w:rPr>
          <w:instrText xml:space="preserve"> PAGEREF _Toc135913080 \h </w:instrText>
        </w:r>
        <w:r w:rsidR="00C6432A">
          <w:rPr>
            <w:noProof/>
            <w:webHidden/>
          </w:rPr>
        </w:r>
        <w:r w:rsidR="00C6432A">
          <w:rPr>
            <w:noProof/>
            <w:webHidden/>
          </w:rPr>
          <w:fldChar w:fldCharType="separate"/>
        </w:r>
        <w:r w:rsidR="00651143">
          <w:rPr>
            <w:noProof/>
            <w:webHidden/>
          </w:rPr>
          <w:t>99</w:t>
        </w:r>
        <w:r w:rsidR="00C6432A">
          <w:rPr>
            <w:noProof/>
            <w:webHidden/>
          </w:rPr>
          <w:fldChar w:fldCharType="end"/>
        </w:r>
      </w:hyperlink>
    </w:p>
    <w:p w14:paraId="093B9C8E" w14:textId="4275799B" w:rsidR="00C6432A" w:rsidRDefault="004C21B2">
      <w:pPr>
        <w:pStyle w:val="TableofFigures"/>
        <w:tabs>
          <w:tab w:val="right" w:leader="dot" w:pos="9350"/>
        </w:tabs>
        <w:rPr>
          <w:rFonts w:asciiTheme="minorHAnsi" w:eastAsiaTheme="minorEastAsia" w:hAnsiTheme="minorHAnsi"/>
          <w:noProof/>
        </w:rPr>
      </w:pPr>
      <w:hyperlink w:anchor="_Toc135913081" w:history="1">
        <w:r w:rsidR="00C6432A" w:rsidRPr="00DA0855">
          <w:rPr>
            <w:rStyle w:val="Hyperlink"/>
            <w:noProof/>
          </w:rPr>
          <w:t>Figure 66 Ensure the esp_sqlServer_stats pipeline ID is included</w:t>
        </w:r>
        <w:r w:rsidR="00C6432A">
          <w:rPr>
            <w:noProof/>
            <w:webHidden/>
          </w:rPr>
          <w:tab/>
        </w:r>
        <w:r w:rsidR="00C6432A">
          <w:rPr>
            <w:noProof/>
            <w:webHidden/>
          </w:rPr>
          <w:fldChar w:fldCharType="begin"/>
        </w:r>
        <w:r w:rsidR="00C6432A">
          <w:rPr>
            <w:noProof/>
            <w:webHidden/>
          </w:rPr>
          <w:instrText xml:space="preserve"> PAGEREF _Toc135913081 \h </w:instrText>
        </w:r>
        <w:r w:rsidR="00C6432A">
          <w:rPr>
            <w:noProof/>
            <w:webHidden/>
          </w:rPr>
        </w:r>
        <w:r w:rsidR="00C6432A">
          <w:rPr>
            <w:noProof/>
            <w:webHidden/>
          </w:rPr>
          <w:fldChar w:fldCharType="separate"/>
        </w:r>
        <w:r w:rsidR="00651143">
          <w:rPr>
            <w:noProof/>
            <w:webHidden/>
          </w:rPr>
          <w:t>99</w:t>
        </w:r>
        <w:r w:rsidR="00C6432A">
          <w:rPr>
            <w:noProof/>
            <w:webHidden/>
          </w:rPr>
          <w:fldChar w:fldCharType="end"/>
        </w:r>
      </w:hyperlink>
    </w:p>
    <w:p w14:paraId="4EF19AEC" w14:textId="02EA5AA5" w:rsidR="00C6432A" w:rsidRDefault="004C21B2">
      <w:pPr>
        <w:pStyle w:val="TableofFigures"/>
        <w:tabs>
          <w:tab w:val="right" w:leader="dot" w:pos="9350"/>
        </w:tabs>
        <w:rPr>
          <w:rFonts w:asciiTheme="minorHAnsi" w:eastAsiaTheme="minorEastAsia" w:hAnsiTheme="minorHAnsi"/>
          <w:noProof/>
        </w:rPr>
      </w:pPr>
      <w:hyperlink w:anchor="_Toc135913082" w:history="1">
        <w:r w:rsidR="00C6432A" w:rsidRPr="00DA0855">
          <w:rPr>
            <w:rStyle w:val="Hyperlink"/>
            <w:noProof/>
          </w:rPr>
          <w:t>Figure 67 Verify SQL server data is received</w:t>
        </w:r>
        <w:r w:rsidR="00C6432A">
          <w:rPr>
            <w:noProof/>
            <w:webHidden/>
          </w:rPr>
          <w:tab/>
        </w:r>
        <w:r w:rsidR="00C6432A">
          <w:rPr>
            <w:noProof/>
            <w:webHidden/>
          </w:rPr>
          <w:fldChar w:fldCharType="begin"/>
        </w:r>
        <w:r w:rsidR="00C6432A">
          <w:rPr>
            <w:noProof/>
            <w:webHidden/>
          </w:rPr>
          <w:instrText xml:space="preserve"> PAGEREF _Toc135913082 \h </w:instrText>
        </w:r>
        <w:r w:rsidR="00C6432A">
          <w:rPr>
            <w:noProof/>
            <w:webHidden/>
          </w:rPr>
        </w:r>
        <w:r w:rsidR="00C6432A">
          <w:rPr>
            <w:noProof/>
            <w:webHidden/>
          </w:rPr>
          <w:fldChar w:fldCharType="separate"/>
        </w:r>
        <w:r w:rsidR="00651143">
          <w:rPr>
            <w:noProof/>
            <w:webHidden/>
          </w:rPr>
          <w:t>100</w:t>
        </w:r>
        <w:r w:rsidR="00C6432A">
          <w:rPr>
            <w:noProof/>
            <w:webHidden/>
          </w:rPr>
          <w:fldChar w:fldCharType="end"/>
        </w:r>
      </w:hyperlink>
    </w:p>
    <w:p w14:paraId="25D13770" w14:textId="73A40C02"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"_Toc135913083"</w:instrText>
      </w:r>
      <w:r>
        <w:fldChar w:fldCharType="separate"/>
      </w:r>
      <w:r w:rsidR="00C6432A" w:rsidRPr="00DA0855">
        <w:rPr>
          <w:rStyle w:val="Hyperlink"/>
          <w:noProof/>
        </w:rPr>
        <w:t>Figure 68- Example of tenable login page</w:t>
      </w:r>
      <w:r w:rsidR="00C6432A">
        <w:rPr>
          <w:noProof/>
          <w:webHidden/>
        </w:rPr>
        <w:tab/>
      </w:r>
      <w:r w:rsidR="00C6432A">
        <w:rPr>
          <w:noProof/>
          <w:webHidden/>
        </w:rPr>
        <w:fldChar w:fldCharType="begin"/>
      </w:r>
      <w:r w:rsidR="00C6432A">
        <w:rPr>
          <w:noProof/>
          <w:webHidden/>
        </w:rPr>
        <w:instrText xml:space="preserve"> PAGEREF _Toc135913083 \h </w:instrText>
      </w:r>
      <w:r w:rsidR="00C6432A">
        <w:rPr>
          <w:noProof/>
          <w:webHidden/>
        </w:rPr>
      </w:r>
      <w:r w:rsidR="00C6432A">
        <w:rPr>
          <w:noProof/>
          <w:webHidden/>
        </w:rPr>
        <w:fldChar w:fldCharType="separate"/>
      </w:r>
      <w:ins w:id="148" w:author="Truxal, Steve     RTX" w:date="2023-07-26T18:45:00Z">
        <w:r w:rsidR="00651143">
          <w:rPr>
            <w:noProof/>
            <w:webHidden/>
          </w:rPr>
          <w:t>104</w:t>
        </w:r>
      </w:ins>
      <w:del w:id="149" w:author="Truxal, Steve     RTX" w:date="2023-07-26T18:45:00Z">
        <w:r w:rsidR="00C6432A" w:rsidDel="00651143">
          <w:rPr>
            <w:noProof/>
            <w:webHidden/>
          </w:rPr>
          <w:delText>102</w:delText>
        </w:r>
      </w:del>
      <w:r w:rsidR="00C6432A">
        <w:rPr>
          <w:noProof/>
          <w:webHidden/>
        </w:rPr>
        <w:fldChar w:fldCharType="end"/>
      </w:r>
      <w:r>
        <w:rPr>
          <w:noProof/>
        </w:rPr>
        <w:fldChar w:fldCharType="end"/>
      </w:r>
    </w:p>
    <w:p w14:paraId="66488626" w14:textId="776D9F0A"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"_Toc135913084"</w:instrText>
      </w:r>
      <w:r>
        <w:fldChar w:fldCharType="separate"/>
      </w:r>
      <w:r w:rsidR="00C6432A" w:rsidRPr="00DA0855">
        <w:rPr>
          <w:rStyle w:val="Hyperlink"/>
          <w:noProof/>
        </w:rPr>
        <w:t>Figure 69- Example of selecting "Configuration" option.</w:t>
      </w:r>
      <w:r w:rsidR="00C6432A">
        <w:rPr>
          <w:noProof/>
          <w:webHidden/>
        </w:rPr>
        <w:tab/>
      </w:r>
      <w:r w:rsidR="00C6432A">
        <w:rPr>
          <w:noProof/>
          <w:webHidden/>
        </w:rPr>
        <w:fldChar w:fldCharType="begin"/>
      </w:r>
      <w:r w:rsidR="00C6432A">
        <w:rPr>
          <w:noProof/>
          <w:webHidden/>
        </w:rPr>
        <w:instrText xml:space="preserve"> PAGEREF _Toc135913084 \h </w:instrText>
      </w:r>
      <w:r w:rsidR="00C6432A">
        <w:rPr>
          <w:noProof/>
          <w:webHidden/>
        </w:rPr>
      </w:r>
      <w:r w:rsidR="00C6432A">
        <w:rPr>
          <w:noProof/>
          <w:webHidden/>
        </w:rPr>
        <w:fldChar w:fldCharType="separate"/>
      </w:r>
      <w:ins w:id="150" w:author="Truxal, Steve     RTX" w:date="2023-07-26T18:45:00Z">
        <w:r w:rsidR="00651143">
          <w:rPr>
            <w:noProof/>
            <w:webHidden/>
          </w:rPr>
          <w:t>105</w:t>
        </w:r>
      </w:ins>
      <w:del w:id="151" w:author="Truxal, Steve     RTX" w:date="2023-07-26T18:45:00Z">
        <w:r w:rsidR="00C6432A" w:rsidDel="00651143">
          <w:rPr>
            <w:noProof/>
            <w:webHidden/>
          </w:rPr>
          <w:delText>102</w:delText>
        </w:r>
      </w:del>
      <w:r w:rsidR="00C6432A">
        <w:rPr>
          <w:noProof/>
          <w:webHidden/>
        </w:rPr>
        <w:fldChar w:fldCharType="end"/>
      </w:r>
      <w:r>
        <w:rPr>
          <w:noProof/>
        </w:rPr>
        <w:fldChar w:fldCharType="end"/>
      </w:r>
    </w:p>
    <w:p w14:paraId="074F3E11" w14:textId="437B2C35"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"_Toc135913085"</w:instrText>
      </w:r>
      <w:r>
        <w:fldChar w:fldCharType="separate"/>
      </w:r>
      <w:r w:rsidR="00C6432A" w:rsidRPr="00DA0855">
        <w:rPr>
          <w:rStyle w:val="Hyperlink"/>
          <w:noProof/>
        </w:rPr>
        <w:t>Figure 70- Example of selecting Security option.</w:t>
      </w:r>
      <w:r w:rsidR="00C6432A">
        <w:rPr>
          <w:noProof/>
          <w:webHidden/>
        </w:rPr>
        <w:tab/>
      </w:r>
      <w:r w:rsidR="00C6432A">
        <w:rPr>
          <w:noProof/>
          <w:webHidden/>
        </w:rPr>
        <w:fldChar w:fldCharType="begin"/>
      </w:r>
      <w:r w:rsidR="00C6432A">
        <w:rPr>
          <w:noProof/>
          <w:webHidden/>
        </w:rPr>
        <w:instrText xml:space="preserve"> PAGEREF _Toc135913085 \h </w:instrText>
      </w:r>
      <w:r w:rsidR="00C6432A">
        <w:rPr>
          <w:noProof/>
          <w:webHidden/>
        </w:rPr>
      </w:r>
      <w:r w:rsidR="00C6432A">
        <w:rPr>
          <w:noProof/>
          <w:webHidden/>
        </w:rPr>
        <w:fldChar w:fldCharType="separate"/>
      </w:r>
      <w:ins w:id="152" w:author="Truxal, Steve     RTX" w:date="2023-07-26T18:45:00Z">
        <w:r w:rsidR="00651143">
          <w:rPr>
            <w:noProof/>
            <w:webHidden/>
          </w:rPr>
          <w:t>105</w:t>
        </w:r>
      </w:ins>
      <w:del w:id="153" w:author="Truxal, Steve     RTX" w:date="2023-07-26T18:45:00Z">
        <w:r w:rsidR="00C6432A" w:rsidDel="00651143">
          <w:rPr>
            <w:noProof/>
            <w:webHidden/>
          </w:rPr>
          <w:delText>103</w:delText>
        </w:r>
      </w:del>
      <w:r w:rsidR="00C6432A">
        <w:rPr>
          <w:noProof/>
          <w:webHidden/>
        </w:rPr>
        <w:fldChar w:fldCharType="end"/>
      </w:r>
      <w:r>
        <w:rPr>
          <w:noProof/>
        </w:rPr>
        <w:fldChar w:fldCharType="end"/>
      </w:r>
    </w:p>
    <w:p w14:paraId="060CD8FD" w14:textId="675BC48B"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"_Toc135913086"</w:instrText>
      </w:r>
      <w:r>
        <w:fldChar w:fldCharType="separate"/>
      </w:r>
      <w:r w:rsidR="00C6432A" w:rsidRPr="00DA0855">
        <w:rPr>
          <w:rStyle w:val="Hyperlink"/>
          <w:noProof/>
        </w:rPr>
        <w:t>Figure 71- Example of turning on API Keys option.</w:t>
      </w:r>
      <w:r w:rsidR="00C6432A">
        <w:rPr>
          <w:noProof/>
          <w:webHidden/>
        </w:rPr>
        <w:tab/>
      </w:r>
      <w:r w:rsidR="00C6432A">
        <w:rPr>
          <w:noProof/>
          <w:webHidden/>
        </w:rPr>
        <w:fldChar w:fldCharType="begin"/>
      </w:r>
      <w:r w:rsidR="00C6432A">
        <w:rPr>
          <w:noProof/>
          <w:webHidden/>
        </w:rPr>
        <w:instrText xml:space="preserve"> PAGEREF _Toc135913086 \h </w:instrText>
      </w:r>
      <w:r w:rsidR="00C6432A">
        <w:rPr>
          <w:noProof/>
          <w:webHidden/>
        </w:rPr>
      </w:r>
      <w:r w:rsidR="00C6432A">
        <w:rPr>
          <w:noProof/>
          <w:webHidden/>
        </w:rPr>
        <w:fldChar w:fldCharType="separate"/>
      </w:r>
      <w:ins w:id="154" w:author="Truxal, Steve     RTX" w:date="2023-07-26T18:45:00Z">
        <w:r w:rsidR="00651143">
          <w:rPr>
            <w:noProof/>
            <w:webHidden/>
          </w:rPr>
          <w:t>106</w:t>
        </w:r>
      </w:ins>
      <w:del w:id="155" w:author="Truxal, Steve     RTX" w:date="2023-07-26T18:45:00Z">
        <w:r w:rsidR="00C6432A" w:rsidDel="00651143">
          <w:rPr>
            <w:noProof/>
            <w:webHidden/>
          </w:rPr>
          <w:delText>103</w:delText>
        </w:r>
      </w:del>
      <w:r w:rsidR="00C6432A">
        <w:rPr>
          <w:noProof/>
          <w:webHidden/>
        </w:rPr>
        <w:fldChar w:fldCharType="end"/>
      </w:r>
      <w:r>
        <w:rPr>
          <w:noProof/>
        </w:rPr>
        <w:fldChar w:fldCharType="end"/>
      </w:r>
    </w:p>
    <w:p w14:paraId="35ED07FA" w14:textId="468FF9CA"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"_Toc135913087"</w:instrText>
      </w:r>
      <w:r>
        <w:fldChar w:fldCharType="separate"/>
      </w:r>
      <w:r w:rsidR="00C6432A" w:rsidRPr="00DA0855">
        <w:rPr>
          <w:rStyle w:val="Hyperlink"/>
          <w:noProof/>
        </w:rPr>
        <w:t>Figure 72- Example login page for tenable</w:t>
      </w:r>
      <w:r w:rsidR="00C6432A">
        <w:rPr>
          <w:noProof/>
          <w:webHidden/>
        </w:rPr>
        <w:tab/>
      </w:r>
      <w:r w:rsidR="00C6432A">
        <w:rPr>
          <w:noProof/>
          <w:webHidden/>
        </w:rPr>
        <w:fldChar w:fldCharType="begin"/>
      </w:r>
      <w:r w:rsidR="00C6432A">
        <w:rPr>
          <w:noProof/>
          <w:webHidden/>
        </w:rPr>
        <w:instrText xml:space="preserve"> PAGEREF _Toc135913087 \h </w:instrText>
      </w:r>
      <w:r w:rsidR="00C6432A">
        <w:rPr>
          <w:noProof/>
          <w:webHidden/>
        </w:rPr>
      </w:r>
      <w:r w:rsidR="00C6432A">
        <w:rPr>
          <w:noProof/>
          <w:webHidden/>
        </w:rPr>
        <w:fldChar w:fldCharType="separate"/>
      </w:r>
      <w:ins w:id="156" w:author="Truxal, Steve     RTX" w:date="2023-07-26T18:45:00Z">
        <w:r w:rsidR="00651143">
          <w:rPr>
            <w:noProof/>
            <w:webHidden/>
          </w:rPr>
          <w:t>107</w:t>
        </w:r>
      </w:ins>
      <w:del w:id="157" w:author="Truxal, Steve     RTX" w:date="2023-07-26T18:45:00Z">
        <w:r w:rsidR="00C6432A" w:rsidDel="00651143">
          <w:rPr>
            <w:noProof/>
            <w:webHidden/>
          </w:rPr>
          <w:delText>105</w:delText>
        </w:r>
      </w:del>
      <w:r w:rsidR="00C6432A">
        <w:rPr>
          <w:noProof/>
          <w:webHidden/>
        </w:rPr>
        <w:fldChar w:fldCharType="end"/>
      </w:r>
      <w:r>
        <w:rPr>
          <w:noProof/>
        </w:rPr>
        <w:fldChar w:fldCharType="end"/>
      </w:r>
    </w:p>
    <w:p w14:paraId="6157BFC9" w14:textId="1C6E8670"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"_Toc135913088"</w:instrText>
      </w:r>
      <w:r>
        <w:fldChar w:fldCharType="separate"/>
      </w:r>
      <w:r w:rsidR="00C6432A" w:rsidRPr="00DA0855">
        <w:rPr>
          <w:rStyle w:val="Hyperlink"/>
          <w:noProof/>
        </w:rPr>
        <w:t>Figure 73- Example selecting "Users."</w:t>
      </w:r>
      <w:r w:rsidR="00C6432A">
        <w:rPr>
          <w:noProof/>
          <w:webHidden/>
        </w:rPr>
        <w:tab/>
      </w:r>
      <w:r w:rsidR="00C6432A">
        <w:rPr>
          <w:noProof/>
          <w:webHidden/>
        </w:rPr>
        <w:fldChar w:fldCharType="begin"/>
      </w:r>
      <w:r w:rsidR="00C6432A">
        <w:rPr>
          <w:noProof/>
          <w:webHidden/>
        </w:rPr>
        <w:instrText xml:space="preserve"> PAGEREF _Toc135913088 \h </w:instrText>
      </w:r>
      <w:r w:rsidR="00C6432A">
        <w:rPr>
          <w:noProof/>
          <w:webHidden/>
        </w:rPr>
      </w:r>
      <w:r w:rsidR="00C6432A">
        <w:rPr>
          <w:noProof/>
          <w:webHidden/>
        </w:rPr>
        <w:fldChar w:fldCharType="separate"/>
      </w:r>
      <w:ins w:id="158" w:author="Truxal, Steve     RTX" w:date="2023-07-26T18:45:00Z">
        <w:r w:rsidR="00651143">
          <w:rPr>
            <w:noProof/>
            <w:webHidden/>
          </w:rPr>
          <w:t>107</w:t>
        </w:r>
      </w:ins>
      <w:del w:id="159" w:author="Truxal, Steve     RTX" w:date="2023-07-26T18:45:00Z">
        <w:r w:rsidR="00C6432A" w:rsidDel="00651143">
          <w:rPr>
            <w:noProof/>
            <w:webHidden/>
          </w:rPr>
          <w:delText>105</w:delText>
        </w:r>
      </w:del>
      <w:r w:rsidR="00C6432A">
        <w:rPr>
          <w:noProof/>
          <w:webHidden/>
        </w:rPr>
        <w:fldChar w:fldCharType="end"/>
      </w:r>
      <w:r>
        <w:rPr>
          <w:noProof/>
        </w:rPr>
        <w:fldChar w:fldCharType="end"/>
      </w:r>
    </w:p>
    <w:p w14:paraId="7E65642C" w14:textId="5728382C"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"_Toc135913089"</w:instrText>
      </w:r>
      <w:r>
        <w:fldChar w:fldCharType="separate"/>
      </w:r>
      <w:r w:rsidR="00C6432A" w:rsidRPr="00DA0855">
        <w:rPr>
          <w:rStyle w:val="Hyperlink"/>
          <w:noProof/>
        </w:rPr>
        <w:t>Figure 74- Example of selecting "Generate API Key" for a user.</w:t>
      </w:r>
      <w:r w:rsidR="00C6432A">
        <w:rPr>
          <w:noProof/>
          <w:webHidden/>
        </w:rPr>
        <w:tab/>
      </w:r>
      <w:r w:rsidR="00C6432A">
        <w:rPr>
          <w:noProof/>
          <w:webHidden/>
        </w:rPr>
        <w:fldChar w:fldCharType="begin"/>
      </w:r>
      <w:r w:rsidR="00C6432A">
        <w:rPr>
          <w:noProof/>
          <w:webHidden/>
        </w:rPr>
        <w:instrText xml:space="preserve"> PAGEREF _Toc135913089 \h </w:instrText>
      </w:r>
      <w:r w:rsidR="00C6432A">
        <w:rPr>
          <w:noProof/>
          <w:webHidden/>
        </w:rPr>
      </w:r>
      <w:r w:rsidR="00C6432A">
        <w:rPr>
          <w:noProof/>
          <w:webHidden/>
        </w:rPr>
        <w:fldChar w:fldCharType="separate"/>
      </w:r>
      <w:ins w:id="160" w:author="Truxal, Steve     RTX" w:date="2023-07-26T18:45:00Z">
        <w:r w:rsidR="00651143">
          <w:rPr>
            <w:noProof/>
            <w:webHidden/>
          </w:rPr>
          <w:t>108</w:t>
        </w:r>
      </w:ins>
      <w:del w:id="161" w:author="Truxal, Steve     RTX" w:date="2023-07-26T18:45:00Z">
        <w:r w:rsidR="00C6432A" w:rsidDel="00651143">
          <w:rPr>
            <w:noProof/>
            <w:webHidden/>
          </w:rPr>
          <w:delText>106</w:delText>
        </w:r>
      </w:del>
      <w:r w:rsidR="00C6432A">
        <w:rPr>
          <w:noProof/>
          <w:webHidden/>
        </w:rPr>
        <w:fldChar w:fldCharType="end"/>
      </w:r>
      <w:r>
        <w:rPr>
          <w:noProof/>
        </w:rPr>
        <w:fldChar w:fldCharType="end"/>
      </w:r>
    </w:p>
    <w:p w14:paraId="12C0EA3E" w14:textId="3CFFE6BF"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"_Toc135913090"</w:instrText>
      </w:r>
      <w:r>
        <w:fldChar w:fldCharType="separate"/>
      </w:r>
      <w:r w:rsidR="00C6432A" w:rsidRPr="00DA0855">
        <w:rPr>
          <w:rStyle w:val="Hyperlink"/>
          <w:noProof/>
        </w:rPr>
        <w:t>Figure 75- Example of Generate API Key confirmation.</w:t>
      </w:r>
      <w:r w:rsidR="00C6432A">
        <w:rPr>
          <w:noProof/>
          <w:webHidden/>
        </w:rPr>
        <w:tab/>
      </w:r>
      <w:r w:rsidR="00C6432A">
        <w:rPr>
          <w:noProof/>
          <w:webHidden/>
        </w:rPr>
        <w:fldChar w:fldCharType="begin"/>
      </w:r>
      <w:r w:rsidR="00C6432A">
        <w:rPr>
          <w:noProof/>
          <w:webHidden/>
        </w:rPr>
        <w:instrText xml:space="preserve"> PAGEREF _Toc135913090 \h </w:instrText>
      </w:r>
      <w:r w:rsidR="00C6432A">
        <w:rPr>
          <w:noProof/>
          <w:webHidden/>
        </w:rPr>
      </w:r>
      <w:r w:rsidR="00C6432A">
        <w:rPr>
          <w:noProof/>
          <w:webHidden/>
        </w:rPr>
        <w:fldChar w:fldCharType="separate"/>
      </w:r>
      <w:ins w:id="162" w:author="Truxal, Steve     RTX" w:date="2023-07-26T18:45:00Z">
        <w:r w:rsidR="00651143">
          <w:rPr>
            <w:noProof/>
            <w:webHidden/>
          </w:rPr>
          <w:t>108</w:t>
        </w:r>
      </w:ins>
      <w:del w:id="163" w:author="Truxal, Steve     RTX" w:date="2023-07-26T18:45:00Z">
        <w:r w:rsidR="00C6432A" w:rsidDel="00651143">
          <w:rPr>
            <w:noProof/>
            <w:webHidden/>
          </w:rPr>
          <w:delText>106</w:delText>
        </w:r>
      </w:del>
      <w:r w:rsidR="00C6432A">
        <w:rPr>
          <w:noProof/>
          <w:webHidden/>
        </w:rPr>
        <w:fldChar w:fldCharType="end"/>
      </w:r>
      <w:r>
        <w:rPr>
          <w:noProof/>
        </w:rPr>
        <w:fldChar w:fldCharType="end"/>
      </w:r>
    </w:p>
    <w:p w14:paraId="0DE7028D" w14:textId="40440368"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"_Toc135913091"</w:instrText>
      </w:r>
      <w:r>
        <w:fldChar w:fldCharType="separate"/>
      </w:r>
      <w:r w:rsidR="00C6432A" w:rsidRPr="00DA0855">
        <w:rPr>
          <w:rStyle w:val="Hyperlink"/>
          <w:noProof/>
        </w:rPr>
        <w:t>Figure 76- Example API Key Display</w:t>
      </w:r>
      <w:r w:rsidR="00C6432A">
        <w:rPr>
          <w:noProof/>
          <w:webHidden/>
        </w:rPr>
        <w:tab/>
      </w:r>
      <w:r w:rsidR="00C6432A">
        <w:rPr>
          <w:noProof/>
          <w:webHidden/>
        </w:rPr>
        <w:fldChar w:fldCharType="begin"/>
      </w:r>
      <w:r w:rsidR="00C6432A">
        <w:rPr>
          <w:noProof/>
          <w:webHidden/>
        </w:rPr>
        <w:instrText xml:space="preserve"> PAGEREF _Toc135913091 \h </w:instrText>
      </w:r>
      <w:r w:rsidR="00C6432A">
        <w:rPr>
          <w:noProof/>
          <w:webHidden/>
        </w:rPr>
      </w:r>
      <w:r w:rsidR="00C6432A">
        <w:rPr>
          <w:noProof/>
          <w:webHidden/>
        </w:rPr>
        <w:fldChar w:fldCharType="separate"/>
      </w:r>
      <w:ins w:id="164" w:author="Truxal, Steve     RTX" w:date="2023-07-26T18:45:00Z">
        <w:r w:rsidR="00651143">
          <w:rPr>
            <w:noProof/>
            <w:webHidden/>
          </w:rPr>
          <w:t>109</w:t>
        </w:r>
      </w:ins>
      <w:del w:id="165" w:author="Truxal, Steve     RTX" w:date="2023-07-26T18:45:00Z">
        <w:r w:rsidR="00C6432A" w:rsidDel="00651143">
          <w:rPr>
            <w:noProof/>
            <w:webHidden/>
          </w:rPr>
          <w:delText>107</w:delText>
        </w:r>
      </w:del>
      <w:r w:rsidR="00C6432A">
        <w:rPr>
          <w:noProof/>
          <w:webHidden/>
        </w:rPr>
        <w:fldChar w:fldCharType="end"/>
      </w:r>
      <w:r>
        <w:rPr>
          <w:noProof/>
        </w:rPr>
        <w:fldChar w:fldCharType="end"/>
      </w:r>
    </w:p>
    <w:p w14:paraId="72598D46" w14:textId="0C437457"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"_Toc135913092"</w:instrText>
      </w:r>
      <w:r>
        <w:fldChar w:fldCharType="separate"/>
      </w:r>
      <w:r w:rsidR="00C6432A" w:rsidRPr="00DA0855">
        <w:rPr>
          <w:rStyle w:val="Hyperlink"/>
          <w:noProof/>
        </w:rPr>
        <w:t>Figure 77- Example of prompts during install</w:t>
      </w:r>
      <w:r w:rsidR="00C6432A">
        <w:rPr>
          <w:noProof/>
          <w:webHidden/>
        </w:rPr>
        <w:tab/>
      </w:r>
      <w:r w:rsidR="00C6432A">
        <w:rPr>
          <w:noProof/>
          <w:webHidden/>
        </w:rPr>
        <w:fldChar w:fldCharType="begin"/>
      </w:r>
      <w:r w:rsidR="00C6432A">
        <w:rPr>
          <w:noProof/>
          <w:webHidden/>
        </w:rPr>
        <w:instrText xml:space="preserve"> PAGEREF _Toc135913092 \h </w:instrText>
      </w:r>
      <w:r w:rsidR="00C6432A">
        <w:rPr>
          <w:noProof/>
          <w:webHidden/>
        </w:rPr>
      </w:r>
      <w:r w:rsidR="00C6432A">
        <w:rPr>
          <w:noProof/>
          <w:webHidden/>
        </w:rPr>
        <w:fldChar w:fldCharType="separate"/>
      </w:r>
      <w:ins w:id="166" w:author="Truxal, Steve     RTX" w:date="2023-07-26T18:45:00Z">
        <w:r w:rsidR="00651143">
          <w:rPr>
            <w:noProof/>
            <w:webHidden/>
          </w:rPr>
          <w:t>110</w:t>
        </w:r>
      </w:ins>
      <w:del w:id="167" w:author="Truxal, Steve     RTX" w:date="2023-07-26T18:45:00Z">
        <w:r w:rsidR="00C6432A" w:rsidDel="00651143">
          <w:rPr>
            <w:noProof/>
            <w:webHidden/>
          </w:rPr>
          <w:delText>108</w:delText>
        </w:r>
      </w:del>
      <w:r w:rsidR="00C6432A">
        <w:rPr>
          <w:noProof/>
          <w:webHidden/>
        </w:rPr>
        <w:fldChar w:fldCharType="end"/>
      </w:r>
      <w:r>
        <w:rPr>
          <w:noProof/>
        </w:rPr>
        <w:fldChar w:fldCharType="end"/>
      </w:r>
    </w:p>
    <w:p w14:paraId="708D9D27" w14:textId="12D2F2FE"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"_Toc135913093"</w:instrText>
      </w:r>
      <w:r>
        <w:fldChar w:fldCharType="separate"/>
      </w:r>
      <w:r w:rsidR="00C6432A" w:rsidRPr="00DA0855">
        <w:rPr>
          <w:rStyle w:val="Hyperlink"/>
          <w:noProof/>
        </w:rPr>
        <w:t>Figure 78- An example of the script running successfully</w:t>
      </w:r>
      <w:r w:rsidR="00C6432A">
        <w:rPr>
          <w:noProof/>
          <w:webHidden/>
        </w:rPr>
        <w:tab/>
      </w:r>
      <w:r w:rsidR="00C6432A">
        <w:rPr>
          <w:noProof/>
          <w:webHidden/>
        </w:rPr>
        <w:fldChar w:fldCharType="begin"/>
      </w:r>
      <w:r w:rsidR="00C6432A">
        <w:rPr>
          <w:noProof/>
          <w:webHidden/>
        </w:rPr>
        <w:instrText xml:space="preserve"> PAGEREF _Toc135913093 \h </w:instrText>
      </w:r>
      <w:r w:rsidR="00C6432A">
        <w:rPr>
          <w:noProof/>
          <w:webHidden/>
        </w:rPr>
      </w:r>
      <w:r w:rsidR="00C6432A">
        <w:rPr>
          <w:noProof/>
          <w:webHidden/>
        </w:rPr>
        <w:fldChar w:fldCharType="separate"/>
      </w:r>
      <w:ins w:id="168" w:author="Truxal, Steve     RTX" w:date="2023-07-26T18:45:00Z">
        <w:r w:rsidR="00651143">
          <w:rPr>
            <w:noProof/>
            <w:webHidden/>
          </w:rPr>
          <w:t>110</w:t>
        </w:r>
      </w:ins>
      <w:del w:id="169" w:author="Truxal, Steve     RTX" w:date="2023-07-26T18:45:00Z">
        <w:r w:rsidR="00C6432A" w:rsidDel="00651143">
          <w:rPr>
            <w:noProof/>
            <w:webHidden/>
          </w:rPr>
          <w:delText>108</w:delText>
        </w:r>
      </w:del>
      <w:r w:rsidR="00C6432A">
        <w:rPr>
          <w:noProof/>
          <w:webHidden/>
        </w:rPr>
        <w:fldChar w:fldCharType="end"/>
      </w:r>
      <w:r>
        <w:rPr>
          <w:noProof/>
        </w:rPr>
        <w:fldChar w:fldCharType="end"/>
      </w:r>
    </w:p>
    <w:p w14:paraId="03D2E293" w14:textId="41C0B564"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"_Toc135913094"</w:instrText>
      </w:r>
      <w:r>
        <w:fldChar w:fldCharType="separate"/>
      </w:r>
      <w:r w:rsidR="00C6432A" w:rsidRPr="00DA0855">
        <w:rPr>
          <w:rStyle w:val="Hyperlink"/>
          <w:noProof/>
        </w:rPr>
        <w:t>Figure 79- Discover showing example acas data</w:t>
      </w:r>
      <w:r w:rsidR="00C6432A">
        <w:rPr>
          <w:noProof/>
          <w:webHidden/>
        </w:rPr>
        <w:tab/>
      </w:r>
      <w:r w:rsidR="00C6432A">
        <w:rPr>
          <w:noProof/>
          <w:webHidden/>
        </w:rPr>
        <w:fldChar w:fldCharType="begin"/>
      </w:r>
      <w:r w:rsidR="00C6432A">
        <w:rPr>
          <w:noProof/>
          <w:webHidden/>
        </w:rPr>
        <w:instrText xml:space="preserve"> PAGEREF _Toc135913094 \h </w:instrText>
      </w:r>
      <w:r w:rsidR="00C6432A">
        <w:rPr>
          <w:noProof/>
          <w:webHidden/>
        </w:rPr>
      </w:r>
      <w:r w:rsidR="00C6432A">
        <w:rPr>
          <w:noProof/>
          <w:webHidden/>
        </w:rPr>
        <w:fldChar w:fldCharType="separate"/>
      </w:r>
      <w:ins w:id="170" w:author="Truxal, Steve     RTX" w:date="2023-07-26T18:45:00Z">
        <w:r w:rsidR="00651143">
          <w:rPr>
            <w:noProof/>
            <w:webHidden/>
          </w:rPr>
          <w:t>111</w:t>
        </w:r>
      </w:ins>
      <w:del w:id="171" w:author="Truxal, Steve     RTX" w:date="2023-07-26T18:45:00Z">
        <w:r w:rsidR="00C6432A" w:rsidDel="00651143">
          <w:rPr>
            <w:noProof/>
            <w:webHidden/>
          </w:rPr>
          <w:delText>109</w:delText>
        </w:r>
      </w:del>
      <w:r w:rsidR="00C6432A">
        <w:rPr>
          <w:noProof/>
          <w:webHidden/>
        </w:rPr>
        <w:fldChar w:fldCharType="end"/>
      </w:r>
      <w:r>
        <w:rPr>
          <w:noProof/>
        </w:rPr>
        <w:fldChar w:fldCharType="end"/>
      </w:r>
    </w:p>
    <w:p w14:paraId="4C4AC930" w14:textId="18FBA33C"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"_Toc135913095"</w:instrText>
      </w:r>
      <w:r>
        <w:fldChar w:fldCharType="separate"/>
      </w:r>
      <w:r w:rsidR="00C6432A" w:rsidRPr="00DA0855">
        <w:rPr>
          <w:rStyle w:val="Hyperlink"/>
          <w:noProof/>
        </w:rPr>
        <w:t>Figure 80 Example of correct file permission in the Elastic repo</w:t>
      </w:r>
      <w:r w:rsidR="00C6432A">
        <w:rPr>
          <w:noProof/>
          <w:webHidden/>
        </w:rPr>
        <w:tab/>
      </w:r>
      <w:r w:rsidR="00C6432A">
        <w:rPr>
          <w:noProof/>
          <w:webHidden/>
        </w:rPr>
        <w:fldChar w:fldCharType="begin"/>
      </w:r>
      <w:r w:rsidR="00C6432A">
        <w:rPr>
          <w:noProof/>
          <w:webHidden/>
        </w:rPr>
        <w:instrText xml:space="preserve"> PAGEREF _Toc135913095 \h </w:instrText>
      </w:r>
      <w:r w:rsidR="00C6432A">
        <w:rPr>
          <w:noProof/>
          <w:webHidden/>
        </w:rPr>
      </w:r>
      <w:r w:rsidR="00C6432A">
        <w:rPr>
          <w:noProof/>
          <w:webHidden/>
        </w:rPr>
        <w:fldChar w:fldCharType="separate"/>
      </w:r>
      <w:ins w:id="172" w:author="Truxal, Steve     RTX" w:date="2023-07-26T18:45:00Z">
        <w:r w:rsidR="00651143">
          <w:rPr>
            <w:noProof/>
            <w:webHidden/>
          </w:rPr>
          <w:t>118</w:t>
        </w:r>
      </w:ins>
      <w:del w:id="173" w:author="Truxal, Steve     RTX" w:date="2023-07-26T18:45:00Z">
        <w:r w:rsidR="00C6432A" w:rsidDel="00651143">
          <w:rPr>
            <w:noProof/>
            <w:webHidden/>
          </w:rPr>
          <w:delText>116</w:delText>
        </w:r>
      </w:del>
      <w:r w:rsidR="00C6432A">
        <w:rPr>
          <w:noProof/>
          <w:webHidden/>
        </w:rPr>
        <w:fldChar w:fldCharType="end"/>
      </w:r>
      <w:r>
        <w:rPr>
          <w:noProof/>
        </w:rPr>
        <w:fldChar w:fldCharType="end"/>
      </w:r>
    </w:p>
    <w:p w14:paraId="6C152195" w14:textId="08B1E97A"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"_Toc135913096"</w:instrText>
      </w:r>
      <w:r>
        <w:fldChar w:fldCharType="separate"/>
      </w:r>
      <w:r w:rsidR="00C6432A" w:rsidRPr="00DA0855">
        <w:rPr>
          <w:rStyle w:val="Hyperlink"/>
          <w:noProof/>
        </w:rPr>
        <w:t>Figure 81 Login Screen</w:t>
      </w:r>
      <w:r w:rsidR="00C6432A">
        <w:rPr>
          <w:noProof/>
          <w:webHidden/>
        </w:rPr>
        <w:tab/>
      </w:r>
      <w:r w:rsidR="00C6432A">
        <w:rPr>
          <w:noProof/>
          <w:webHidden/>
        </w:rPr>
        <w:fldChar w:fldCharType="begin"/>
      </w:r>
      <w:r w:rsidR="00C6432A">
        <w:rPr>
          <w:noProof/>
          <w:webHidden/>
        </w:rPr>
        <w:instrText xml:space="preserve"> PAGEREF _Toc135913096 \h </w:instrText>
      </w:r>
      <w:r w:rsidR="00C6432A">
        <w:rPr>
          <w:noProof/>
          <w:webHidden/>
        </w:rPr>
      </w:r>
      <w:r w:rsidR="00C6432A">
        <w:rPr>
          <w:noProof/>
          <w:webHidden/>
        </w:rPr>
        <w:fldChar w:fldCharType="separate"/>
      </w:r>
      <w:ins w:id="174" w:author="Truxal, Steve     RTX" w:date="2023-07-26T18:45:00Z">
        <w:r w:rsidR="00651143">
          <w:rPr>
            <w:noProof/>
            <w:webHidden/>
          </w:rPr>
          <w:t>118</w:t>
        </w:r>
      </w:ins>
      <w:del w:id="175" w:author="Truxal, Steve     RTX" w:date="2023-07-26T18:45:00Z">
        <w:r w:rsidR="00C6432A" w:rsidDel="00651143">
          <w:rPr>
            <w:noProof/>
            <w:webHidden/>
          </w:rPr>
          <w:delText>116</w:delText>
        </w:r>
      </w:del>
      <w:r w:rsidR="00C6432A">
        <w:rPr>
          <w:noProof/>
          <w:webHidden/>
        </w:rPr>
        <w:fldChar w:fldCharType="end"/>
      </w:r>
      <w:r>
        <w:rPr>
          <w:noProof/>
        </w:rPr>
        <w:fldChar w:fldCharType="end"/>
      </w:r>
    </w:p>
    <w:p w14:paraId="01B64798" w14:textId="2C569509"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"_Toc135913097"</w:instrText>
      </w:r>
      <w:r>
        <w:fldChar w:fldCharType="separate"/>
      </w:r>
      <w:r w:rsidR="00C6432A" w:rsidRPr="00DA0855">
        <w:rPr>
          <w:rStyle w:val="Hyperlink"/>
          <w:noProof/>
        </w:rPr>
        <w:t>Figure 82 Select Default Workspace</w:t>
      </w:r>
      <w:r w:rsidR="00C6432A">
        <w:rPr>
          <w:noProof/>
          <w:webHidden/>
        </w:rPr>
        <w:tab/>
      </w:r>
      <w:r w:rsidR="00C6432A">
        <w:rPr>
          <w:noProof/>
          <w:webHidden/>
        </w:rPr>
        <w:fldChar w:fldCharType="begin"/>
      </w:r>
      <w:r w:rsidR="00C6432A">
        <w:rPr>
          <w:noProof/>
          <w:webHidden/>
        </w:rPr>
        <w:instrText xml:space="preserve"> PAGEREF _Toc135913097 \h </w:instrText>
      </w:r>
      <w:r w:rsidR="00C6432A">
        <w:rPr>
          <w:noProof/>
          <w:webHidden/>
        </w:rPr>
      </w:r>
      <w:r w:rsidR="00C6432A">
        <w:rPr>
          <w:noProof/>
          <w:webHidden/>
        </w:rPr>
        <w:fldChar w:fldCharType="separate"/>
      </w:r>
      <w:ins w:id="176" w:author="Truxal, Steve     RTX" w:date="2023-07-26T18:45:00Z">
        <w:r w:rsidR="00651143">
          <w:rPr>
            <w:noProof/>
            <w:webHidden/>
          </w:rPr>
          <w:t>119</w:t>
        </w:r>
      </w:ins>
      <w:del w:id="177" w:author="Truxal, Steve     RTX" w:date="2023-07-26T18:45:00Z">
        <w:r w:rsidR="00C6432A" w:rsidDel="00651143">
          <w:rPr>
            <w:noProof/>
            <w:webHidden/>
          </w:rPr>
          <w:delText>117</w:delText>
        </w:r>
      </w:del>
      <w:r w:rsidR="00C6432A">
        <w:rPr>
          <w:noProof/>
          <w:webHidden/>
        </w:rPr>
        <w:fldChar w:fldCharType="end"/>
      </w:r>
      <w:r>
        <w:rPr>
          <w:noProof/>
        </w:rPr>
        <w:fldChar w:fldCharType="end"/>
      </w:r>
    </w:p>
    <w:p w14:paraId="48E54C70" w14:textId="10A03817" w:rsidR="00C6432A" w:rsidRDefault="004C21B2">
      <w:pPr>
        <w:pStyle w:val="TableofFigures"/>
        <w:tabs>
          <w:tab w:val="right" w:leader="dot" w:pos="9350"/>
        </w:tabs>
        <w:rPr>
          <w:rFonts w:asciiTheme="minorHAnsi" w:eastAsiaTheme="minorEastAsia" w:hAnsiTheme="minorHAnsi"/>
          <w:noProof/>
        </w:rPr>
      </w:pPr>
      <w:r>
        <w:lastRenderedPageBreak/>
        <w:fldChar w:fldCharType="begin"/>
      </w:r>
      <w:r>
        <w:instrText>HYPERLINK \l "_Toc135913098"</w:instrText>
      </w:r>
      <w:r>
        <w:fldChar w:fldCharType="separate"/>
      </w:r>
      <w:r w:rsidR="00C6432A" w:rsidRPr="00DA0855">
        <w:rPr>
          <w:rStyle w:val="Hyperlink"/>
          <w:noProof/>
        </w:rPr>
        <w:t>Figure 83 Navigate to Stack Monitoring</w:t>
      </w:r>
      <w:r w:rsidR="00C6432A">
        <w:rPr>
          <w:noProof/>
          <w:webHidden/>
        </w:rPr>
        <w:tab/>
      </w:r>
      <w:r w:rsidR="00C6432A">
        <w:rPr>
          <w:noProof/>
          <w:webHidden/>
        </w:rPr>
        <w:fldChar w:fldCharType="begin"/>
      </w:r>
      <w:r w:rsidR="00C6432A">
        <w:rPr>
          <w:noProof/>
          <w:webHidden/>
        </w:rPr>
        <w:instrText xml:space="preserve"> PAGEREF _Toc135913098 \h </w:instrText>
      </w:r>
      <w:r w:rsidR="00C6432A">
        <w:rPr>
          <w:noProof/>
          <w:webHidden/>
        </w:rPr>
      </w:r>
      <w:r w:rsidR="00C6432A">
        <w:rPr>
          <w:noProof/>
          <w:webHidden/>
        </w:rPr>
        <w:fldChar w:fldCharType="separate"/>
      </w:r>
      <w:ins w:id="178" w:author="Truxal, Steve     RTX" w:date="2023-07-26T18:45:00Z">
        <w:r w:rsidR="00651143">
          <w:rPr>
            <w:noProof/>
            <w:webHidden/>
          </w:rPr>
          <w:t>119</w:t>
        </w:r>
      </w:ins>
      <w:del w:id="179" w:author="Truxal, Steve     RTX" w:date="2023-07-26T18:45:00Z">
        <w:r w:rsidR="00C6432A" w:rsidDel="00651143">
          <w:rPr>
            <w:noProof/>
            <w:webHidden/>
          </w:rPr>
          <w:delText>117</w:delText>
        </w:r>
      </w:del>
      <w:r w:rsidR="00C6432A">
        <w:rPr>
          <w:noProof/>
          <w:webHidden/>
        </w:rPr>
        <w:fldChar w:fldCharType="end"/>
      </w:r>
      <w:r>
        <w:rPr>
          <w:noProof/>
        </w:rPr>
        <w:fldChar w:fldCharType="end"/>
      </w:r>
    </w:p>
    <w:p w14:paraId="1FB243B4" w14:textId="6D947836"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"_Toc135913099"</w:instrText>
      </w:r>
      <w:r>
        <w:fldChar w:fldCharType="separate"/>
      </w:r>
      <w:r w:rsidR="00C6432A" w:rsidRPr="00DA0855">
        <w:rPr>
          <w:rStyle w:val="Hyperlink"/>
          <w:noProof/>
        </w:rPr>
        <w:t>Figure 84 Health Status Should Be Green</w:t>
      </w:r>
      <w:r w:rsidR="00C6432A">
        <w:rPr>
          <w:noProof/>
          <w:webHidden/>
        </w:rPr>
        <w:tab/>
      </w:r>
      <w:r w:rsidR="00C6432A">
        <w:rPr>
          <w:noProof/>
          <w:webHidden/>
        </w:rPr>
        <w:fldChar w:fldCharType="begin"/>
      </w:r>
      <w:r w:rsidR="00C6432A">
        <w:rPr>
          <w:noProof/>
          <w:webHidden/>
        </w:rPr>
        <w:instrText xml:space="preserve"> PAGEREF _Toc135913099 \h </w:instrText>
      </w:r>
      <w:r w:rsidR="00C6432A">
        <w:rPr>
          <w:noProof/>
          <w:webHidden/>
        </w:rPr>
      </w:r>
      <w:r w:rsidR="00C6432A">
        <w:rPr>
          <w:noProof/>
          <w:webHidden/>
        </w:rPr>
        <w:fldChar w:fldCharType="separate"/>
      </w:r>
      <w:ins w:id="180" w:author="Truxal, Steve     RTX" w:date="2023-07-26T18:45:00Z">
        <w:r w:rsidR="00651143">
          <w:rPr>
            <w:noProof/>
            <w:webHidden/>
          </w:rPr>
          <w:t>120</w:t>
        </w:r>
      </w:ins>
      <w:del w:id="181" w:author="Truxal, Steve     RTX" w:date="2023-07-26T18:45:00Z">
        <w:r w:rsidR="00C6432A" w:rsidDel="00651143">
          <w:rPr>
            <w:noProof/>
            <w:webHidden/>
          </w:rPr>
          <w:delText>118</w:delText>
        </w:r>
      </w:del>
      <w:r w:rsidR="00C6432A">
        <w:rPr>
          <w:noProof/>
          <w:webHidden/>
        </w:rPr>
        <w:fldChar w:fldCharType="end"/>
      </w:r>
      <w:r>
        <w:rPr>
          <w:noProof/>
        </w:rPr>
        <w:fldChar w:fldCharType="end"/>
      </w:r>
    </w:p>
    <w:p w14:paraId="14DC00CC" w14:textId="73D48FBF"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"_Toc135913100"</w:instrText>
      </w:r>
      <w:r>
        <w:fldChar w:fldCharType="separate"/>
      </w:r>
      <w:r w:rsidR="00C6432A" w:rsidRPr="00DA0855">
        <w:rPr>
          <w:rStyle w:val="Hyperlink"/>
          <w:noProof/>
        </w:rPr>
        <w:t>Figure 85 Back Quote Characters ( ` )</w:t>
      </w:r>
      <w:r w:rsidR="00C6432A">
        <w:rPr>
          <w:noProof/>
          <w:webHidden/>
        </w:rPr>
        <w:tab/>
      </w:r>
      <w:r w:rsidR="00C6432A">
        <w:rPr>
          <w:noProof/>
          <w:webHidden/>
        </w:rPr>
        <w:fldChar w:fldCharType="begin"/>
      </w:r>
      <w:r w:rsidR="00C6432A">
        <w:rPr>
          <w:noProof/>
          <w:webHidden/>
        </w:rPr>
        <w:instrText xml:space="preserve"> PAGEREF _Toc135913100 \h </w:instrText>
      </w:r>
      <w:r w:rsidR="00C6432A">
        <w:rPr>
          <w:noProof/>
          <w:webHidden/>
        </w:rPr>
      </w:r>
      <w:r w:rsidR="00C6432A">
        <w:rPr>
          <w:noProof/>
          <w:webHidden/>
        </w:rPr>
        <w:fldChar w:fldCharType="separate"/>
      </w:r>
      <w:ins w:id="182" w:author="Truxal, Steve     RTX" w:date="2023-07-26T18:45:00Z">
        <w:r w:rsidR="00651143">
          <w:rPr>
            <w:noProof/>
            <w:webHidden/>
          </w:rPr>
          <w:t>122</w:t>
        </w:r>
      </w:ins>
      <w:del w:id="183" w:author="Truxal, Steve     RTX" w:date="2023-07-26T18:45:00Z">
        <w:r w:rsidR="00C6432A" w:rsidDel="00651143">
          <w:rPr>
            <w:noProof/>
            <w:webHidden/>
          </w:rPr>
          <w:delText>120</w:delText>
        </w:r>
      </w:del>
      <w:r w:rsidR="00C6432A">
        <w:rPr>
          <w:noProof/>
          <w:webHidden/>
        </w:rPr>
        <w:fldChar w:fldCharType="end"/>
      </w:r>
      <w:r>
        <w:rPr>
          <w:noProof/>
        </w:rPr>
        <w:fldChar w:fldCharType="end"/>
      </w:r>
    </w:p>
    <w:p w14:paraId="5717529F" w14:textId="3C9B9463"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"_Toc135913101"</w:instrText>
      </w:r>
      <w:r>
        <w:fldChar w:fldCharType="separate"/>
      </w:r>
      <w:r w:rsidR="00C6432A" w:rsidRPr="00DA0855">
        <w:rPr>
          <w:rStyle w:val="Hyperlink"/>
          <w:noProof/>
        </w:rPr>
        <w:t>Figure 86 Select Dev Tools</w:t>
      </w:r>
      <w:r w:rsidR="00C6432A">
        <w:rPr>
          <w:noProof/>
          <w:webHidden/>
        </w:rPr>
        <w:tab/>
      </w:r>
      <w:r w:rsidR="00C6432A">
        <w:rPr>
          <w:noProof/>
          <w:webHidden/>
        </w:rPr>
        <w:fldChar w:fldCharType="begin"/>
      </w:r>
      <w:r w:rsidR="00C6432A">
        <w:rPr>
          <w:noProof/>
          <w:webHidden/>
        </w:rPr>
        <w:instrText xml:space="preserve"> PAGEREF _Toc135913101 \h </w:instrText>
      </w:r>
      <w:r w:rsidR="00C6432A">
        <w:rPr>
          <w:noProof/>
          <w:webHidden/>
        </w:rPr>
      </w:r>
      <w:r w:rsidR="00C6432A">
        <w:rPr>
          <w:noProof/>
          <w:webHidden/>
        </w:rPr>
        <w:fldChar w:fldCharType="separate"/>
      </w:r>
      <w:ins w:id="184" w:author="Truxal, Steve     RTX" w:date="2023-07-26T18:45:00Z">
        <w:r w:rsidR="00651143">
          <w:rPr>
            <w:noProof/>
            <w:webHidden/>
          </w:rPr>
          <w:t>123</w:t>
        </w:r>
      </w:ins>
      <w:del w:id="185" w:author="Truxal, Steve     RTX" w:date="2023-07-26T18:45:00Z">
        <w:r w:rsidR="00C6432A" w:rsidDel="00651143">
          <w:rPr>
            <w:noProof/>
            <w:webHidden/>
          </w:rPr>
          <w:delText>121</w:delText>
        </w:r>
      </w:del>
      <w:r w:rsidR="00C6432A">
        <w:rPr>
          <w:noProof/>
          <w:webHidden/>
        </w:rPr>
        <w:fldChar w:fldCharType="end"/>
      </w:r>
      <w:r>
        <w:rPr>
          <w:noProof/>
        </w:rPr>
        <w:fldChar w:fldCharType="end"/>
      </w:r>
    </w:p>
    <w:p w14:paraId="34C986AA" w14:textId="37987980"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"_Toc135913102"</w:instrText>
      </w:r>
      <w:r>
        <w:fldChar w:fldCharType="separate"/>
      </w:r>
      <w:r w:rsidR="00C6432A" w:rsidRPr="00DA0855">
        <w:rPr>
          <w:rStyle w:val="Hyperlink"/>
          <w:noProof/>
        </w:rPr>
        <w:t>Figure 87 Check node versions example</w:t>
      </w:r>
      <w:r w:rsidR="00C6432A">
        <w:rPr>
          <w:noProof/>
          <w:webHidden/>
        </w:rPr>
        <w:tab/>
      </w:r>
      <w:r w:rsidR="00C6432A">
        <w:rPr>
          <w:noProof/>
          <w:webHidden/>
        </w:rPr>
        <w:fldChar w:fldCharType="begin"/>
      </w:r>
      <w:r w:rsidR="00C6432A">
        <w:rPr>
          <w:noProof/>
          <w:webHidden/>
        </w:rPr>
        <w:instrText xml:space="preserve"> PAGEREF _Toc135913102 \h </w:instrText>
      </w:r>
      <w:r w:rsidR="00C6432A">
        <w:rPr>
          <w:noProof/>
          <w:webHidden/>
        </w:rPr>
      </w:r>
      <w:r w:rsidR="00C6432A">
        <w:rPr>
          <w:noProof/>
          <w:webHidden/>
        </w:rPr>
        <w:fldChar w:fldCharType="separate"/>
      </w:r>
      <w:ins w:id="186" w:author="Truxal, Steve     RTX" w:date="2023-07-26T18:45:00Z">
        <w:r w:rsidR="00651143">
          <w:rPr>
            <w:noProof/>
            <w:webHidden/>
          </w:rPr>
          <w:t>124</w:t>
        </w:r>
      </w:ins>
      <w:del w:id="187" w:author="Truxal, Steve     RTX" w:date="2023-07-26T18:45:00Z">
        <w:r w:rsidR="00C6432A" w:rsidDel="00651143">
          <w:rPr>
            <w:noProof/>
            <w:webHidden/>
          </w:rPr>
          <w:delText>122</w:delText>
        </w:r>
      </w:del>
      <w:r w:rsidR="00C6432A">
        <w:rPr>
          <w:noProof/>
          <w:webHidden/>
        </w:rPr>
        <w:fldChar w:fldCharType="end"/>
      </w:r>
      <w:r>
        <w:rPr>
          <w:noProof/>
        </w:rPr>
        <w:fldChar w:fldCharType="end"/>
      </w:r>
    </w:p>
    <w:p w14:paraId="323FE6A0" w14:textId="6F79EDAD"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"_Toc135913103"</w:instrText>
      </w:r>
      <w:r>
        <w:fldChar w:fldCharType="separate"/>
      </w:r>
      <w:r w:rsidR="00C6432A" w:rsidRPr="00DA0855">
        <w:rPr>
          <w:rStyle w:val="Hyperlink"/>
          <w:noProof/>
        </w:rPr>
        <w:t>Figure 88 Select Dev Tools</w:t>
      </w:r>
      <w:r w:rsidR="00C6432A">
        <w:rPr>
          <w:noProof/>
          <w:webHidden/>
        </w:rPr>
        <w:tab/>
      </w:r>
      <w:r w:rsidR="00C6432A">
        <w:rPr>
          <w:noProof/>
          <w:webHidden/>
        </w:rPr>
        <w:fldChar w:fldCharType="begin"/>
      </w:r>
      <w:r w:rsidR="00C6432A">
        <w:rPr>
          <w:noProof/>
          <w:webHidden/>
        </w:rPr>
        <w:instrText xml:space="preserve"> PAGEREF _Toc135913103 \h </w:instrText>
      </w:r>
      <w:r w:rsidR="00C6432A">
        <w:rPr>
          <w:noProof/>
          <w:webHidden/>
        </w:rPr>
      </w:r>
      <w:r w:rsidR="00C6432A">
        <w:rPr>
          <w:noProof/>
          <w:webHidden/>
        </w:rPr>
        <w:fldChar w:fldCharType="separate"/>
      </w:r>
      <w:ins w:id="188" w:author="Truxal, Steve     RTX" w:date="2023-07-26T18:45:00Z">
        <w:r w:rsidR="00651143">
          <w:rPr>
            <w:noProof/>
            <w:webHidden/>
          </w:rPr>
          <w:t>125</w:t>
        </w:r>
      </w:ins>
      <w:del w:id="189" w:author="Truxal, Steve     RTX" w:date="2023-07-26T18:45:00Z">
        <w:r w:rsidR="00C6432A" w:rsidDel="00651143">
          <w:rPr>
            <w:noProof/>
            <w:webHidden/>
          </w:rPr>
          <w:delText>123</w:delText>
        </w:r>
      </w:del>
      <w:r w:rsidR="00C6432A">
        <w:rPr>
          <w:noProof/>
          <w:webHidden/>
        </w:rPr>
        <w:fldChar w:fldCharType="end"/>
      </w:r>
      <w:r>
        <w:rPr>
          <w:noProof/>
        </w:rPr>
        <w:fldChar w:fldCharType="end"/>
      </w:r>
    </w:p>
    <w:p w14:paraId="587F4ACF" w14:textId="339FFF4F"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"_Toc135913104"</w:instrText>
      </w:r>
      <w:r>
        <w:fldChar w:fldCharType="separate"/>
      </w:r>
      <w:r w:rsidR="00C6432A" w:rsidRPr="00DA0855">
        <w:rPr>
          <w:rStyle w:val="Hyperlink"/>
          <w:noProof/>
        </w:rPr>
        <w:t>Figure 89 Verify ml upgrade_mode is false</w:t>
      </w:r>
      <w:r w:rsidR="00C6432A">
        <w:rPr>
          <w:noProof/>
          <w:webHidden/>
        </w:rPr>
        <w:tab/>
      </w:r>
      <w:r w:rsidR="00C6432A">
        <w:rPr>
          <w:noProof/>
          <w:webHidden/>
        </w:rPr>
        <w:fldChar w:fldCharType="begin"/>
      </w:r>
      <w:r w:rsidR="00C6432A">
        <w:rPr>
          <w:noProof/>
          <w:webHidden/>
        </w:rPr>
        <w:instrText xml:space="preserve"> PAGEREF _Toc135913104 \h </w:instrText>
      </w:r>
      <w:r w:rsidR="00C6432A">
        <w:rPr>
          <w:noProof/>
          <w:webHidden/>
        </w:rPr>
      </w:r>
      <w:r w:rsidR="00C6432A">
        <w:rPr>
          <w:noProof/>
          <w:webHidden/>
        </w:rPr>
        <w:fldChar w:fldCharType="separate"/>
      </w:r>
      <w:ins w:id="190" w:author="Truxal, Steve     RTX" w:date="2023-07-26T18:45:00Z">
        <w:r w:rsidR="00651143">
          <w:rPr>
            <w:noProof/>
            <w:webHidden/>
          </w:rPr>
          <w:t>126</w:t>
        </w:r>
      </w:ins>
      <w:del w:id="191" w:author="Truxal, Steve     RTX" w:date="2023-07-26T18:45:00Z">
        <w:r w:rsidR="00C6432A" w:rsidDel="00651143">
          <w:rPr>
            <w:noProof/>
            <w:webHidden/>
          </w:rPr>
          <w:delText>124</w:delText>
        </w:r>
      </w:del>
      <w:r w:rsidR="00C6432A">
        <w:rPr>
          <w:noProof/>
          <w:webHidden/>
        </w:rPr>
        <w:fldChar w:fldCharType="end"/>
      </w:r>
      <w:r>
        <w:rPr>
          <w:noProof/>
        </w:rPr>
        <w:fldChar w:fldCharType="end"/>
      </w:r>
    </w:p>
    <w:p w14:paraId="2665DA5E" w14:textId="1C123E1C"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"_Toc135913105"</w:instrText>
      </w:r>
      <w:r>
        <w:fldChar w:fldCharType="separate"/>
      </w:r>
      <w:r w:rsidR="00C6432A" w:rsidRPr="00DA0855">
        <w:rPr>
          <w:rStyle w:val="Hyperlink"/>
          <w:noProof/>
        </w:rPr>
        <w:t>Figure 90- Updated Service Monitor configuration</w:t>
      </w:r>
      <w:r w:rsidR="00C6432A">
        <w:rPr>
          <w:noProof/>
          <w:webHidden/>
        </w:rPr>
        <w:tab/>
      </w:r>
      <w:r w:rsidR="00C6432A">
        <w:rPr>
          <w:noProof/>
          <w:webHidden/>
        </w:rPr>
        <w:fldChar w:fldCharType="begin"/>
      </w:r>
      <w:r w:rsidR="00C6432A">
        <w:rPr>
          <w:noProof/>
          <w:webHidden/>
        </w:rPr>
        <w:instrText xml:space="preserve"> PAGEREF _Toc135913105 \h </w:instrText>
      </w:r>
      <w:r w:rsidR="00C6432A">
        <w:rPr>
          <w:noProof/>
          <w:webHidden/>
        </w:rPr>
      </w:r>
      <w:r w:rsidR="00C6432A">
        <w:rPr>
          <w:noProof/>
          <w:webHidden/>
        </w:rPr>
        <w:fldChar w:fldCharType="separate"/>
      </w:r>
      <w:ins w:id="192" w:author="Truxal, Steve     RTX" w:date="2023-07-26T18:45:00Z">
        <w:r w:rsidR="00651143">
          <w:rPr>
            <w:noProof/>
            <w:webHidden/>
          </w:rPr>
          <w:t>128</w:t>
        </w:r>
      </w:ins>
      <w:del w:id="193" w:author="Truxal, Steve     RTX" w:date="2023-07-26T18:45:00Z">
        <w:r w:rsidR="00C6432A" w:rsidDel="00651143">
          <w:rPr>
            <w:noProof/>
            <w:webHidden/>
          </w:rPr>
          <w:delText>126</w:delText>
        </w:r>
      </w:del>
      <w:r w:rsidR="00C6432A">
        <w:rPr>
          <w:noProof/>
          <w:webHidden/>
        </w:rPr>
        <w:fldChar w:fldCharType="end"/>
      </w:r>
      <w:r>
        <w:rPr>
          <w:noProof/>
        </w:rPr>
        <w:fldChar w:fldCharType="end"/>
      </w:r>
    </w:p>
    <w:p w14:paraId="2C770298" w14:textId="02E58BCC"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"_Toc135913106"</w:instrText>
      </w:r>
      <w:r>
        <w:fldChar w:fldCharType="separate"/>
      </w:r>
      <w:r w:rsidR="00C6432A" w:rsidRPr="00DA0855">
        <w:rPr>
          <w:rStyle w:val="Hyperlink"/>
          <w:noProof/>
        </w:rPr>
        <w:t>Figure 91 Login Screen example</w:t>
      </w:r>
      <w:r w:rsidR="00C6432A">
        <w:rPr>
          <w:noProof/>
          <w:webHidden/>
        </w:rPr>
        <w:tab/>
      </w:r>
      <w:r w:rsidR="00C6432A">
        <w:rPr>
          <w:noProof/>
          <w:webHidden/>
        </w:rPr>
        <w:fldChar w:fldCharType="begin"/>
      </w:r>
      <w:r w:rsidR="00C6432A">
        <w:rPr>
          <w:noProof/>
          <w:webHidden/>
        </w:rPr>
        <w:instrText xml:space="preserve"> PAGEREF _Toc135913106 \h </w:instrText>
      </w:r>
      <w:r w:rsidR="00C6432A">
        <w:rPr>
          <w:noProof/>
          <w:webHidden/>
        </w:rPr>
      </w:r>
      <w:r w:rsidR="00C6432A">
        <w:rPr>
          <w:noProof/>
          <w:webHidden/>
        </w:rPr>
        <w:fldChar w:fldCharType="separate"/>
      </w:r>
      <w:ins w:id="194" w:author="Truxal, Steve     RTX" w:date="2023-07-26T18:45:00Z">
        <w:r w:rsidR="00651143">
          <w:rPr>
            <w:noProof/>
            <w:webHidden/>
          </w:rPr>
          <w:t>129</w:t>
        </w:r>
      </w:ins>
      <w:del w:id="195" w:author="Truxal, Steve     RTX" w:date="2023-07-26T18:45:00Z">
        <w:r w:rsidR="00C6432A" w:rsidDel="00651143">
          <w:rPr>
            <w:noProof/>
            <w:webHidden/>
          </w:rPr>
          <w:delText>127</w:delText>
        </w:r>
      </w:del>
      <w:r w:rsidR="00C6432A">
        <w:rPr>
          <w:noProof/>
          <w:webHidden/>
        </w:rPr>
        <w:fldChar w:fldCharType="end"/>
      </w:r>
      <w:r>
        <w:rPr>
          <w:noProof/>
        </w:rPr>
        <w:fldChar w:fldCharType="end"/>
      </w:r>
    </w:p>
    <w:p w14:paraId="6CAB4EC4" w14:textId="3B30B97F"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"_Toc135913107"</w:instrText>
      </w:r>
      <w:r>
        <w:fldChar w:fldCharType="separate"/>
      </w:r>
      <w:r w:rsidR="00C6432A" w:rsidRPr="00DA0855">
        <w:rPr>
          <w:rStyle w:val="Hyperlink"/>
          <w:noProof/>
        </w:rPr>
        <w:t>Figure 92 Roles</w:t>
      </w:r>
      <w:r w:rsidR="00C6432A">
        <w:rPr>
          <w:noProof/>
          <w:webHidden/>
        </w:rPr>
        <w:tab/>
      </w:r>
      <w:r w:rsidR="00C6432A">
        <w:rPr>
          <w:noProof/>
          <w:webHidden/>
        </w:rPr>
        <w:fldChar w:fldCharType="begin"/>
      </w:r>
      <w:r w:rsidR="00C6432A">
        <w:rPr>
          <w:noProof/>
          <w:webHidden/>
        </w:rPr>
        <w:instrText xml:space="preserve"> PAGEREF _Toc135913107 \h </w:instrText>
      </w:r>
      <w:r w:rsidR="00C6432A">
        <w:rPr>
          <w:noProof/>
          <w:webHidden/>
        </w:rPr>
      </w:r>
      <w:r w:rsidR="00C6432A">
        <w:rPr>
          <w:noProof/>
          <w:webHidden/>
        </w:rPr>
        <w:fldChar w:fldCharType="separate"/>
      </w:r>
      <w:ins w:id="196" w:author="Truxal, Steve     RTX" w:date="2023-07-26T18:45:00Z">
        <w:r w:rsidR="00651143">
          <w:rPr>
            <w:noProof/>
            <w:webHidden/>
          </w:rPr>
          <w:t>131</w:t>
        </w:r>
      </w:ins>
      <w:del w:id="197" w:author="Truxal, Steve     RTX" w:date="2023-07-26T18:45:00Z">
        <w:r w:rsidR="00C6432A" w:rsidDel="00651143">
          <w:rPr>
            <w:noProof/>
            <w:webHidden/>
          </w:rPr>
          <w:delText>129</w:delText>
        </w:r>
      </w:del>
      <w:r w:rsidR="00C6432A">
        <w:rPr>
          <w:noProof/>
          <w:webHidden/>
        </w:rPr>
        <w:fldChar w:fldCharType="end"/>
      </w:r>
      <w:r>
        <w:rPr>
          <w:noProof/>
        </w:rPr>
        <w:fldChar w:fldCharType="end"/>
      </w:r>
    </w:p>
    <w:p w14:paraId="02F9B556" w14:textId="5749134E"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"_Toc135913108"</w:instrText>
      </w:r>
      <w:r>
        <w:fldChar w:fldCharType="separate"/>
      </w:r>
      <w:r w:rsidR="00C6432A" w:rsidRPr="00DA0855">
        <w:rPr>
          <w:rStyle w:val="Hyperlink"/>
          <w:noProof/>
        </w:rPr>
        <w:t>Figure 93 Example of Ingest Pipelines for version 7.17</w:t>
      </w:r>
      <w:r w:rsidR="00C6432A">
        <w:rPr>
          <w:noProof/>
          <w:webHidden/>
        </w:rPr>
        <w:tab/>
      </w:r>
      <w:r w:rsidR="00C6432A">
        <w:rPr>
          <w:noProof/>
          <w:webHidden/>
        </w:rPr>
        <w:fldChar w:fldCharType="begin"/>
      </w:r>
      <w:r w:rsidR="00C6432A">
        <w:rPr>
          <w:noProof/>
          <w:webHidden/>
        </w:rPr>
        <w:instrText xml:space="preserve"> PAGEREF _Toc135913108 \h </w:instrText>
      </w:r>
      <w:r w:rsidR="00C6432A">
        <w:rPr>
          <w:noProof/>
          <w:webHidden/>
        </w:rPr>
      </w:r>
      <w:r w:rsidR="00C6432A">
        <w:rPr>
          <w:noProof/>
          <w:webHidden/>
        </w:rPr>
        <w:fldChar w:fldCharType="separate"/>
      </w:r>
      <w:ins w:id="198" w:author="Truxal, Steve     RTX" w:date="2023-07-26T18:45:00Z">
        <w:r w:rsidR="00651143">
          <w:rPr>
            <w:noProof/>
            <w:webHidden/>
          </w:rPr>
          <w:t>132</w:t>
        </w:r>
      </w:ins>
      <w:del w:id="199" w:author="Truxal, Steve     RTX" w:date="2023-07-26T18:45:00Z">
        <w:r w:rsidR="00C6432A" w:rsidDel="00651143">
          <w:rPr>
            <w:noProof/>
            <w:webHidden/>
          </w:rPr>
          <w:delText>130</w:delText>
        </w:r>
      </w:del>
      <w:r w:rsidR="00C6432A">
        <w:rPr>
          <w:noProof/>
          <w:webHidden/>
        </w:rPr>
        <w:fldChar w:fldCharType="end"/>
      </w:r>
      <w:r>
        <w:rPr>
          <w:noProof/>
        </w:rPr>
        <w:fldChar w:fldCharType="end"/>
      </w:r>
    </w:p>
    <w:p w14:paraId="40AE48BC" w14:textId="297683D5"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"_Toc135913109"</w:instrText>
      </w:r>
      <w:r>
        <w:fldChar w:fldCharType="separate"/>
      </w:r>
      <w:r w:rsidR="00C6432A" w:rsidRPr="00DA0855">
        <w:rPr>
          <w:rStyle w:val="Hyperlink"/>
          <w:bCs/>
          <w:noProof/>
        </w:rPr>
        <w:t>Figure 94 GET _cat/aliases/*beat-{version}&gt;*?v&amp;s=alias output</w:t>
      </w:r>
      <w:r w:rsidR="00C6432A">
        <w:rPr>
          <w:noProof/>
          <w:webHidden/>
        </w:rPr>
        <w:tab/>
      </w:r>
      <w:r w:rsidR="00C6432A">
        <w:rPr>
          <w:noProof/>
          <w:webHidden/>
        </w:rPr>
        <w:fldChar w:fldCharType="begin"/>
      </w:r>
      <w:r w:rsidR="00C6432A">
        <w:rPr>
          <w:noProof/>
          <w:webHidden/>
        </w:rPr>
        <w:instrText xml:space="preserve"> PAGEREF _Toc135913109 \h </w:instrText>
      </w:r>
      <w:r w:rsidR="00C6432A">
        <w:rPr>
          <w:noProof/>
          <w:webHidden/>
        </w:rPr>
      </w:r>
      <w:r w:rsidR="00C6432A">
        <w:rPr>
          <w:noProof/>
          <w:webHidden/>
        </w:rPr>
        <w:fldChar w:fldCharType="separate"/>
      </w:r>
      <w:ins w:id="200" w:author="Truxal, Steve     RTX" w:date="2023-07-26T18:45:00Z">
        <w:r w:rsidR="00651143">
          <w:rPr>
            <w:noProof/>
            <w:webHidden/>
          </w:rPr>
          <w:t>138</w:t>
        </w:r>
      </w:ins>
      <w:del w:id="201" w:author="Truxal, Steve     RTX" w:date="2023-07-26T18:45:00Z">
        <w:r w:rsidR="00C6432A" w:rsidDel="00651143">
          <w:rPr>
            <w:noProof/>
            <w:webHidden/>
          </w:rPr>
          <w:delText>133</w:delText>
        </w:r>
      </w:del>
      <w:r w:rsidR="00C6432A">
        <w:rPr>
          <w:noProof/>
          <w:webHidden/>
        </w:rPr>
        <w:fldChar w:fldCharType="end"/>
      </w:r>
      <w:r>
        <w:rPr>
          <w:noProof/>
        </w:rPr>
        <w:fldChar w:fldCharType="end"/>
      </w:r>
    </w:p>
    <w:p w14:paraId="79291961" w14:textId="42AC5CD1"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"_Toc135913110"</w:instrText>
      </w:r>
      <w:r>
        <w:fldChar w:fldCharType="separate"/>
      </w:r>
      <w:r w:rsidR="00C6432A" w:rsidRPr="00DA0855">
        <w:rPr>
          <w:rStyle w:val="Hyperlink"/>
          <w:noProof/>
        </w:rPr>
        <w:t>Figure 95 Pipelines</w:t>
      </w:r>
      <w:r w:rsidR="00C6432A">
        <w:rPr>
          <w:noProof/>
          <w:webHidden/>
        </w:rPr>
        <w:tab/>
      </w:r>
      <w:r w:rsidR="00C6432A">
        <w:rPr>
          <w:noProof/>
          <w:webHidden/>
        </w:rPr>
        <w:fldChar w:fldCharType="begin"/>
      </w:r>
      <w:r w:rsidR="00C6432A">
        <w:rPr>
          <w:noProof/>
          <w:webHidden/>
        </w:rPr>
        <w:instrText xml:space="preserve"> PAGEREF _Toc135913110 \h </w:instrText>
      </w:r>
      <w:r w:rsidR="00C6432A">
        <w:rPr>
          <w:noProof/>
          <w:webHidden/>
        </w:rPr>
      </w:r>
      <w:r w:rsidR="00C6432A">
        <w:rPr>
          <w:noProof/>
          <w:webHidden/>
        </w:rPr>
        <w:fldChar w:fldCharType="separate"/>
      </w:r>
      <w:ins w:id="202" w:author="Truxal, Steve     RTX" w:date="2023-07-26T18:45:00Z">
        <w:r w:rsidR="00651143">
          <w:rPr>
            <w:noProof/>
            <w:webHidden/>
          </w:rPr>
          <w:t>139</w:t>
        </w:r>
      </w:ins>
      <w:del w:id="203" w:author="Truxal, Steve     RTX" w:date="2023-07-26T18:45:00Z">
        <w:r w:rsidR="00C6432A" w:rsidDel="00651143">
          <w:rPr>
            <w:noProof/>
            <w:webHidden/>
          </w:rPr>
          <w:delText>134</w:delText>
        </w:r>
      </w:del>
      <w:r w:rsidR="00C6432A">
        <w:rPr>
          <w:noProof/>
          <w:webHidden/>
        </w:rPr>
        <w:fldChar w:fldCharType="end"/>
      </w:r>
      <w:r>
        <w:rPr>
          <w:noProof/>
        </w:rPr>
        <w:fldChar w:fldCharType="end"/>
      </w:r>
    </w:p>
    <w:p w14:paraId="38BFA137" w14:textId="6971A0FB"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"_Toc135913111"</w:instrText>
      </w:r>
      <w:r>
        <w:fldChar w:fldCharType="separate"/>
      </w:r>
      <w:r w:rsidR="00C6432A" w:rsidRPr="00DA0855">
        <w:rPr>
          <w:rStyle w:val="Hyperlink"/>
          <w:noProof/>
        </w:rPr>
        <w:t>Figure 96- Logstash Node Monitoring Selection</w:t>
      </w:r>
      <w:r w:rsidR="00C6432A">
        <w:rPr>
          <w:noProof/>
          <w:webHidden/>
        </w:rPr>
        <w:tab/>
      </w:r>
      <w:r w:rsidR="00C6432A">
        <w:rPr>
          <w:noProof/>
          <w:webHidden/>
        </w:rPr>
        <w:fldChar w:fldCharType="begin"/>
      </w:r>
      <w:r w:rsidR="00C6432A">
        <w:rPr>
          <w:noProof/>
          <w:webHidden/>
        </w:rPr>
        <w:instrText xml:space="preserve"> PAGEREF _Toc135913111 \h </w:instrText>
      </w:r>
      <w:r w:rsidR="00C6432A">
        <w:rPr>
          <w:noProof/>
          <w:webHidden/>
        </w:rPr>
      </w:r>
      <w:r w:rsidR="00C6432A">
        <w:rPr>
          <w:noProof/>
          <w:webHidden/>
        </w:rPr>
        <w:fldChar w:fldCharType="separate"/>
      </w:r>
      <w:ins w:id="204" w:author="Truxal, Steve     RTX" w:date="2023-07-26T18:45:00Z">
        <w:r w:rsidR="00651143">
          <w:rPr>
            <w:noProof/>
            <w:webHidden/>
          </w:rPr>
          <w:t>141</w:t>
        </w:r>
      </w:ins>
      <w:del w:id="205" w:author="Truxal, Steve     RTX" w:date="2023-07-26T18:45:00Z">
        <w:r w:rsidR="00C6432A" w:rsidDel="00651143">
          <w:rPr>
            <w:noProof/>
            <w:webHidden/>
          </w:rPr>
          <w:delText>136</w:delText>
        </w:r>
      </w:del>
      <w:r w:rsidR="00C6432A">
        <w:rPr>
          <w:noProof/>
          <w:webHidden/>
        </w:rPr>
        <w:fldChar w:fldCharType="end"/>
      </w:r>
      <w:r>
        <w:rPr>
          <w:noProof/>
        </w:rPr>
        <w:fldChar w:fldCharType="end"/>
      </w:r>
    </w:p>
    <w:p w14:paraId="2A9881F0" w14:textId="47399BF8"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"_Toc135913112"</w:instrText>
      </w:r>
      <w:r>
        <w:fldChar w:fldCharType="separate"/>
      </w:r>
      <w:r w:rsidR="00C6432A" w:rsidRPr="00DA0855">
        <w:rPr>
          <w:rStyle w:val="Hyperlink"/>
          <w:noProof/>
        </w:rPr>
        <w:t>Figure 96 Logstash Nodes example (Note: el07 is running logstash to add a row for the example)</w:t>
      </w:r>
      <w:r w:rsidR="00C6432A">
        <w:rPr>
          <w:noProof/>
          <w:webHidden/>
        </w:rPr>
        <w:tab/>
      </w:r>
      <w:r w:rsidR="00C6432A">
        <w:rPr>
          <w:noProof/>
          <w:webHidden/>
        </w:rPr>
        <w:fldChar w:fldCharType="begin"/>
      </w:r>
      <w:r w:rsidR="00C6432A">
        <w:rPr>
          <w:noProof/>
          <w:webHidden/>
        </w:rPr>
        <w:instrText xml:space="preserve"> PAGEREF _Toc135913112 \h </w:instrText>
      </w:r>
      <w:r w:rsidR="00C6432A">
        <w:rPr>
          <w:noProof/>
          <w:webHidden/>
        </w:rPr>
      </w:r>
      <w:r w:rsidR="00C6432A">
        <w:rPr>
          <w:noProof/>
          <w:webHidden/>
        </w:rPr>
        <w:fldChar w:fldCharType="separate"/>
      </w:r>
      <w:ins w:id="206" w:author="Truxal, Steve     RTX" w:date="2023-07-26T18:45:00Z">
        <w:r w:rsidR="00651143">
          <w:rPr>
            <w:noProof/>
            <w:webHidden/>
          </w:rPr>
          <w:t>142</w:t>
        </w:r>
      </w:ins>
      <w:del w:id="207" w:author="Truxal, Steve     RTX" w:date="2023-07-26T18:45:00Z">
        <w:r w:rsidR="00C6432A" w:rsidDel="00651143">
          <w:rPr>
            <w:noProof/>
            <w:webHidden/>
          </w:rPr>
          <w:delText>137</w:delText>
        </w:r>
      </w:del>
      <w:r w:rsidR="00C6432A">
        <w:rPr>
          <w:noProof/>
          <w:webHidden/>
        </w:rPr>
        <w:fldChar w:fldCharType="end"/>
      </w:r>
      <w:r>
        <w:rPr>
          <w:noProof/>
        </w:rPr>
        <w:fldChar w:fldCharType="end"/>
      </w:r>
    </w:p>
    <w:p w14:paraId="37BDAE8D" w14:textId="08214A52"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"_Toc135913113"</w:instrText>
      </w:r>
      <w:r>
        <w:fldChar w:fldCharType="separate"/>
      </w:r>
      <w:r w:rsidR="00C6432A" w:rsidRPr="00DA0855">
        <w:rPr>
          <w:rStyle w:val="Hyperlink"/>
          <w:noProof/>
        </w:rPr>
        <w:t>Figure 97 Upgrade Complete</w:t>
      </w:r>
      <w:r w:rsidR="00C6432A">
        <w:rPr>
          <w:noProof/>
          <w:webHidden/>
        </w:rPr>
        <w:tab/>
      </w:r>
      <w:r w:rsidR="00C6432A">
        <w:rPr>
          <w:noProof/>
          <w:webHidden/>
        </w:rPr>
        <w:fldChar w:fldCharType="begin"/>
      </w:r>
      <w:r w:rsidR="00C6432A">
        <w:rPr>
          <w:noProof/>
          <w:webHidden/>
        </w:rPr>
        <w:instrText xml:space="preserve"> PAGEREF _Toc135913113 \h </w:instrText>
      </w:r>
      <w:r w:rsidR="00C6432A">
        <w:rPr>
          <w:noProof/>
          <w:webHidden/>
        </w:rPr>
      </w:r>
      <w:r w:rsidR="00C6432A">
        <w:rPr>
          <w:noProof/>
          <w:webHidden/>
        </w:rPr>
        <w:fldChar w:fldCharType="separate"/>
      </w:r>
      <w:ins w:id="208" w:author="Truxal, Steve     RTX" w:date="2023-07-26T18:45:00Z">
        <w:r w:rsidR="00651143">
          <w:rPr>
            <w:noProof/>
            <w:webHidden/>
          </w:rPr>
          <w:t>142</w:t>
        </w:r>
      </w:ins>
      <w:del w:id="209" w:author="Truxal, Steve     RTX" w:date="2023-07-26T18:45:00Z">
        <w:r w:rsidR="00C6432A" w:rsidDel="00651143">
          <w:rPr>
            <w:noProof/>
            <w:webHidden/>
          </w:rPr>
          <w:delText>137</w:delText>
        </w:r>
      </w:del>
      <w:r w:rsidR="00C6432A">
        <w:rPr>
          <w:noProof/>
          <w:webHidden/>
        </w:rPr>
        <w:fldChar w:fldCharType="end"/>
      </w:r>
      <w:r>
        <w:rPr>
          <w:noProof/>
        </w:rPr>
        <w:fldChar w:fldCharType="end"/>
      </w:r>
    </w:p>
    <w:p w14:paraId="02DE3350" w14:textId="002CDB5F"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"_Toc135913114"</w:instrText>
      </w:r>
      <w:r>
        <w:fldChar w:fldCharType="separate"/>
      </w:r>
      <w:r w:rsidR="00C6432A" w:rsidRPr="00DA0855">
        <w:rPr>
          <w:rStyle w:val="Hyperlink"/>
          <w:noProof/>
        </w:rPr>
        <w:t>Figure 98 Configuration File</w:t>
      </w:r>
      <w:r w:rsidR="00C6432A">
        <w:rPr>
          <w:noProof/>
          <w:webHidden/>
        </w:rPr>
        <w:tab/>
      </w:r>
      <w:r w:rsidR="00C6432A">
        <w:rPr>
          <w:noProof/>
          <w:webHidden/>
        </w:rPr>
        <w:fldChar w:fldCharType="begin"/>
      </w:r>
      <w:r w:rsidR="00C6432A">
        <w:rPr>
          <w:noProof/>
          <w:webHidden/>
        </w:rPr>
        <w:instrText xml:space="preserve"> PAGEREF _Toc135913114 \h </w:instrText>
      </w:r>
      <w:r w:rsidR="00C6432A">
        <w:rPr>
          <w:noProof/>
          <w:webHidden/>
        </w:rPr>
      </w:r>
      <w:r w:rsidR="00C6432A">
        <w:rPr>
          <w:noProof/>
          <w:webHidden/>
        </w:rPr>
        <w:fldChar w:fldCharType="separate"/>
      </w:r>
      <w:ins w:id="210" w:author="Truxal, Steve     RTX" w:date="2023-07-26T18:45:00Z">
        <w:r w:rsidR="00651143">
          <w:rPr>
            <w:noProof/>
            <w:webHidden/>
          </w:rPr>
          <w:t>144</w:t>
        </w:r>
      </w:ins>
      <w:del w:id="211" w:author="Truxal, Steve     RTX" w:date="2023-07-26T18:45:00Z">
        <w:r w:rsidR="00C6432A" w:rsidDel="00651143">
          <w:rPr>
            <w:noProof/>
            <w:webHidden/>
          </w:rPr>
          <w:delText>139</w:delText>
        </w:r>
      </w:del>
      <w:r w:rsidR="00C6432A">
        <w:rPr>
          <w:noProof/>
          <w:webHidden/>
        </w:rPr>
        <w:fldChar w:fldCharType="end"/>
      </w:r>
      <w:r>
        <w:rPr>
          <w:noProof/>
        </w:rPr>
        <w:fldChar w:fldCharType="end"/>
      </w:r>
    </w:p>
    <w:p w14:paraId="2163409B" w14:textId="53E88C19"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"_Toc135913115"</w:instrText>
      </w:r>
      <w:r>
        <w:fldChar w:fldCharType="separate"/>
      </w:r>
      <w:r w:rsidR="00C6432A" w:rsidRPr="00DA0855">
        <w:rPr>
          <w:rStyle w:val="Hyperlink"/>
          <w:noProof/>
        </w:rPr>
        <w:t>Figure 99 X11 Forwarding Setup Successfully</w:t>
      </w:r>
      <w:r w:rsidR="00C6432A">
        <w:rPr>
          <w:noProof/>
          <w:webHidden/>
        </w:rPr>
        <w:tab/>
      </w:r>
      <w:r w:rsidR="00C6432A">
        <w:rPr>
          <w:noProof/>
          <w:webHidden/>
        </w:rPr>
        <w:fldChar w:fldCharType="begin"/>
      </w:r>
      <w:r w:rsidR="00C6432A">
        <w:rPr>
          <w:noProof/>
          <w:webHidden/>
        </w:rPr>
        <w:instrText xml:space="preserve"> PAGEREF _Toc135913115 \h </w:instrText>
      </w:r>
      <w:r w:rsidR="00C6432A">
        <w:rPr>
          <w:noProof/>
          <w:webHidden/>
        </w:rPr>
      </w:r>
      <w:r w:rsidR="00C6432A">
        <w:rPr>
          <w:noProof/>
          <w:webHidden/>
        </w:rPr>
        <w:fldChar w:fldCharType="separate"/>
      </w:r>
      <w:ins w:id="212" w:author="Truxal, Steve     RTX" w:date="2023-07-26T18:45:00Z">
        <w:r w:rsidR="00651143">
          <w:rPr>
            <w:noProof/>
            <w:webHidden/>
          </w:rPr>
          <w:t>146</w:t>
        </w:r>
      </w:ins>
      <w:del w:id="213" w:author="Truxal, Steve     RTX" w:date="2023-07-26T18:45:00Z">
        <w:r w:rsidR="00C6432A" w:rsidDel="00651143">
          <w:rPr>
            <w:noProof/>
            <w:webHidden/>
          </w:rPr>
          <w:delText>141</w:delText>
        </w:r>
      </w:del>
      <w:r w:rsidR="00C6432A">
        <w:rPr>
          <w:noProof/>
          <w:webHidden/>
        </w:rPr>
        <w:fldChar w:fldCharType="end"/>
      </w:r>
      <w:r>
        <w:rPr>
          <w:noProof/>
        </w:rPr>
        <w:fldChar w:fldCharType="end"/>
      </w:r>
    </w:p>
    <w:p w14:paraId="77B24B28" w14:textId="1B538AF4"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"_Toc135913116"</w:instrText>
      </w:r>
      <w:r>
        <w:fldChar w:fldCharType="separate"/>
      </w:r>
      <w:r w:rsidR="00C6432A" w:rsidRPr="00DA0855">
        <w:rPr>
          <w:rStyle w:val="Hyperlink"/>
          <w:noProof/>
        </w:rPr>
        <w:t>Figure 100 xauth list example with logstash host</w:t>
      </w:r>
      <w:r w:rsidR="00C6432A">
        <w:rPr>
          <w:noProof/>
          <w:webHidden/>
        </w:rPr>
        <w:tab/>
      </w:r>
      <w:r w:rsidR="00C6432A">
        <w:rPr>
          <w:noProof/>
          <w:webHidden/>
        </w:rPr>
        <w:fldChar w:fldCharType="begin"/>
      </w:r>
      <w:r w:rsidR="00C6432A">
        <w:rPr>
          <w:noProof/>
          <w:webHidden/>
        </w:rPr>
        <w:instrText xml:space="preserve"> PAGEREF _Toc135913116 \h </w:instrText>
      </w:r>
      <w:r w:rsidR="00C6432A">
        <w:rPr>
          <w:noProof/>
          <w:webHidden/>
        </w:rPr>
      </w:r>
      <w:r w:rsidR="00C6432A">
        <w:rPr>
          <w:noProof/>
          <w:webHidden/>
        </w:rPr>
        <w:fldChar w:fldCharType="separate"/>
      </w:r>
      <w:ins w:id="214" w:author="Truxal, Steve     RTX" w:date="2023-07-26T18:45:00Z">
        <w:r w:rsidR="00651143">
          <w:rPr>
            <w:noProof/>
            <w:webHidden/>
          </w:rPr>
          <w:t>147</w:t>
        </w:r>
      </w:ins>
      <w:del w:id="215" w:author="Truxal, Steve     RTX" w:date="2023-07-26T18:45:00Z">
        <w:r w:rsidR="00C6432A" w:rsidDel="00651143">
          <w:rPr>
            <w:noProof/>
            <w:webHidden/>
          </w:rPr>
          <w:delText>142</w:delText>
        </w:r>
      </w:del>
      <w:r w:rsidR="00C6432A">
        <w:rPr>
          <w:noProof/>
          <w:webHidden/>
        </w:rPr>
        <w:fldChar w:fldCharType="end"/>
      </w:r>
      <w:r>
        <w:rPr>
          <w:noProof/>
        </w:rPr>
        <w:fldChar w:fldCharType="end"/>
      </w:r>
    </w:p>
    <w:p w14:paraId="0DFA2E01" w14:textId="6F067BC5"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"_Toc135913117"</w:instrText>
      </w:r>
      <w:r>
        <w:fldChar w:fldCharType="separate"/>
      </w:r>
      <w:r w:rsidR="00C6432A" w:rsidRPr="00DA0855">
        <w:rPr>
          <w:rStyle w:val="Hyperlink"/>
          <w:noProof/>
        </w:rPr>
        <w:t>Figure 101 xauth add &lt;cookie&gt;</w:t>
      </w:r>
      <w:r w:rsidR="00C6432A">
        <w:rPr>
          <w:noProof/>
          <w:webHidden/>
        </w:rPr>
        <w:tab/>
      </w:r>
      <w:r w:rsidR="00C6432A">
        <w:rPr>
          <w:noProof/>
          <w:webHidden/>
        </w:rPr>
        <w:fldChar w:fldCharType="begin"/>
      </w:r>
      <w:r w:rsidR="00C6432A">
        <w:rPr>
          <w:noProof/>
          <w:webHidden/>
        </w:rPr>
        <w:instrText xml:space="preserve"> PAGEREF _Toc135913117 \h </w:instrText>
      </w:r>
      <w:r w:rsidR="00C6432A">
        <w:rPr>
          <w:noProof/>
          <w:webHidden/>
        </w:rPr>
      </w:r>
      <w:r w:rsidR="00C6432A">
        <w:rPr>
          <w:noProof/>
          <w:webHidden/>
        </w:rPr>
        <w:fldChar w:fldCharType="separate"/>
      </w:r>
      <w:ins w:id="216" w:author="Truxal, Steve     RTX" w:date="2023-07-26T18:45:00Z">
        <w:r w:rsidR="00651143">
          <w:rPr>
            <w:noProof/>
            <w:webHidden/>
          </w:rPr>
          <w:t>147</w:t>
        </w:r>
      </w:ins>
      <w:del w:id="217" w:author="Truxal, Steve     RTX" w:date="2023-07-26T18:45:00Z">
        <w:r w:rsidR="00C6432A" w:rsidDel="00651143">
          <w:rPr>
            <w:noProof/>
            <w:webHidden/>
          </w:rPr>
          <w:delText>142</w:delText>
        </w:r>
      </w:del>
      <w:r w:rsidR="00C6432A">
        <w:rPr>
          <w:noProof/>
          <w:webHidden/>
        </w:rPr>
        <w:fldChar w:fldCharType="end"/>
      </w:r>
      <w:r>
        <w:rPr>
          <w:noProof/>
        </w:rPr>
        <w:fldChar w:fldCharType="end"/>
      </w:r>
    </w:p>
    <w:p w14:paraId="51C38234" w14:textId="66C71931"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"_Toc135913118"</w:instrText>
      </w:r>
      <w:r>
        <w:fldChar w:fldCharType="separate"/>
      </w:r>
      <w:r w:rsidR="00C6432A" w:rsidRPr="00DA0855">
        <w:rPr>
          <w:rStyle w:val="Hyperlink"/>
          <w:noProof/>
        </w:rPr>
        <w:t>Figure 102 Device Configuration GUI</w:t>
      </w:r>
      <w:r w:rsidR="00C6432A">
        <w:rPr>
          <w:noProof/>
          <w:webHidden/>
        </w:rPr>
        <w:tab/>
      </w:r>
      <w:r w:rsidR="00C6432A">
        <w:rPr>
          <w:noProof/>
          <w:webHidden/>
        </w:rPr>
        <w:fldChar w:fldCharType="begin"/>
      </w:r>
      <w:r w:rsidR="00C6432A">
        <w:rPr>
          <w:noProof/>
          <w:webHidden/>
        </w:rPr>
        <w:instrText xml:space="preserve"> PAGEREF _Toc135913118 \h </w:instrText>
      </w:r>
      <w:r w:rsidR="00C6432A">
        <w:rPr>
          <w:noProof/>
          <w:webHidden/>
        </w:rPr>
      </w:r>
      <w:r w:rsidR="00C6432A">
        <w:rPr>
          <w:noProof/>
          <w:webHidden/>
        </w:rPr>
        <w:fldChar w:fldCharType="separate"/>
      </w:r>
      <w:ins w:id="218" w:author="Truxal, Steve     RTX" w:date="2023-07-26T18:45:00Z">
        <w:r w:rsidR="00651143">
          <w:rPr>
            <w:noProof/>
            <w:webHidden/>
          </w:rPr>
          <w:t>148</w:t>
        </w:r>
      </w:ins>
      <w:del w:id="219" w:author="Truxal, Steve     RTX" w:date="2023-07-26T18:45:00Z">
        <w:r w:rsidR="00C6432A" w:rsidDel="00651143">
          <w:rPr>
            <w:noProof/>
            <w:webHidden/>
          </w:rPr>
          <w:delText>143</w:delText>
        </w:r>
      </w:del>
      <w:r w:rsidR="00C6432A">
        <w:rPr>
          <w:noProof/>
          <w:webHidden/>
        </w:rPr>
        <w:fldChar w:fldCharType="end"/>
      </w:r>
      <w:r>
        <w:rPr>
          <w:noProof/>
        </w:rPr>
        <w:fldChar w:fldCharType="end"/>
      </w:r>
    </w:p>
    <w:p w14:paraId="5466D450" w14:textId="7F1E6AE7"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"_Toc135913119"</w:instrText>
      </w:r>
      <w:r>
        <w:fldChar w:fldCharType="separate"/>
      </w:r>
      <w:r w:rsidR="00C6432A" w:rsidRPr="00DA0855">
        <w:rPr>
          <w:rStyle w:val="Hyperlink"/>
          <w:noProof/>
        </w:rPr>
        <w:t>Figure 103 Select Device to Configure</w:t>
      </w:r>
      <w:r w:rsidR="00C6432A">
        <w:rPr>
          <w:noProof/>
          <w:webHidden/>
        </w:rPr>
        <w:tab/>
      </w:r>
      <w:r w:rsidR="00C6432A">
        <w:rPr>
          <w:noProof/>
          <w:webHidden/>
        </w:rPr>
        <w:fldChar w:fldCharType="begin"/>
      </w:r>
      <w:r w:rsidR="00C6432A">
        <w:rPr>
          <w:noProof/>
          <w:webHidden/>
        </w:rPr>
        <w:instrText xml:space="preserve"> PAGEREF _Toc135913119 \h </w:instrText>
      </w:r>
      <w:r w:rsidR="00C6432A">
        <w:rPr>
          <w:noProof/>
          <w:webHidden/>
        </w:rPr>
      </w:r>
      <w:r w:rsidR="00C6432A">
        <w:rPr>
          <w:noProof/>
          <w:webHidden/>
        </w:rPr>
        <w:fldChar w:fldCharType="separate"/>
      </w:r>
      <w:ins w:id="220" w:author="Truxal, Steve     RTX" w:date="2023-07-26T18:45:00Z">
        <w:r w:rsidR="00651143">
          <w:rPr>
            <w:noProof/>
            <w:webHidden/>
          </w:rPr>
          <w:t>148</w:t>
        </w:r>
      </w:ins>
      <w:del w:id="221" w:author="Truxal, Steve     RTX" w:date="2023-07-26T18:45:00Z">
        <w:r w:rsidR="00C6432A" w:rsidDel="00651143">
          <w:rPr>
            <w:noProof/>
            <w:webHidden/>
          </w:rPr>
          <w:delText>143</w:delText>
        </w:r>
      </w:del>
      <w:r w:rsidR="00C6432A">
        <w:rPr>
          <w:noProof/>
          <w:webHidden/>
        </w:rPr>
        <w:fldChar w:fldCharType="end"/>
      </w:r>
      <w:r>
        <w:rPr>
          <w:noProof/>
        </w:rPr>
        <w:fldChar w:fldCharType="end"/>
      </w:r>
    </w:p>
    <w:p w14:paraId="07EBEF96" w14:textId="4CF814A8"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"_Toc135913120"</w:instrText>
      </w:r>
      <w:r>
        <w:fldChar w:fldCharType="separate"/>
      </w:r>
      <w:r w:rsidR="00C6432A" w:rsidRPr="00DA0855">
        <w:rPr>
          <w:rStyle w:val="Hyperlink"/>
          <w:noProof/>
        </w:rPr>
        <w:t>Figure 104 Configure Device</w:t>
      </w:r>
      <w:r w:rsidR="00C6432A">
        <w:rPr>
          <w:noProof/>
          <w:webHidden/>
        </w:rPr>
        <w:tab/>
      </w:r>
      <w:r w:rsidR="00C6432A">
        <w:rPr>
          <w:noProof/>
          <w:webHidden/>
        </w:rPr>
        <w:fldChar w:fldCharType="begin"/>
      </w:r>
      <w:r w:rsidR="00C6432A">
        <w:rPr>
          <w:noProof/>
          <w:webHidden/>
        </w:rPr>
        <w:instrText xml:space="preserve"> PAGEREF _Toc135913120 \h </w:instrText>
      </w:r>
      <w:r w:rsidR="00C6432A">
        <w:rPr>
          <w:noProof/>
          <w:webHidden/>
        </w:rPr>
      </w:r>
      <w:r w:rsidR="00C6432A">
        <w:rPr>
          <w:noProof/>
          <w:webHidden/>
        </w:rPr>
        <w:fldChar w:fldCharType="separate"/>
      </w:r>
      <w:ins w:id="222" w:author="Truxal, Steve     RTX" w:date="2023-07-26T18:45:00Z">
        <w:r w:rsidR="00651143">
          <w:rPr>
            <w:noProof/>
            <w:webHidden/>
          </w:rPr>
          <w:t>149</w:t>
        </w:r>
      </w:ins>
      <w:del w:id="223" w:author="Truxal, Steve     RTX" w:date="2023-07-26T18:45:00Z">
        <w:r w:rsidR="00C6432A" w:rsidDel="00651143">
          <w:rPr>
            <w:noProof/>
            <w:webHidden/>
          </w:rPr>
          <w:delText>144</w:delText>
        </w:r>
      </w:del>
      <w:r w:rsidR="00C6432A">
        <w:rPr>
          <w:noProof/>
          <w:webHidden/>
        </w:rPr>
        <w:fldChar w:fldCharType="end"/>
      </w:r>
      <w:r>
        <w:rPr>
          <w:noProof/>
        </w:rPr>
        <w:fldChar w:fldCharType="end"/>
      </w:r>
    </w:p>
    <w:p w14:paraId="0152FDE6" w14:textId="643D4ADE"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"_Toc135913121"</w:instrText>
      </w:r>
      <w:r>
        <w:fldChar w:fldCharType="separate"/>
      </w:r>
      <w:r w:rsidR="00C6432A" w:rsidRPr="00DA0855">
        <w:rPr>
          <w:rStyle w:val="Hyperlink"/>
          <w:noProof/>
        </w:rPr>
        <w:t>Figure 105 Device Added to List</w:t>
      </w:r>
      <w:r w:rsidR="00C6432A">
        <w:rPr>
          <w:noProof/>
          <w:webHidden/>
        </w:rPr>
        <w:tab/>
      </w:r>
      <w:r w:rsidR="00C6432A">
        <w:rPr>
          <w:noProof/>
          <w:webHidden/>
        </w:rPr>
        <w:fldChar w:fldCharType="begin"/>
      </w:r>
      <w:r w:rsidR="00C6432A">
        <w:rPr>
          <w:noProof/>
          <w:webHidden/>
        </w:rPr>
        <w:instrText xml:space="preserve"> PAGEREF _Toc135913121 \h </w:instrText>
      </w:r>
      <w:r w:rsidR="00C6432A">
        <w:rPr>
          <w:noProof/>
          <w:webHidden/>
        </w:rPr>
      </w:r>
      <w:r w:rsidR="00C6432A">
        <w:rPr>
          <w:noProof/>
          <w:webHidden/>
        </w:rPr>
        <w:fldChar w:fldCharType="separate"/>
      </w:r>
      <w:ins w:id="224" w:author="Truxal, Steve     RTX" w:date="2023-07-26T18:45:00Z">
        <w:r w:rsidR="00651143">
          <w:rPr>
            <w:noProof/>
            <w:webHidden/>
          </w:rPr>
          <w:t>149</w:t>
        </w:r>
      </w:ins>
      <w:del w:id="225" w:author="Truxal, Steve     RTX" w:date="2023-07-26T18:45:00Z">
        <w:r w:rsidR="00C6432A" w:rsidDel="00651143">
          <w:rPr>
            <w:noProof/>
            <w:webHidden/>
          </w:rPr>
          <w:delText>144</w:delText>
        </w:r>
      </w:del>
      <w:r w:rsidR="00C6432A">
        <w:rPr>
          <w:noProof/>
          <w:webHidden/>
        </w:rPr>
        <w:fldChar w:fldCharType="end"/>
      </w:r>
      <w:r>
        <w:rPr>
          <w:noProof/>
        </w:rPr>
        <w:fldChar w:fldCharType="end"/>
      </w:r>
    </w:p>
    <w:p w14:paraId="67E32111" w14:textId="1E6E1EB0"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"_Toc135913122"</w:instrText>
      </w:r>
      <w:r>
        <w:fldChar w:fldCharType="separate"/>
      </w:r>
      <w:r w:rsidR="00C6432A" w:rsidRPr="00DA0855">
        <w:rPr>
          <w:rStyle w:val="Hyperlink"/>
          <w:noProof/>
        </w:rPr>
        <w:t>Figure 106 Publish Device Configuration</w:t>
      </w:r>
      <w:r w:rsidR="00C6432A">
        <w:rPr>
          <w:noProof/>
          <w:webHidden/>
        </w:rPr>
        <w:tab/>
      </w:r>
      <w:r w:rsidR="00C6432A">
        <w:rPr>
          <w:noProof/>
          <w:webHidden/>
        </w:rPr>
        <w:fldChar w:fldCharType="begin"/>
      </w:r>
      <w:r w:rsidR="00C6432A">
        <w:rPr>
          <w:noProof/>
          <w:webHidden/>
        </w:rPr>
        <w:instrText xml:space="preserve"> PAGEREF _Toc135913122 \h </w:instrText>
      </w:r>
      <w:r w:rsidR="00C6432A">
        <w:rPr>
          <w:noProof/>
          <w:webHidden/>
        </w:rPr>
      </w:r>
      <w:r w:rsidR="00C6432A">
        <w:rPr>
          <w:noProof/>
          <w:webHidden/>
        </w:rPr>
        <w:fldChar w:fldCharType="separate"/>
      </w:r>
      <w:ins w:id="226" w:author="Truxal, Steve     RTX" w:date="2023-07-26T18:45:00Z">
        <w:r w:rsidR="00651143">
          <w:rPr>
            <w:noProof/>
            <w:webHidden/>
          </w:rPr>
          <w:t>150</w:t>
        </w:r>
      </w:ins>
      <w:del w:id="227" w:author="Truxal, Steve     RTX" w:date="2023-07-26T18:45:00Z">
        <w:r w:rsidR="00C6432A" w:rsidDel="00651143">
          <w:rPr>
            <w:noProof/>
            <w:webHidden/>
          </w:rPr>
          <w:delText>145</w:delText>
        </w:r>
      </w:del>
      <w:r w:rsidR="00C6432A">
        <w:rPr>
          <w:noProof/>
          <w:webHidden/>
        </w:rPr>
        <w:fldChar w:fldCharType="end"/>
      </w:r>
      <w:r>
        <w:rPr>
          <w:noProof/>
        </w:rPr>
        <w:fldChar w:fldCharType="end"/>
      </w:r>
    </w:p>
    <w:p w14:paraId="0F787214" w14:textId="019BF8F8"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"_Toc135913123"</w:instrText>
      </w:r>
      <w:r>
        <w:fldChar w:fldCharType="separate"/>
      </w:r>
      <w:r w:rsidR="00C6432A" w:rsidRPr="00DA0855">
        <w:rPr>
          <w:rStyle w:val="Hyperlink"/>
          <w:noProof/>
        </w:rPr>
        <w:t>Figure 107 Successful Publish</w:t>
      </w:r>
      <w:r w:rsidR="00C6432A">
        <w:rPr>
          <w:noProof/>
          <w:webHidden/>
        </w:rPr>
        <w:tab/>
      </w:r>
      <w:r w:rsidR="00C6432A">
        <w:rPr>
          <w:noProof/>
          <w:webHidden/>
        </w:rPr>
        <w:fldChar w:fldCharType="begin"/>
      </w:r>
      <w:r w:rsidR="00C6432A">
        <w:rPr>
          <w:noProof/>
          <w:webHidden/>
        </w:rPr>
        <w:instrText xml:space="preserve"> PAGEREF _Toc135913123 \h </w:instrText>
      </w:r>
      <w:r w:rsidR="00C6432A">
        <w:rPr>
          <w:noProof/>
          <w:webHidden/>
        </w:rPr>
      </w:r>
      <w:r w:rsidR="00C6432A">
        <w:rPr>
          <w:noProof/>
          <w:webHidden/>
        </w:rPr>
        <w:fldChar w:fldCharType="separate"/>
      </w:r>
      <w:ins w:id="228" w:author="Truxal, Steve     RTX" w:date="2023-07-26T18:45:00Z">
        <w:r w:rsidR="00651143">
          <w:rPr>
            <w:noProof/>
            <w:webHidden/>
          </w:rPr>
          <w:t>150</w:t>
        </w:r>
      </w:ins>
      <w:del w:id="229" w:author="Truxal, Steve     RTX" w:date="2023-07-26T18:45:00Z">
        <w:r w:rsidR="00C6432A" w:rsidDel="00651143">
          <w:rPr>
            <w:noProof/>
            <w:webHidden/>
          </w:rPr>
          <w:delText>145</w:delText>
        </w:r>
      </w:del>
      <w:r w:rsidR="00C6432A">
        <w:rPr>
          <w:noProof/>
          <w:webHidden/>
        </w:rPr>
        <w:fldChar w:fldCharType="end"/>
      </w:r>
      <w:r>
        <w:rPr>
          <w:noProof/>
        </w:rPr>
        <w:fldChar w:fldCharType="end"/>
      </w:r>
    </w:p>
    <w:p w14:paraId="1ABD3399" w14:textId="57AAE9F4"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"_Toc135913124"</w:instrText>
      </w:r>
      <w:r>
        <w:fldChar w:fldCharType="separate"/>
      </w:r>
      <w:r w:rsidR="00C6432A" w:rsidRPr="00DA0855">
        <w:rPr>
          <w:rStyle w:val="Hyperlink"/>
          <w:noProof/>
        </w:rPr>
        <w:t>Figure 108 Unsuccessful Publish</w:t>
      </w:r>
      <w:r w:rsidR="00C6432A">
        <w:rPr>
          <w:noProof/>
          <w:webHidden/>
        </w:rPr>
        <w:tab/>
      </w:r>
      <w:r w:rsidR="00C6432A">
        <w:rPr>
          <w:noProof/>
          <w:webHidden/>
        </w:rPr>
        <w:fldChar w:fldCharType="begin"/>
      </w:r>
      <w:r w:rsidR="00C6432A">
        <w:rPr>
          <w:noProof/>
          <w:webHidden/>
        </w:rPr>
        <w:instrText xml:space="preserve"> PAGEREF _Toc135913124 \h </w:instrText>
      </w:r>
      <w:r w:rsidR="00C6432A">
        <w:rPr>
          <w:noProof/>
          <w:webHidden/>
        </w:rPr>
      </w:r>
      <w:r w:rsidR="00C6432A">
        <w:rPr>
          <w:noProof/>
          <w:webHidden/>
        </w:rPr>
        <w:fldChar w:fldCharType="separate"/>
      </w:r>
      <w:ins w:id="230" w:author="Truxal, Steve     RTX" w:date="2023-07-26T18:45:00Z">
        <w:r w:rsidR="00651143">
          <w:rPr>
            <w:noProof/>
            <w:webHidden/>
          </w:rPr>
          <w:t>151</w:t>
        </w:r>
      </w:ins>
      <w:del w:id="231" w:author="Truxal, Steve     RTX" w:date="2023-07-26T18:45:00Z">
        <w:r w:rsidR="00C6432A" w:rsidDel="00651143">
          <w:rPr>
            <w:noProof/>
            <w:webHidden/>
          </w:rPr>
          <w:delText>146</w:delText>
        </w:r>
      </w:del>
      <w:r w:rsidR="00C6432A">
        <w:rPr>
          <w:noProof/>
          <w:webHidden/>
        </w:rPr>
        <w:fldChar w:fldCharType="end"/>
      </w:r>
      <w:r>
        <w:rPr>
          <w:noProof/>
        </w:rPr>
        <w:fldChar w:fldCharType="end"/>
      </w:r>
    </w:p>
    <w:p w14:paraId="67712F40" w14:textId="52DE27C2"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"_Toc135913125"</w:instrText>
      </w:r>
      <w:r>
        <w:fldChar w:fldCharType="separate"/>
      </w:r>
      <w:r w:rsidR="00C6432A" w:rsidRPr="00DA0855">
        <w:rPr>
          <w:rStyle w:val="Hyperlink"/>
          <w:noProof/>
        </w:rPr>
        <w:t>Figure 109 Select Edit to modify device information</w:t>
      </w:r>
      <w:r w:rsidR="00C6432A">
        <w:rPr>
          <w:noProof/>
          <w:webHidden/>
        </w:rPr>
        <w:tab/>
      </w:r>
      <w:r w:rsidR="00C6432A">
        <w:rPr>
          <w:noProof/>
          <w:webHidden/>
        </w:rPr>
        <w:fldChar w:fldCharType="begin"/>
      </w:r>
      <w:r w:rsidR="00C6432A">
        <w:rPr>
          <w:noProof/>
          <w:webHidden/>
        </w:rPr>
        <w:instrText xml:space="preserve"> PAGEREF _Toc135913125 \h </w:instrText>
      </w:r>
      <w:r w:rsidR="00C6432A">
        <w:rPr>
          <w:noProof/>
          <w:webHidden/>
        </w:rPr>
      </w:r>
      <w:r w:rsidR="00C6432A">
        <w:rPr>
          <w:noProof/>
          <w:webHidden/>
        </w:rPr>
        <w:fldChar w:fldCharType="separate"/>
      </w:r>
      <w:ins w:id="232" w:author="Truxal, Steve     RTX" w:date="2023-07-26T18:45:00Z">
        <w:r w:rsidR="00651143">
          <w:rPr>
            <w:noProof/>
            <w:webHidden/>
          </w:rPr>
          <w:t>151</w:t>
        </w:r>
      </w:ins>
      <w:del w:id="233" w:author="Truxal, Steve     RTX" w:date="2023-07-26T18:45:00Z">
        <w:r w:rsidR="00C6432A" w:rsidDel="00651143">
          <w:rPr>
            <w:noProof/>
            <w:webHidden/>
          </w:rPr>
          <w:delText>146</w:delText>
        </w:r>
      </w:del>
      <w:r w:rsidR="00C6432A">
        <w:rPr>
          <w:noProof/>
          <w:webHidden/>
        </w:rPr>
        <w:fldChar w:fldCharType="end"/>
      </w:r>
      <w:r>
        <w:rPr>
          <w:noProof/>
        </w:rPr>
        <w:fldChar w:fldCharType="end"/>
      </w:r>
    </w:p>
    <w:p w14:paraId="7C2E8CB4" w14:textId="2FA814EB"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"_Toc135913126"</w:instrText>
      </w:r>
      <w:r>
        <w:fldChar w:fldCharType="separate"/>
      </w:r>
      <w:r w:rsidR="00C6432A" w:rsidRPr="00DA0855">
        <w:rPr>
          <w:rStyle w:val="Hyperlink"/>
          <w:noProof/>
        </w:rPr>
        <w:t>Figure 110 Edit Item</w:t>
      </w:r>
      <w:r w:rsidR="00C6432A">
        <w:rPr>
          <w:noProof/>
          <w:webHidden/>
        </w:rPr>
        <w:tab/>
      </w:r>
      <w:r w:rsidR="00C6432A">
        <w:rPr>
          <w:noProof/>
          <w:webHidden/>
        </w:rPr>
        <w:fldChar w:fldCharType="begin"/>
      </w:r>
      <w:r w:rsidR="00C6432A">
        <w:rPr>
          <w:noProof/>
          <w:webHidden/>
        </w:rPr>
        <w:instrText xml:space="preserve"> PAGEREF _Toc135913126 \h </w:instrText>
      </w:r>
      <w:r w:rsidR="00C6432A">
        <w:rPr>
          <w:noProof/>
          <w:webHidden/>
        </w:rPr>
      </w:r>
      <w:r w:rsidR="00C6432A">
        <w:rPr>
          <w:noProof/>
          <w:webHidden/>
        </w:rPr>
        <w:fldChar w:fldCharType="separate"/>
      </w:r>
      <w:ins w:id="234" w:author="Truxal, Steve     RTX" w:date="2023-07-26T18:45:00Z">
        <w:r w:rsidR="00651143">
          <w:rPr>
            <w:noProof/>
            <w:webHidden/>
          </w:rPr>
          <w:t>152</w:t>
        </w:r>
      </w:ins>
      <w:del w:id="235" w:author="Truxal, Steve     RTX" w:date="2023-07-26T18:45:00Z">
        <w:r w:rsidR="00C6432A" w:rsidDel="00651143">
          <w:rPr>
            <w:noProof/>
            <w:webHidden/>
          </w:rPr>
          <w:delText>147</w:delText>
        </w:r>
      </w:del>
      <w:r w:rsidR="00C6432A">
        <w:rPr>
          <w:noProof/>
          <w:webHidden/>
        </w:rPr>
        <w:fldChar w:fldCharType="end"/>
      </w:r>
      <w:r>
        <w:rPr>
          <w:noProof/>
        </w:rPr>
        <w:fldChar w:fldCharType="end"/>
      </w:r>
    </w:p>
    <w:p w14:paraId="20D8C928" w14:textId="5E37543C"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"_Toc135913127"</w:instrText>
      </w:r>
      <w:r>
        <w:fldChar w:fldCharType="separate"/>
      </w:r>
      <w:r w:rsidR="00C6432A" w:rsidRPr="00DA0855">
        <w:rPr>
          <w:rStyle w:val="Hyperlink"/>
          <w:noProof/>
        </w:rPr>
        <w:t>Figure 111 Select Dashboards Option</w:t>
      </w:r>
      <w:r w:rsidR="00C6432A">
        <w:rPr>
          <w:noProof/>
          <w:webHidden/>
        </w:rPr>
        <w:tab/>
      </w:r>
      <w:r w:rsidR="00C6432A">
        <w:rPr>
          <w:noProof/>
          <w:webHidden/>
        </w:rPr>
        <w:fldChar w:fldCharType="begin"/>
      </w:r>
      <w:r w:rsidR="00C6432A">
        <w:rPr>
          <w:noProof/>
          <w:webHidden/>
        </w:rPr>
        <w:instrText xml:space="preserve"> PAGEREF _Toc135913127 \h </w:instrText>
      </w:r>
      <w:r w:rsidR="00C6432A">
        <w:rPr>
          <w:noProof/>
          <w:webHidden/>
        </w:rPr>
      </w:r>
      <w:r w:rsidR="00C6432A">
        <w:rPr>
          <w:noProof/>
          <w:webHidden/>
        </w:rPr>
        <w:fldChar w:fldCharType="separate"/>
      </w:r>
      <w:ins w:id="236" w:author="Truxal, Steve     RTX" w:date="2023-07-26T18:45:00Z">
        <w:r w:rsidR="00651143">
          <w:rPr>
            <w:noProof/>
            <w:webHidden/>
          </w:rPr>
          <w:t>153</w:t>
        </w:r>
      </w:ins>
      <w:del w:id="237" w:author="Truxal, Steve     RTX" w:date="2023-07-26T18:45:00Z">
        <w:r w:rsidR="00C6432A" w:rsidDel="00651143">
          <w:rPr>
            <w:noProof/>
            <w:webHidden/>
          </w:rPr>
          <w:delText>148</w:delText>
        </w:r>
      </w:del>
      <w:r w:rsidR="00C6432A">
        <w:rPr>
          <w:noProof/>
          <w:webHidden/>
        </w:rPr>
        <w:fldChar w:fldCharType="end"/>
      </w:r>
      <w:r>
        <w:rPr>
          <w:noProof/>
        </w:rPr>
        <w:fldChar w:fldCharType="end"/>
      </w:r>
    </w:p>
    <w:p w14:paraId="37A9CF6F" w14:textId="0BA76BF9"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"_Toc135913128"</w:instrText>
      </w:r>
      <w:r>
        <w:fldChar w:fldCharType="separate"/>
      </w:r>
      <w:r w:rsidR="00C6432A" w:rsidRPr="00DA0855">
        <w:rPr>
          <w:rStyle w:val="Hyperlink"/>
          <w:noProof/>
        </w:rPr>
        <w:t>Figure 112 Select IAAS-ES-Infrastructure Status Dashboard</w:t>
      </w:r>
      <w:r w:rsidR="00C6432A">
        <w:rPr>
          <w:noProof/>
          <w:webHidden/>
        </w:rPr>
        <w:tab/>
      </w:r>
      <w:r w:rsidR="00C6432A">
        <w:rPr>
          <w:noProof/>
          <w:webHidden/>
        </w:rPr>
        <w:fldChar w:fldCharType="begin"/>
      </w:r>
      <w:r w:rsidR="00C6432A">
        <w:rPr>
          <w:noProof/>
          <w:webHidden/>
        </w:rPr>
        <w:instrText xml:space="preserve"> PAGEREF _Toc135913128 \h </w:instrText>
      </w:r>
      <w:r w:rsidR="00C6432A">
        <w:rPr>
          <w:noProof/>
          <w:webHidden/>
        </w:rPr>
      </w:r>
      <w:r w:rsidR="00C6432A">
        <w:rPr>
          <w:noProof/>
          <w:webHidden/>
        </w:rPr>
        <w:fldChar w:fldCharType="separate"/>
      </w:r>
      <w:ins w:id="238" w:author="Truxal, Steve     RTX" w:date="2023-07-26T18:45:00Z">
        <w:r w:rsidR="00651143">
          <w:rPr>
            <w:noProof/>
            <w:webHidden/>
          </w:rPr>
          <w:t>153</w:t>
        </w:r>
      </w:ins>
      <w:del w:id="239" w:author="Truxal, Steve     RTX" w:date="2023-07-26T18:45:00Z">
        <w:r w:rsidR="00C6432A" w:rsidDel="00651143">
          <w:rPr>
            <w:noProof/>
            <w:webHidden/>
          </w:rPr>
          <w:delText>148</w:delText>
        </w:r>
      </w:del>
      <w:r w:rsidR="00C6432A">
        <w:rPr>
          <w:noProof/>
          <w:webHidden/>
        </w:rPr>
        <w:fldChar w:fldCharType="end"/>
      </w:r>
      <w:r>
        <w:rPr>
          <w:noProof/>
        </w:rPr>
        <w:fldChar w:fldCharType="end"/>
      </w:r>
    </w:p>
    <w:p w14:paraId="0887AF3E" w14:textId="30E5F1B2"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"_Toc135913129"</w:instrText>
      </w:r>
      <w:r>
        <w:fldChar w:fldCharType="separate"/>
      </w:r>
      <w:r w:rsidR="00C6432A" w:rsidRPr="00DA0855">
        <w:rPr>
          <w:rStyle w:val="Hyperlink"/>
          <w:noProof/>
        </w:rPr>
        <w:t>Figure 113 Devices Listed in Dashboard</w:t>
      </w:r>
      <w:r w:rsidR="00C6432A">
        <w:rPr>
          <w:noProof/>
          <w:webHidden/>
        </w:rPr>
        <w:tab/>
      </w:r>
      <w:r w:rsidR="00C6432A">
        <w:rPr>
          <w:noProof/>
          <w:webHidden/>
        </w:rPr>
        <w:fldChar w:fldCharType="begin"/>
      </w:r>
      <w:r w:rsidR="00C6432A">
        <w:rPr>
          <w:noProof/>
          <w:webHidden/>
        </w:rPr>
        <w:instrText xml:space="preserve"> PAGEREF _Toc135913129 \h </w:instrText>
      </w:r>
      <w:r w:rsidR="00C6432A">
        <w:rPr>
          <w:noProof/>
          <w:webHidden/>
        </w:rPr>
      </w:r>
      <w:r w:rsidR="00C6432A">
        <w:rPr>
          <w:noProof/>
          <w:webHidden/>
        </w:rPr>
        <w:fldChar w:fldCharType="separate"/>
      </w:r>
      <w:ins w:id="240" w:author="Truxal, Steve     RTX" w:date="2023-07-26T18:45:00Z">
        <w:r w:rsidR="00651143">
          <w:rPr>
            <w:noProof/>
            <w:webHidden/>
          </w:rPr>
          <w:t>154</w:t>
        </w:r>
      </w:ins>
      <w:del w:id="241" w:author="Truxal, Steve     RTX" w:date="2023-07-26T18:45:00Z">
        <w:r w:rsidR="00C6432A" w:rsidDel="00651143">
          <w:rPr>
            <w:noProof/>
            <w:webHidden/>
          </w:rPr>
          <w:delText>149</w:delText>
        </w:r>
      </w:del>
      <w:r w:rsidR="00C6432A">
        <w:rPr>
          <w:noProof/>
          <w:webHidden/>
        </w:rPr>
        <w:fldChar w:fldCharType="end"/>
      </w:r>
      <w:r>
        <w:rPr>
          <w:noProof/>
        </w:rPr>
        <w:fldChar w:fldCharType="end"/>
      </w:r>
    </w:p>
    <w:p w14:paraId="585A8FCD" w14:textId="00760306"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"_Toc135913130"</w:instrText>
      </w:r>
      <w:r>
        <w:fldChar w:fldCharType="separate"/>
      </w:r>
      <w:r w:rsidR="00C6432A" w:rsidRPr="00DA0855">
        <w:rPr>
          <w:rStyle w:val="Hyperlink"/>
          <w:noProof/>
        </w:rPr>
        <w:t>Figure 114- Example of selecting incorrectly configured 7k switch</w:t>
      </w:r>
      <w:r w:rsidR="00C6432A">
        <w:rPr>
          <w:noProof/>
          <w:webHidden/>
        </w:rPr>
        <w:tab/>
      </w:r>
      <w:r w:rsidR="00C6432A">
        <w:rPr>
          <w:noProof/>
          <w:webHidden/>
        </w:rPr>
        <w:fldChar w:fldCharType="begin"/>
      </w:r>
      <w:r w:rsidR="00C6432A">
        <w:rPr>
          <w:noProof/>
          <w:webHidden/>
        </w:rPr>
        <w:instrText xml:space="preserve"> PAGEREF _Toc135913130 \h </w:instrText>
      </w:r>
      <w:r w:rsidR="00C6432A">
        <w:rPr>
          <w:noProof/>
          <w:webHidden/>
        </w:rPr>
      </w:r>
      <w:r w:rsidR="00C6432A">
        <w:rPr>
          <w:noProof/>
          <w:webHidden/>
        </w:rPr>
        <w:fldChar w:fldCharType="separate"/>
      </w:r>
      <w:ins w:id="242" w:author="Truxal, Steve     RTX" w:date="2023-07-26T18:45:00Z">
        <w:r w:rsidR="00651143">
          <w:rPr>
            <w:noProof/>
            <w:webHidden/>
          </w:rPr>
          <w:t>155</w:t>
        </w:r>
      </w:ins>
      <w:del w:id="243" w:author="Truxal, Steve     RTX" w:date="2023-07-26T18:45:00Z">
        <w:r w:rsidR="00C6432A" w:rsidDel="00651143">
          <w:rPr>
            <w:noProof/>
            <w:webHidden/>
          </w:rPr>
          <w:delText>150</w:delText>
        </w:r>
      </w:del>
      <w:r w:rsidR="00C6432A">
        <w:rPr>
          <w:noProof/>
          <w:webHidden/>
        </w:rPr>
        <w:fldChar w:fldCharType="end"/>
      </w:r>
      <w:r>
        <w:rPr>
          <w:noProof/>
        </w:rPr>
        <w:fldChar w:fldCharType="end"/>
      </w:r>
    </w:p>
    <w:p w14:paraId="254B80BE" w14:textId="4A5EA9FD"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"_Toc135913131"</w:instrText>
      </w:r>
      <w:r>
        <w:fldChar w:fldCharType="separate"/>
      </w:r>
      <w:r w:rsidR="00C6432A" w:rsidRPr="00DA0855">
        <w:rPr>
          <w:rStyle w:val="Hyperlink"/>
          <w:noProof/>
        </w:rPr>
        <w:t>Figure 115- Change 5k device to 7k device</w:t>
      </w:r>
      <w:r w:rsidR="00C6432A">
        <w:rPr>
          <w:noProof/>
          <w:webHidden/>
        </w:rPr>
        <w:tab/>
      </w:r>
      <w:r w:rsidR="00C6432A">
        <w:rPr>
          <w:noProof/>
          <w:webHidden/>
        </w:rPr>
        <w:fldChar w:fldCharType="begin"/>
      </w:r>
      <w:r w:rsidR="00C6432A">
        <w:rPr>
          <w:noProof/>
          <w:webHidden/>
        </w:rPr>
        <w:instrText xml:space="preserve"> PAGEREF _Toc135913131 \h </w:instrText>
      </w:r>
      <w:r w:rsidR="00C6432A">
        <w:rPr>
          <w:noProof/>
          <w:webHidden/>
        </w:rPr>
      </w:r>
      <w:r w:rsidR="00C6432A">
        <w:rPr>
          <w:noProof/>
          <w:webHidden/>
        </w:rPr>
        <w:fldChar w:fldCharType="separate"/>
      </w:r>
      <w:ins w:id="244" w:author="Truxal, Steve     RTX" w:date="2023-07-26T18:45:00Z">
        <w:r w:rsidR="00651143">
          <w:rPr>
            <w:noProof/>
            <w:webHidden/>
          </w:rPr>
          <w:t>156</w:t>
        </w:r>
      </w:ins>
      <w:del w:id="245" w:author="Truxal, Steve     RTX" w:date="2023-07-26T18:45:00Z">
        <w:r w:rsidR="00C6432A" w:rsidDel="00651143">
          <w:rPr>
            <w:noProof/>
            <w:webHidden/>
          </w:rPr>
          <w:delText>151</w:delText>
        </w:r>
      </w:del>
      <w:r w:rsidR="00C6432A">
        <w:rPr>
          <w:noProof/>
          <w:webHidden/>
        </w:rPr>
        <w:fldChar w:fldCharType="end"/>
      </w:r>
      <w:r>
        <w:rPr>
          <w:noProof/>
        </w:rPr>
        <w:fldChar w:fldCharType="end"/>
      </w:r>
    </w:p>
    <w:p w14:paraId="5C96C79F" w14:textId="2CAC1A37"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"_Toc135913132"</w:instrText>
      </w:r>
      <w:r>
        <w:fldChar w:fldCharType="separate"/>
      </w:r>
      <w:r w:rsidR="00C6432A" w:rsidRPr="00DA0855">
        <w:rPr>
          <w:rStyle w:val="Hyperlink"/>
          <w:noProof/>
        </w:rPr>
        <w:t>Figure 116- Publish Device Configurations</w:t>
      </w:r>
      <w:r w:rsidR="00C6432A">
        <w:rPr>
          <w:noProof/>
          <w:webHidden/>
        </w:rPr>
        <w:tab/>
      </w:r>
      <w:r w:rsidR="00C6432A">
        <w:rPr>
          <w:noProof/>
          <w:webHidden/>
        </w:rPr>
        <w:fldChar w:fldCharType="begin"/>
      </w:r>
      <w:r w:rsidR="00C6432A">
        <w:rPr>
          <w:noProof/>
          <w:webHidden/>
        </w:rPr>
        <w:instrText xml:space="preserve"> PAGEREF _Toc135913132 \h </w:instrText>
      </w:r>
      <w:r w:rsidR="00C6432A">
        <w:rPr>
          <w:noProof/>
          <w:webHidden/>
        </w:rPr>
      </w:r>
      <w:r w:rsidR="00C6432A">
        <w:rPr>
          <w:noProof/>
          <w:webHidden/>
        </w:rPr>
        <w:fldChar w:fldCharType="separate"/>
      </w:r>
      <w:ins w:id="246" w:author="Truxal, Steve     RTX" w:date="2023-07-26T18:45:00Z">
        <w:r w:rsidR="00651143">
          <w:rPr>
            <w:noProof/>
            <w:webHidden/>
          </w:rPr>
          <w:t>157</w:t>
        </w:r>
      </w:ins>
      <w:del w:id="247" w:author="Truxal, Steve     RTX" w:date="2023-07-26T18:45:00Z">
        <w:r w:rsidR="00C6432A" w:rsidDel="00651143">
          <w:rPr>
            <w:noProof/>
            <w:webHidden/>
          </w:rPr>
          <w:delText>152</w:delText>
        </w:r>
      </w:del>
      <w:r w:rsidR="00C6432A">
        <w:rPr>
          <w:noProof/>
          <w:webHidden/>
        </w:rPr>
        <w:fldChar w:fldCharType="end"/>
      </w:r>
      <w:r>
        <w:rPr>
          <w:noProof/>
        </w:rPr>
        <w:fldChar w:fldCharType="end"/>
      </w:r>
    </w:p>
    <w:p w14:paraId="1F750D5C" w14:textId="617683F9"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"_Toc135913133"</w:instrText>
      </w:r>
      <w:r>
        <w:fldChar w:fldCharType="separate"/>
      </w:r>
      <w:r w:rsidR="00C6432A" w:rsidRPr="00DA0855">
        <w:rPr>
          <w:rStyle w:val="Hyperlink"/>
          <w:noProof/>
        </w:rPr>
        <w:t>Figure 117- Example of successful publish of device information</w:t>
      </w:r>
      <w:r w:rsidR="00C6432A">
        <w:rPr>
          <w:noProof/>
          <w:webHidden/>
        </w:rPr>
        <w:tab/>
      </w:r>
      <w:r w:rsidR="00C6432A">
        <w:rPr>
          <w:noProof/>
          <w:webHidden/>
        </w:rPr>
        <w:fldChar w:fldCharType="begin"/>
      </w:r>
      <w:r w:rsidR="00C6432A">
        <w:rPr>
          <w:noProof/>
          <w:webHidden/>
        </w:rPr>
        <w:instrText xml:space="preserve"> PAGEREF _Toc135913133 \h </w:instrText>
      </w:r>
      <w:r w:rsidR="00C6432A">
        <w:rPr>
          <w:noProof/>
          <w:webHidden/>
        </w:rPr>
      </w:r>
      <w:r w:rsidR="00C6432A">
        <w:rPr>
          <w:noProof/>
          <w:webHidden/>
        </w:rPr>
        <w:fldChar w:fldCharType="separate"/>
      </w:r>
      <w:ins w:id="248" w:author="Truxal, Steve     RTX" w:date="2023-07-26T18:45:00Z">
        <w:r w:rsidR="00651143">
          <w:rPr>
            <w:noProof/>
            <w:webHidden/>
          </w:rPr>
          <w:t>158</w:t>
        </w:r>
      </w:ins>
      <w:del w:id="249" w:author="Truxal, Steve     RTX" w:date="2023-07-26T18:45:00Z">
        <w:r w:rsidR="00C6432A" w:rsidDel="00651143">
          <w:rPr>
            <w:noProof/>
            <w:webHidden/>
          </w:rPr>
          <w:delText>153</w:delText>
        </w:r>
      </w:del>
      <w:r w:rsidR="00C6432A">
        <w:rPr>
          <w:noProof/>
          <w:webHidden/>
        </w:rPr>
        <w:fldChar w:fldCharType="end"/>
      </w:r>
      <w:r>
        <w:rPr>
          <w:noProof/>
        </w:rPr>
        <w:fldChar w:fldCharType="end"/>
      </w:r>
    </w:p>
    <w:p w14:paraId="688E39CB" w14:textId="1AB1D90D"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"_Toc135913134"</w:instrText>
      </w:r>
      <w:r>
        <w:fldChar w:fldCharType="separate"/>
      </w:r>
      <w:r w:rsidR="00C6432A" w:rsidRPr="00DA0855">
        <w:rPr>
          <w:rStyle w:val="Hyperlink"/>
          <w:noProof/>
        </w:rPr>
        <w:t>Figure 118 Example of beats component templates for version 7.16.3</w:t>
      </w:r>
      <w:r w:rsidR="00C6432A">
        <w:rPr>
          <w:noProof/>
          <w:webHidden/>
        </w:rPr>
        <w:tab/>
      </w:r>
      <w:r w:rsidR="00C6432A">
        <w:rPr>
          <w:noProof/>
          <w:webHidden/>
        </w:rPr>
        <w:fldChar w:fldCharType="begin"/>
      </w:r>
      <w:r w:rsidR="00C6432A">
        <w:rPr>
          <w:noProof/>
          <w:webHidden/>
        </w:rPr>
        <w:instrText xml:space="preserve"> PAGEREF _Toc135913134 \h </w:instrText>
      </w:r>
      <w:r w:rsidR="00C6432A">
        <w:rPr>
          <w:noProof/>
          <w:webHidden/>
        </w:rPr>
      </w:r>
      <w:r w:rsidR="00C6432A">
        <w:rPr>
          <w:noProof/>
          <w:webHidden/>
        </w:rPr>
        <w:fldChar w:fldCharType="separate"/>
      </w:r>
      <w:ins w:id="250" w:author="Truxal, Steve     RTX" w:date="2023-07-26T18:45:00Z">
        <w:r w:rsidR="00651143">
          <w:rPr>
            <w:noProof/>
            <w:webHidden/>
          </w:rPr>
          <w:t>159</w:t>
        </w:r>
      </w:ins>
      <w:del w:id="251" w:author="Truxal, Steve     RTX" w:date="2023-07-26T18:45:00Z">
        <w:r w:rsidR="00C6432A" w:rsidDel="00651143">
          <w:rPr>
            <w:noProof/>
            <w:webHidden/>
          </w:rPr>
          <w:delText>154</w:delText>
        </w:r>
      </w:del>
      <w:r w:rsidR="00C6432A">
        <w:rPr>
          <w:noProof/>
          <w:webHidden/>
        </w:rPr>
        <w:fldChar w:fldCharType="end"/>
      </w:r>
      <w:r>
        <w:rPr>
          <w:noProof/>
        </w:rPr>
        <w:fldChar w:fldCharType="end"/>
      </w:r>
    </w:p>
    <w:p w14:paraId="334C0381" w14:textId="33E08949"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"_Toc135913135"</w:instrText>
      </w:r>
      <w:r>
        <w:fldChar w:fldCharType="separate"/>
      </w:r>
      <w:r w:rsidR="00C6432A" w:rsidRPr="00DA0855">
        <w:rPr>
          <w:rStyle w:val="Hyperlink"/>
          <w:noProof/>
        </w:rPr>
        <w:t>Figure 119 Example of beats index templates for version 7.16.3</w:t>
      </w:r>
      <w:r w:rsidR="00C6432A">
        <w:rPr>
          <w:noProof/>
          <w:webHidden/>
        </w:rPr>
        <w:tab/>
      </w:r>
      <w:r w:rsidR="00C6432A">
        <w:rPr>
          <w:noProof/>
          <w:webHidden/>
        </w:rPr>
        <w:fldChar w:fldCharType="begin"/>
      </w:r>
      <w:r w:rsidR="00C6432A">
        <w:rPr>
          <w:noProof/>
          <w:webHidden/>
        </w:rPr>
        <w:instrText xml:space="preserve"> PAGEREF _Toc135913135 \h </w:instrText>
      </w:r>
      <w:r w:rsidR="00C6432A">
        <w:rPr>
          <w:noProof/>
          <w:webHidden/>
        </w:rPr>
      </w:r>
      <w:r w:rsidR="00C6432A">
        <w:rPr>
          <w:noProof/>
          <w:webHidden/>
        </w:rPr>
        <w:fldChar w:fldCharType="separate"/>
      </w:r>
      <w:ins w:id="252" w:author="Truxal, Steve     RTX" w:date="2023-07-26T18:45:00Z">
        <w:r w:rsidR="00651143">
          <w:rPr>
            <w:noProof/>
            <w:webHidden/>
          </w:rPr>
          <w:t>160</w:t>
        </w:r>
      </w:ins>
      <w:del w:id="253" w:author="Truxal, Steve     RTX" w:date="2023-07-26T18:45:00Z">
        <w:r w:rsidR="00C6432A" w:rsidDel="00651143">
          <w:rPr>
            <w:noProof/>
            <w:webHidden/>
          </w:rPr>
          <w:delText>155</w:delText>
        </w:r>
      </w:del>
      <w:r w:rsidR="00C6432A">
        <w:rPr>
          <w:noProof/>
          <w:webHidden/>
        </w:rPr>
        <w:fldChar w:fldCharType="end"/>
      </w:r>
      <w:r>
        <w:rPr>
          <w:noProof/>
        </w:rPr>
        <w:fldChar w:fldCharType="end"/>
      </w:r>
    </w:p>
    <w:p w14:paraId="062F2EC7" w14:textId="47FF8CE3"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"_Toc135913136"</w:instrText>
      </w:r>
      <w:r>
        <w:fldChar w:fldCharType="separate"/>
      </w:r>
      <w:r w:rsidR="00C6432A" w:rsidRPr="00DA0855">
        <w:rPr>
          <w:rStyle w:val="Hyperlink"/>
          <w:noProof/>
        </w:rPr>
        <w:t>Figure 120 httpd_sys_context_t</w:t>
      </w:r>
      <w:r w:rsidR="00C6432A">
        <w:rPr>
          <w:noProof/>
          <w:webHidden/>
        </w:rPr>
        <w:tab/>
      </w:r>
      <w:r w:rsidR="00C6432A">
        <w:rPr>
          <w:noProof/>
          <w:webHidden/>
        </w:rPr>
        <w:fldChar w:fldCharType="begin"/>
      </w:r>
      <w:r w:rsidR="00C6432A">
        <w:rPr>
          <w:noProof/>
          <w:webHidden/>
        </w:rPr>
        <w:instrText xml:space="preserve"> PAGEREF _Toc135913136 \h </w:instrText>
      </w:r>
      <w:r w:rsidR="00C6432A">
        <w:rPr>
          <w:noProof/>
          <w:webHidden/>
        </w:rPr>
      </w:r>
      <w:r w:rsidR="00C6432A">
        <w:rPr>
          <w:noProof/>
          <w:webHidden/>
        </w:rPr>
        <w:fldChar w:fldCharType="separate"/>
      </w:r>
      <w:ins w:id="254" w:author="Truxal, Steve     RTX" w:date="2023-07-26T18:45:00Z">
        <w:r w:rsidR="00651143">
          <w:rPr>
            <w:noProof/>
            <w:webHidden/>
          </w:rPr>
          <w:t>163</w:t>
        </w:r>
      </w:ins>
      <w:del w:id="255" w:author="Truxal, Steve     RTX" w:date="2023-07-26T18:45:00Z">
        <w:r w:rsidR="00C6432A" w:rsidDel="00651143">
          <w:rPr>
            <w:noProof/>
            <w:webHidden/>
          </w:rPr>
          <w:delText>158</w:delText>
        </w:r>
      </w:del>
      <w:r w:rsidR="00C6432A">
        <w:rPr>
          <w:noProof/>
          <w:webHidden/>
        </w:rPr>
        <w:fldChar w:fldCharType="end"/>
      </w:r>
      <w:r>
        <w:rPr>
          <w:noProof/>
        </w:rPr>
        <w:fldChar w:fldCharType="end"/>
      </w:r>
    </w:p>
    <w:p w14:paraId="5B2243A3" w14:textId="31CCB25D"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"_Toc135913137"</w:instrText>
      </w:r>
      <w:r>
        <w:fldChar w:fldCharType="separate"/>
      </w:r>
      <w:r w:rsidR="00C6432A" w:rsidRPr="00DA0855">
        <w:rPr>
          <w:rStyle w:val="Hyperlink"/>
          <w:noProof/>
        </w:rPr>
        <w:t>Figure 121 Select restart_beats</w:t>
      </w:r>
      <w:r w:rsidR="00C6432A">
        <w:rPr>
          <w:noProof/>
          <w:webHidden/>
        </w:rPr>
        <w:tab/>
      </w:r>
      <w:r w:rsidR="00C6432A">
        <w:rPr>
          <w:noProof/>
          <w:webHidden/>
        </w:rPr>
        <w:fldChar w:fldCharType="begin"/>
      </w:r>
      <w:r w:rsidR="00C6432A">
        <w:rPr>
          <w:noProof/>
          <w:webHidden/>
        </w:rPr>
        <w:instrText xml:space="preserve"> PAGEREF _Toc135913137 \h </w:instrText>
      </w:r>
      <w:r w:rsidR="00C6432A">
        <w:rPr>
          <w:noProof/>
          <w:webHidden/>
        </w:rPr>
      </w:r>
      <w:r w:rsidR="00C6432A">
        <w:rPr>
          <w:noProof/>
          <w:webHidden/>
        </w:rPr>
        <w:fldChar w:fldCharType="separate"/>
      </w:r>
      <w:ins w:id="256" w:author="Truxal, Steve     RTX" w:date="2023-07-26T18:45:00Z">
        <w:r w:rsidR="00651143">
          <w:rPr>
            <w:noProof/>
            <w:webHidden/>
          </w:rPr>
          <w:t>164</w:t>
        </w:r>
      </w:ins>
      <w:del w:id="257" w:author="Truxal, Steve     RTX" w:date="2023-07-26T18:45:00Z">
        <w:r w:rsidR="00C6432A" w:rsidDel="00651143">
          <w:rPr>
            <w:noProof/>
            <w:webHidden/>
          </w:rPr>
          <w:delText>159</w:delText>
        </w:r>
      </w:del>
      <w:r w:rsidR="00C6432A">
        <w:rPr>
          <w:noProof/>
          <w:webHidden/>
        </w:rPr>
        <w:fldChar w:fldCharType="end"/>
      </w:r>
      <w:r>
        <w:rPr>
          <w:noProof/>
        </w:rPr>
        <w:fldChar w:fldCharType="end"/>
      </w:r>
    </w:p>
    <w:p w14:paraId="4C8998A9" w14:textId="14E361B8"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"_Toc135913138"</w:instrText>
      </w:r>
      <w:r>
        <w:fldChar w:fldCharType="separate"/>
      </w:r>
      <w:r w:rsidR="00C6432A" w:rsidRPr="00DA0855">
        <w:rPr>
          <w:rStyle w:val="Hyperlink"/>
          <w:noProof/>
        </w:rPr>
        <w:t>Figure 122 Add to Node Group</w:t>
      </w:r>
      <w:r w:rsidR="00C6432A">
        <w:rPr>
          <w:noProof/>
          <w:webHidden/>
        </w:rPr>
        <w:tab/>
      </w:r>
      <w:r w:rsidR="00C6432A">
        <w:rPr>
          <w:noProof/>
          <w:webHidden/>
        </w:rPr>
        <w:fldChar w:fldCharType="begin"/>
      </w:r>
      <w:r w:rsidR="00C6432A">
        <w:rPr>
          <w:noProof/>
          <w:webHidden/>
        </w:rPr>
        <w:instrText xml:space="preserve"> PAGEREF _Toc135913138 \h </w:instrText>
      </w:r>
      <w:r w:rsidR="00C6432A">
        <w:rPr>
          <w:noProof/>
          <w:webHidden/>
        </w:rPr>
      </w:r>
      <w:r w:rsidR="00C6432A">
        <w:rPr>
          <w:noProof/>
          <w:webHidden/>
        </w:rPr>
        <w:fldChar w:fldCharType="separate"/>
      </w:r>
      <w:ins w:id="258" w:author="Truxal, Steve     RTX" w:date="2023-07-26T18:45:00Z">
        <w:r w:rsidR="00651143">
          <w:rPr>
            <w:noProof/>
            <w:webHidden/>
          </w:rPr>
          <w:t>165</w:t>
        </w:r>
      </w:ins>
      <w:del w:id="259" w:author="Truxal, Steve     RTX" w:date="2023-07-26T18:45:00Z">
        <w:r w:rsidR="00C6432A" w:rsidDel="00651143">
          <w:rPr>
            <w:noProof/>
            <w:webHidden/>
          </w:rPr>
          <w:delText>160</w:delText>
        </w:r>
      </w:del>
      <w:r w:rsidR="00C6432A">
        <w:rPr>
          <w:noProof/>
          <w:webHidden/>
        </w:rPr>
        <w:fldChar w:fldCharType="end"/>
      </w:r>
      <w:r>
        <w:rPr>
          <w:noProof/>
        </w:rPr>
        <w:fldChar w:fldCharType="end"/>
      </w:r>
    </w:p>
    <w:p w14:paraId="55B25A11" w14:textId="722891B4"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"_Toc135913139"</w:instrText>
      </w:r>
      <w:r>
        <w:fldChar w:fldCharType="separate"/>
      </w:r>
      <w:r w:rsidR="00C6432A" w:rsidRPr="00DA0855">
        <w:rPr>
          <w:rStyle w:val="Hyperlink"/>
          <w:noProof/>
        </w:rPr>
        <w:t>Figure 123 Remove Parameter</w:t>
      </w:r>
      <w:r w:rsidR="00C6432A">
        <w:rPr>
          <w:noProof/>
          <w:webHidden/>
        </w:rPr>
        <w:tab/>
      </w:r>
      <w:r w:rsidR="00C6432A">
        <w:rPr>
          <w:noProof/>
          <w:webHidden/>
        </w:rPr>
        <w:fldChar w:fldCharType="begin"/>
      </w:r>
      <w:r w:rsidR="00C6432A">
        <w:rPr>
          <w:noProof/>
          <w:webHidden/>
        </w:rPr>
        <w:instrText xml:space="preserve"> PAGEREF _Toc135913139 \h </w:instrText>
      </w:r>
      <w:r w:rsidR="00C6432A">
        <w:rPr>
          <w:noProof/>
          <w:webHidden/>
        </w:rPr>
      </w:r>
      <w:r w:rsidR="00C6432A">
        <w:rPr>
          <w:noProof/>
          <w:webHidden/>
        </w:rPr>
        <w:fldChar w:fldCharType="separate"/>
      </w:r>
      <w:ins w:id="260" w:author="Truxal, Steve     RTX" w:date="2023-07-26T18:45:00Z">
        <w:r w:rsidR="00651143">
          <w:rPr>
            <w:noProof/>
            <w:webHidden/>
          </w:rPr>
          <w:t>166</w:t>
        </w:r>
      </w:ins>
      <w:del w:id="261" w:author="Truxal, Steve     RTX" w:date="2023-07-26T18:45:00Z">
        <w:r w:rsidR="00C6432A" w:rsidDel="00651143">
          <w:rPr>
            <w:noProof/>
            <w:webHidden/>
          </w:rPr>
          <w:delText>161</w:delText>
        </w:r>
      </w:del>
      <w:r w:rsidR="00C6432A">
        <w:rPr>
          <w:noProof/>
          <w:webHidden/>
        </w:rPr>
        <w:fldChar w:fldCharType="end"/>
      </w:r>
      <w:r>
        <w:rPr>
          <w:noProof/>
        </w:rPr>
        <w:fldChar w:fldCharType="end"/>
      </w:r>
    </w:p>
    <w:p w14:paraId="363633BD" w14:textId="196A99A2"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"_Toc135913140"</w:instrText>
      </w:r>
      <w:r>
        <w:fldChar w:fldCharType="separate"/>
      </w:r>
      <w:r w:rsidR="00C6432A" w:rsidRPr="00DA0855">
        <w:rPr>
          <w:rStyle w:val="Hyperlink"/>
          <w:noProof/>
        </w:rPr>
        <w:t>Figure 124 Select Saved Objects</w:t>
      </w:r>
      <w:r w:rsidR="00C6432A">
        <w:rPr>
          <w:noProof/>
          <w:webHidden/>
        </w:rPr>
        <w:tab/>
      </w:r>
      <w:r w:rsidR="00C6432A">
        <w:rPr>
          <w:noProof/>
          <w:webHidden/>
        </w:rPr>
        <w:fldChar w:fldCharType="begin"/>
      </w:r>
      <w:r w:rsidR="00C6432A">
        <w:rPr>
          <w:noProof/>
          <w:webHidden/>
        </w:rPr>
        <w:instrText xml:space="preserve"> PAGEREF _Toc135913140 \h </w:instrText>
      </w:r>
      <w:r w:rsidR="00C6432A">
        <w:rPr>
          <w:noProof/>
          <w:webHidden/>
        </w:rPr>
      </w:r>
      <w:r w:rsidR="00C6432A">
        <w:rPr>
          <w:noProof/>
          <w:webHidden/>
        </w:rPr>
        <w:fldChar w:fldCharType="separate"/>
      </w:r>
      <w:ins w:id="262" w:author="Truxal, Steve     RTX" w:date="2023-07-26T18:45:00Z">
        <w:r w:rsidR="00651143">
          <w:rPr>
            <w:noProof/>
            <w:webHidden/>
          </w:rPr>
          <w:t>166</w:t>
        </w:r>
      </w:ins>
      <w:del w:id="263" w:author="Truxal, Steve     RTX" w:date="2023-07-26T18:45:00Z">
        <w:r w:rsidR="00C6432A" w:rsidDel="00651143">
          <w:rPr>
            <w:noProof/>
            <w:webHidden/>
          </w:rPr>
          <w:delText>161</w:delText>
        </w:r>
      </w:del>
      <w:r w:rsidR="00C6432A">
        <w:rPr>
          <w:noProof/>
          <w:webHidden/>
        </w:rPr>
        <w:fldChar w:fldCharType="end"/>
      </w:r>
      <w:r>
        <w:rPr>
          <w:noProof/>
        </w:rPr>
        <w:fldChar w:fldCharType="end"/>
      </w:r>
    </w:p>
    <w:p w14:paraId="586BB346" w14:textId="29949D6A"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"_Toc135913141"</w:instrText>
      </w:r>
      <w:r>
        <w:fldChar w:fldCharType="separate"/>
      </w:r>
      <w:r w:rsidR="00C6432A" w:rsidRPr="00DA0855">
        <w:rPr>
          <w:rStyle w:val="Hyperlink"/>
          <w:noProof/>
        </w:rPr>
        <w:t>Figure 125 Example showing security banner and dark mode</w:t>
      </w:r>
      <w:r w:rsidR="00C6432A">
        <w:rPr>
          <w:noProof/>
          <w:webHidden/>
        </w:rPr>
        <w:tab/>
      </w:r>
      <w:r w:rsidR="00C6432A">
        <w:rPr>
          <w:noProof/>
          <w:webHidden/>
        </w:rPr>
        <w:fldChar w:fldCharType="begin"/>
      </w:r>
      <w:r w:rsidR="00C6432A">
        <w:rPr>
          <w:noProof/>
          <w:webHidden/>
        </w:rPr>
        <w:instrText xml:space="preserve"> PAGEREF _Toc135913141 \h </w:instrText>
      </w:r>
      <w:r w:rsidR="00C6432A">
        <w:rPr>
          <w:noProof/>
          <w:webHidden/>
        </w:rPr>
      </w:r>
      <w:r w:rsidR="00C6432A">
        <w:rPr>
          <w:noProof/>
          <w:webHidden/>
        </w:rPr>
        <w:fldChar w:fldCharType="separate"/>
      </w:r>
      <w:ins w:id="264" w:author="Truxal, Steve     RTX" w:date="2023-07-26T18:45:00Z">
        <w:r w:rsidR="00651143">
          <w:rPr>
            <w:noProof/>
            <w:webHidden/>
          </w:rPr>
          <w:t>179</w:t>
        </w:r>
      </w:ins>
      <w:del w:id="265" w:author="Truxal, Steve     RTX" w:date="2023-07-26T18:45:00Z">
        <w:r w:rsidR="00C6432A" w:rsidDel="00651143">
          <w:rPr>
            <w:noProof/>
            <w:webHidden/>
          </w:rPr>
          <w:delText>174</w:delText>
        </w:r>
      </w:del>
      <w:r w:rsidR="00C6432A">
        <w:rPr>
          <w:noProof/>
          <w:webHidden/>
        </w:rPr>
        <w:fldChar w:fldCharType="end"/>
      </w:r>
      <w:r>
        <w:rPr>
          <w:noProof/>
        </w:rPr>
        <w:fldChar w:fldCharType="end"/>
      </w:r>
    </w:p>
    <w:p w14:paraId="36C96790" w14:textId="4567C2E0"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"_Toc135913142"</w:instrText>
      </w:r>
      <w:r>
        <w:fldChar w:fldCharType="separate"/>
      </w:r>
      <w:r w:rsidR="00C6432A" w:rsidRPr="00DA0855">
        <w:rPr>
          <w:rStyle w:val="Hyperlink"/>
          <w:noProof/>
        </w:rPr>
        <w:t>Figure 126- Example of tenable login page</w:t>
      </w:r>
      <w:r w:rsidR="00C6432A">
        <w:rPr>
          <w:noProof/>
          <w:webHidden/>
        </w:rPr>
        <w:tab/>
      </w:r>
      <w:r w:rsidR="00C6432A">
        <w:rPr>
          <w:noProof/>
          <w:webHidden/>
        </w:rPr>
        <w:fldChar w:fldCharType="begin"/>
      </w:r>
      <w:r w:rsidR="00C6432A">
        <w:rPr>
          <w:noProof/>
          <w:webHidden/>
        </w:rPr>
        <w:instrText xml:space="preserve"> PAGEREF _Toc135913142 \h </w:instrText>
      </w:r>
      <w:r w:rsidR="00C6432A">
        <w:rPr>
          <w:noProof/>
          <w:webHidden/>
        </w:rPr>
      </w:r>
      <w:r w:rsidR="00C6432A">
        <w:rPr>
          <w:noProof/>
          <w:webHidden/>
        </w:rPr>
        <w:fldChar w:fldCharType="separate"/>
      </w:r>
      <w:ins w:id="266" w:author="Truxal, Steve     RTX" w:date="2023-07-26T18:45:00Z">
        <w:r w:rsidR="00651143">
          <w:rPr>
            <w:noProof/>
            <w:webHidden/>
          </w:rPr>
          <w:t>184</w:t>
        </w:r>
      </w:ins>
      <w:del w:id="267" w:author="Truxal, Steve     RTX" w:date="2023-07-26T18:45:00Z">
        <w:r w:rsidR="00C6432A" w:rsidDel="00651143">
          <w:rPr>
            <w:noProof/>
            <w:webHidden/>
          </w:rPr>
          <w:delText>177</w:delText>
        </w:r>
      </w:del>
      <w:r w:rsidR="00C6432A">
        <w:rPr>
          <w:noProof/>
          <w:webHidden/>
        </w:rPr>
        <w:fldChar w:fldCharType="end"/>
      </w:r>
      <w:r>
        <w:rPr>
          <w:noProof/>
        </w:rPr>
        <w:fldChar w:fldCharType="end"/>
      </w:r>
    </w:p>
    <w:p w14:paraId="6796BEB3" w14:textId="38ABDD46"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"_Toc135913143"</w:instrText>
      </w:r>
      <w:r>
        <w:fldChar w:fldCharType="separate"/>
      </w:r>
      <w:r w:rsidR="00C6432A" w:rsidRPr="00DA0855">
        <w:rPr>
          <w:rStyle w:val="Hyperlink"/>
          <w:noProof/>
        </w:rPr>
        <w:t>Figure 127- Example of selecting "Configuration" option.</w:t>
      </w:r>
      <w:r w:rsidR="00C6432A">
        <w:rPr>
          <w:noProof/>
          <w:webHidden/>
        </w:rPr>
        <w:tab/>
      </w:r>
      <w:r w:rsidR="00C6432A">
        <w:rPr>
          <w:noProof/>
          <w:webHidden/>
        </w:rPr>
        <w:fldChar w:fldCharType="begin"/>
      </w:r>
      <w:r w:rsidR="00C6432A">
        <w:rPr>
          <w:noProof/>
          <w:webHidden/>
        </w:rPr>
        <w:instrText xml:space="preserve"> PAGEREF _Toc135913143 \h </w:instrText>
      </w:r>
      <w:r w:rsidR="00C6432A">
        <w:rPr>
          <w:noProof/>
          <w:webHidden/>
        </w:rPr>
      </w:r>
      <w:r w:rsidR="00C6432A">
        <w:rPr>
          <w:noProof/>
          <w:webHidden/>
        </w:rPr>
        <w:fldChar w:fldCharType="separate"/>
      </w:r>
      <w:ins w:id="268" w:author="Truxal, Steve     RTX" w:date="2023-07-26T18:45:00Z">
        <w:r w:rsidR="00651143">
          <w:rPr>
            <w:noProof/>
            <w:webHidden/>
          </w:rPr>
          <w:t>185</w:t>
        </w:r>
      </w:ins>
      <w:del w:id="269" w:author="Truxal, Steve     RTX" w:date="2023-07-26T18:45:00Z">
        <w:r w:rsidR="00C6432A" w:rsidDel="00651143">
          <w:rPr>
            <w:noProof/>
            <w:webHidden/>
          </w:rPr>
          <w:delText>177</w:delText>
        </w:r>
      </w:del>
      <w:r w:rsidR="00C6432A">
        <w:rPr>
          <w:noProof/>
          <w:webHidden/>
        </w:rPr>
        <w:fldChar w:fldCharType="end"/>
      </w:r>
      <w:r>
        <w:rPr>
          <w:noProof/>
        </w:rPr>
        <w:fldChar w:fldCharType="end"/>
      </w:r>
    </w:p>
    <w:p w14:paraId="1D1ECC7F" w14:textId="34548E5D"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"_Toc135913144"</w:instrText>
      </w:r>
      <w:r>
        <w:fldChar w:fldCharType="separate"/>
      </w:r>
      <w:r w:rsidR="00C6432A" w:rsidRPr="00DA0855">
        <w:rPr>
          <w:rStyle w:val="Hyperlink"/>
          <w:noProof/>
        </w:rPr>
        <w:t>Figure 128- Example of selecting Security option.</w:t>
      </w:r>
      <w:r w:rsidR="00C6432A">
        <w:rPr>
          <w:noProof/>
          <w:webHidden/>
        </w:rPr>
        <w:tab/>
      </w:r>
      <w:r w:rsidR="00C6432A">
        <w:rPr>
          <w:noProof/>
          <w:webHidden/>
        </w:rPr>
        <w:fldChar w:fldCharType="begin"/>
      </w:r>
      <w:r w:rsidR="00C6432A">
        <w:rPr>
          <w:noProof/>
          <w:webHidden/>
        </w:rPr>
        <w:instrText xml:space="preserve"> PAGEREF _Toc135913144 \h </w:instrText>
      </w:r>
      <w:r w:rsidR="00C6432A">
        <w:rPr>
          <w:noProof/>
          <w:webHidden/>
        </w:rPr>
      </w:r>
      <w:r w:rsidR="00C6432A">
        <w:rPr>
          <w:noProof/>
          <w:webHidden/>
        </w:rPr>
        <w:fldChar w:fldCharType="separate"/>
      </w:r>
      <w:ins w:id="270" w:author="Truxal, Steve     RTX" w:date="2023-07-26T18:45:00Z">
        <w:r w:rsidR="00651143">
          <w:rPr>
            <w:noProof/>
            <w:webHidden/>
          </w:rPr>
          <w:t>185</w:t>
        </w:r>
      </w:ins>
      <w:del w:id="271" w:author="Truxal, Steve     RTX" w:date="2023-07-26T18:45:00Z">
        <w:r w:rsidR="00C6432A" w:rsidDel="00651143">
          <w:rPr>
            <w:noProof/>
            <w:webHidden/>
          </w:rPr>
          <w:delText>178</w:delText>
        </w:r>
      </w:del>
      <w:r w:rsidR="00C6432A">
        <w:rPr>
          <w:noProof/>
          <w:webHidden/>
        </w:rPr>
        <w:fldChar w:fldCharType="end"/>
      </w:r>
      <w:r>
        <w:rPr>
          <w:noProof/>
        </w:rPr>
        <w:fldChar w:fldCharType="end"/>
      </w:r>
    </w:p>
    <w:p w14:paraId="4197D417" w14:textId="2AE647A6" w:rsidR="00C6432A" w:rsidRDefault="004C21B2">
      <w:pPr>
        <w:pStyle w:val="TableofFigures"/>
        <w:tabs>
          <w:tab w:val="right" w:leader="dot" w:pos="9350"/>
        </w:tabs>
        <w:rPr>
          <w:rFonts w:asciiTheme="minorHAnsi" w:eastAsiaTheme="minorEastAsia" w:hAnsiTheme="minorHAnsi"/>
          <w:noProof/>
        </w:rPr>
      </w:pPr>
      <w:r>
        <w:lastRenderedPageBreak/>
        <w:fldChar w:fldCharType="begin"/>
      </w:r>
      <w:r>
        <w:instrText>HYPERLINK \l "_Toc135913145"</w:instrText>
      </w:r>
      <w:r>
        <w:fldChar w:fldCharType="separate"/>
      </w:r>
      <w:r w:rsidR="00C6432A" w:rsidRPr="00DA0855">
        <w:rPr>
          <w:rStyle w:val="Hyperlink"/>
          <w:noProof/>
        </w:rPr>
        <w:t>Figure 129- Example of turning on API Keys option.</w:t>
      </w:r>
      <w:r w:rsidR="00C6432A">
        <w:rPr>
          <w:noProof/>
          <w:webHidden/>
        </w:rPr>
        <w:tab/>
      </w:r>
      <w:r w:rsidR="00C6432A">
        <w:rPr>
          <w:noProof/>
          <w:webHidden/>
        </w:rPr>
        <w:fldChar w:fldCharType="begin"/>
      </w:r>
      <w:r w:rsidR="00C6432A">
        <w:rPr>
          <w:noProof/>
          <w:webHidden/>
        </w:rPr>
        <w:instrText xml:space="preserve"> PAGEREF _Toc135913145 \h </w:instrText>
      </w:r>
      <w:r w:rsidR="00C6432A">
        <w:rPr>
          <w:noProof/>
          <w:webHidden/>
        </w:rPr>
      </w:r>
      <w:r w:rsidR="00C6432A">
        <w:rPr>
          <w:noProof/>
          <w:webHidden/>
        </w:rPr>
        <w:fldChar w:fldCharType="separate"/>
      </w:r>
      <w:ins w:id="272" w:author="Truxal, Steve     RTX" w:date="2023-07-26T18:45:00Z">
        <w:r w:rsidR="00651143">
          <w:rPr>
            <w:noProof/>
            <w:webHidden/>
          </w:rPr>
          <w:t>186</w:t>
        </w:r>
      </w:ins>
      <w:del w:id="273" w:author="Truxal, Steve     RTX" w:date="2023-07-26T18:45:00Z">
        <w:r w:rsidR="00C6432A" w:rsidDel="00651143">
          <w:rPr>
            <w:noProof/>
            <w:webHidden/>
          </w:rPr>
          <w:delText>178</w:delText>
        </w:r>
      </w:del>
      <w:r w:rsidR="00C6432A">
        <w:rPr>
          <w:noProof/>
          <w:webHidden/>
        </w:rPr>
        <w:fldChar w:fldCharType="end"/>
      </w:r>
      <w:r>
        <w:rPr>
          <w:noProof/>
        </w:rPr>
        <w:fldChar w:fldCharType="end"/>
      </w:r>
    </w:p>
    <w:p w14:paraId="78B059C8" w14:textId="5F57782E"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"_Toc135913146"</w:instrText>
      </w:r>
      <w:r>
        <w:fldChar w:fldCharType="separate"/>
      </w:r>
      <w:r w:rsidR="00C6432A" w:rsidRPr="00DA0855">
        <w:rPr>
          <w:rStyle w:val="Hyperlink"/>
          <w:noProof/>
        </w:rPr>
        <w:t>Figure 130- Example login page for tenable</w:t>
      </w:r>
      <w:r w:rsidR="00C6432A">
        <w:rPr>
          <w:noProof/>
          <w:webHidden/>
        </w:rPr>
        <w:tab/>
      </w:r>
      <w:r w:rsidR="00C6432A">
        <w:rPr>
          <w:noProof/>
          <w:webHidden/>
        </w:rPr>
        <w:fldChar w:fldCharType="begin"/>
      </w:r>
      <w:r w:rsidR="00C6432A">
        <w:rPr>
          <w:noProof/>
          <w:webHidden/>
        </w:rPr>
        <w:instrText xml:space="preserve"> PAGEREF _Toc135913146 \h </w:instrText>
      </w:r>
      <w:r w:rsidR="00C6432A">
        <w:rPr>
          <w:noProof/>
          <w:webHidden/>
        </w:rPr>
      </w:r>
      <w:r w:rsidR="00C6432A">
        <w:rPr>
          <w:noProof/>
          <w:webHidden/>
        </w:rPr>
        <w:fldChar w:fldCharType="separate"/>
      </w:r>
      <w:ins w:id="274" w:author="Truxal, Steve     RTX" w:date="2023-07-26T18:45:00Z">
        <w:r w:rsidR="00651143">
          <w:rPr>
            <w:noProof/>
            <w:webHidden/>
          </w:rPr>
          <w:t>187</w:t>
        </w:r>
      </w:ins>
      <w:del w:id="275" w:author="Truxal, Steve     RTX" w:date="2023-07-26T18:45:00Z">
        <w:r w:rsidR="00C6432A" w:rsidDel="00651143">
          <w:rPr>
            <w:noProof/>
            <w:webHidden/>
          </w:rPr>
          <w:delText>180</w:delText>
        </w:r>
      </w:del>
      <w:r w:rsidR="00C6432A">
        <w:rPr>
          <w:noProof/>
          <w:webHidden/>
        </w:rPr>
        <w:fldChar w:fldCharType="end"/>
      </w:r>
      <w:r>
        <w:rPr>
          <w:noProof/>
        </w:rPr>
        <w:fldChar w:fldCharType="end"/>
      </w:r>
    </w:p>
    <w:p w14:paraId="20714F49" w14:textId="39AA647D"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"_Toc135913147"</w:instrText>
      </w:r>
      <w:r>
        <w:fldChar w:fldCharType="separate"/>
      </w:r>
      <w:r w:rsidR="00C6432A" w:rsidRPr="00DA0855">
        <w:rPr>
          <w:rStyle w:val="Hyperlink"/>
          <w:noProof/>
        </w:rPr>
        <w:t>Figure 131- Example selecting "Users."</w:t>
      </w:r>
      <w:r w:rsidR="00C6432A">
        <w:rPr>
          <w:noProof/>
          <w:webHidden/>
        </w:rPr>
        <w:tab/>
      </w:r>
      <w:r w:rsidR="00C6432A">
        <w:rPr>
          <w:noProof/>
          <w:webHidden/>
        </w:rPr>
        <w:fldChar w:fldCharType="begin"/>
      </w:r>
      <w:r w:rsidR="00C6432A">
        <w:rPr>
          <w:noProof/>
          <w:webHidden/>
        </w:rPr>
        <w:instrText xml:space="preserve"> PAGEREF _Toc135913147 \h </w:instrText>
      </w:r>
      <w:r w:rsidR="00C6432A">
        <w:rPr>
          <w:noProof/>
          <w:webHidden/>
        </w:rPr>
      </w:r>
      <w:r w:rsidR="00C6432A">
        <w:rPr>
          <w:noProof/>
          <w:webHidden/>
        </w:rPr>
        <w:fldChar w:fldCharType="separate"/>
      </w:r>
      <w:ins w:id="276" w:author="Truxal, Steve     RTX" w:date="2023-07-26T18:45:00Z">
        <w:r w:rsidR="00651143">
          <w:rPr>
            <w:noProof/>
            <w:webHidden/>
          </w:rPr>
          <w:t>187</w:t>
        </w:r>
      </w:ins>
      <w:del w:id="277" w:author="Truxal, Steve     RTX" w:date="2023-07-26T18:45:00Z">
        <w:r w:rsidR="00C6432A" w:rsidDel="00651143">
          <w:rPr>
            <w:noProof/>
            <w:webHidden/>
          </w:rPr>
          <w:delText>180</w:delText>
        </w:r>
      </w:del>
      <w:r w:rsidR="00C6432A">
        <w:rPr>
          <w:noProof/>
          <w:webHidden/>
        </w:rPr>
        <w:fldChar w:fldCharType="end"/>
      </w:r>
      <w:r>
        <w:rPr>
          <w:noProof/>
        </w:rPr>
        <w:fldChar w:fldCharType="end"/>
      </w:r>
    </w:p>
    <w:p w14:paraId="35FB604A" w14:textId="58DDD8D7"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"_Toc135913148"</w:instrText>
      </w:r>
      <w:r>
        <w:fldChar w:fldCharType="separate"/>
      </w:r>
      <w:r w:rsidR="00C6432A" w:rsidRPr="00DA0855">
        <w:rPr>
          <w:rStyle w:val="Hyperlink"/>
          <w:noProof/>
        </w:rPr>
        <w:t>Figure 132- Example of selecting "Generate API Key" for a user.</w:t>
      </w:r>
      <w:r w:rsidR="00C6432A">
        <w:rPr>
          <w:noProof/>
          <w:webHidden/>
        </w:rPr>
        <w:tab/>
      </w:r>
      <w:r w:rsidR="00C6432A">
        <w:rPr>
          <w:noProof/>
          <w:webHidden/>
        </w:rPr>
        <w:fldChar w:fldCharType="begin"/>
      </w:r>
      <w:r w:rsidR="00C6432A">
        <w:rPr>
          <w:noProof/>
          <w:webHidden/>
        </w:rPr>
        <w:instrText xml:space="preserve"> PAGEREF _Toc135913148 \h </w:instrText>
      </w:r>
      <w:r w:rsidR="00C6432A">
        <w:rPr>
          <w:noProof/>
          <w:webHidden/>
        </w:rPr>
      </w:r>
      <w:r w:rsidR="00C6432A">
        <w:rPr>
          <w:noProof/>
          <w:webHidden/>
        </w:rPr>
        <w:fldChar w:fldCharType="separate"/>
      </w:r>
      <w:ins w:id="278" w:author="Truxal, Steve     RTX" w:date="2023-07-26T18:45:00Z">
        <w:r w:rsidR="00651143">
          <w:rPr>
            <w:noProof/>
            <w:webHidden/>
          </w:rPr>
          <w:t>188</w:t>
        </w:r>
      </w:ins>
      <w:del w:id="279" w:author="Truxal, Steve     RTX" w:date="2023-07-26T18:45:00Z">
        <w:r w:rsidR="00C6432A" w:rsidDel="00651143">
          <w:rPr>
            <w:noProof/>
            <w:webHidden/>
          </w:rPr>
          <w:delText>181</w:delText>
        </w:r>
      </w:del>
      <w:r w:rsidR="00C6432A">
        <w:rPr>
          <w:noProof/>
          <w:webHidden/>
        </w:rPr>
        <w:fldChar w:fldCharType="end"/>
      </w:r>
      <w:r>
        <w:rPr>
          <w:noProof/>
        </w:rPr>
        <w:fldChar w:fldCharType="end"/>
      </w:r>
    </w:p>
    <w:p w14:paraId="07A9B647" w14:textId="51D48A3E"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"_Toc135913149"</w:instrText>
      </w:r>
      <w:r>
        <w:fldChar w:fldCharType="separate"/>
      </w:r>
      <w:r w:rsidR="00C6432A" w:rsidRPr="00DA0855">
        <w:rPr>
          <w:rStyle w:val="Hyperlink"/>
          <w:noProof/>
        </w:rPr>
        <w:t>Figure 133- Example of Generate API Key confirmation.</w:t>
      </w:r>
      <w:r w:rsidR="00C6432A">
        <w:rPr>
          <w:noProof/>
          <w:webHidden/>
        </w:rPr>
        <w:tab/>
      </w:r>
      <w:r w:rsidR="00C6432A">
        <w:rPr>
          <w:noProof/>
          <w:webHidden/>
        </w:rPr>
        <w:fldChar w:fldCharType="begin"/>
      </w:r>
      <w:r w:rsidR="00C6432A">
        <w:rPr>
          <w:noProof/>
          <w:webHidden/>
        </w:rPr>
        <w:instrText xml:space="preserve"> PAGEREF _Toc135913149 \h </w:instrText>
      </w:r>
      <w:r w:rsidR="00C6432A">
        <w:rPr>
          <w:noProof/>
          <w:webHidden/>
        </w:rPr>
      </w:r>
      <w:r w:rsidR="00C6432A">
        <w:rPr>
          <w:noProof/>
          <w:webHidden/>
        </w:rPr>
        <w:fldChar w:fldCharType="separate"/>
      </w:r>
      <w:ins w:id="280" w:author="Truxal, Steve     RTX" w:date="2023-07-26T18:45:00Z">
        <w:r w:rsidR="00651143">
          <w:rPr>
            <w:noProof/>
            <w:webHidden/>
          </w:rPr>
          <w:t>188</w:t>
        </w:r>
      </w:ins>
      <w:del w:id="281" w:author="Truxal, Steve     RTX" w:date="2023-07-26T18:45:00Z">
        <w:r w:rsidR="00C6432A" w:rsidDel="00651143">
          <w:rPr>
            <w:noProof/>
            <w:webHidden/>
          </w:rPr>
          <w:delText>181</w:delText>
        </w:r>
      </w:del>
      <w:r w:rsidR="00C6432A">
        <w:rPr>
          <w:noProof/>
          <w:webHidden/>
        </w:rPr>
        <w:fldChar w:fldCharType="end"/>
      </w:r>
      <w:r>
        <w:rPr>
          <w:noProof/>
        </w:rPr>
        <w:fldChar w:fldCharType="end"/>
      </w:r>
    </w:p>
    <w:p w14:paraId="14C26889" w14:textId="61C85A11"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"_Toc135913150"</w:instrText>
      </w:r>
      <w:r>
        <w:fldChar w:fldCharType="separate"/>
      </w:r>
      <w:r w:rsidR="00C6432A" w:rsidRPr="00DA0855">
        <w:rPr>
          <w:rStyle w:val="Hyperlink"/>
          <w:noProof/>
        </w:rPr>
        <w:t>Figure 134- Example API Key Display</w:t>
      </w:r>
      <w:r w:rsidR="00C6432A">
        <w:rPr>
          <w:noProof/>
          <w:webHidden/>
        </w:rPr>
        <w:tab/>
      </w:r>
      <w:r w:rsidR="00C6432A">
        <w:rPr>
          <w:noProof/>
          <w:webHidden/>
        </w:rPr>
        <w:fldChar w:fldCharType="begin"/>
      </w:r>
      <w:r w:rsidR="00C6432A">
        <w:rPr>
          <w:noProof/>
          <w:webHidden/>
        </w:rPr>
        <w:instrText xml:space="preserve"> PAGEREF _Toc135913150 \h </w:instrText>
      </w:r>
      <w:r w:rsidR="00C6432A">
        <w:rPr>
          <w:noProof/>
          <w:webHidden/>
        </w:rPr>
      </w:r>
      <w:r w:rsidR="00C6432A">
        <w:rPr>
          <w:noProof/>
          <w:webHidden/>
        </w:rPr>
        <w:fldChar w:fldCharType="separate"/>
      </w:r>
      <w:ins w:id="282" w:author="Truxal, Steve     RTX" w:date="2023-07-26T18:45:00Z">
        <w:r w:rsidR="00651143">
          <w:rPr>
            <w:noProof/>
            <w:webHidden/>
          </w:rPr>
          <w:t>189</w:t>
        </w:r>
      </w:ins>
      <w:del w:id="283" w:author="Truxal, Steve     RTX" w:date="2023-07-26T18:45:00Z">
        <w:r w:rsidR="00C6432A" w:rsidDel="00651143">
          <w:rPr>
            <w:noProof/>
            <w:webHidden/>
          </w:rPr>
          <w:delText>182</w:delText>
        </w:r>
      </w:del>
      <w:r w:rsidR="00C6432A">
        <w:rPr>
          <w:noProof/>
          <w:webHidden/>
        </w:rPr>
        <w:fldChar w:fldCharType="end"/>
      </w:r>
      <w:r>
        <w:rPr>
          <w:noProof/>
        </w:rPr>
        <w:fldChar w:fldCharType="end"/>
      </w:r>
    </w:p>
    <w:p w14:paraId="0130FFBA" w14:textId="5E342D71"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"_Toc135913151"</w:instrText>
      </w:r>
      <w:r>
        <w:fldChar w:fldCharType="separate"/>
      </w:r>
      <w:r w:rsidR="00C6432A" w:rsidRPr="00DA0855">
        <w:rPr>
          <w:rStyle w:val="Hyperlink"/>
          <w:noProof/>
        </w:rPr>
        <w:t>Figure 135- Example of prompts during install</w:t>
      </w:r>
      <w:r w:rsidR="00C6432A">
        <w:rPr>
          <w:noProof/>
          <w:webHidden/>
        </w:rPr>
        <w:tab/>
      </w:r>
      <w:r w:rsidR="00C6432A">
        <w:rPr>
          <w:noProof/>
          <w:webHidden/>
        </w:rPr>
        <w:fldChar w:fldCharType="begin"/>
      </w:r>
      <w:r w:rsidR="00C6432A">
        <w:rPr>
          <w:noProof/>
          <w:webHidden/>
        </w:rPr>
        <w:instrText xml:space="preserve"> PAGEREF _Toc135913151 \h </w:instrText>
      </w:r>
      <w:r w:rsidR="00C6432A">
        <w:rPr>
          <w:noProof/>
          <w:webHidden/>
        </w:rPr>
      </w:r>
      <w:r w:rsidR="00C6432A">
        <w:rPr>
          <w:noProof/>
          <w:webHidden/>
        </w:rPr>
        <w:fldChar w:fldCharType="separate"/>
      </w:r>
      <w:ins w:id="284" w:author="Truxal, Steve     RTX" w:date="2023-07-26T18:45:00Z">
        <w:r w:rsidR="00651143">
          <w:rPr>
            <w:noProof/>
            <w:webHidden/>
          </w:rPr>
          <w:t>190</w:t>
        </w:r>
      </w:ins>
      <w:del w:id="285" w:author="Truxal, Steve     RTX" w:date="2023-07-26T18:45:00Z">
        <w:r w:rsidR="00C6432A" w:rsidDel="00651143">
          <w:rPr>
            <w:noProof/>
            <w:webHidden/>
          </w:rPr>
          <w:delText>183</w:delText>
        </w:r>
      </w:del>
      <w:r w:rsidR="00C6432A">
        <w:rPr>
          <w:noProof/>
          <w:webHidden/>
        </w:rPr>
        <w:fldChar w:fldCharType="end"/>
      </w:r>
      <w:r>
        <w:rPr>
          <w:noProof/>
        </w:rPr>
        <w:fldChar w:fldCharType="end"/>
      </w:r>
    </w:p>
    <w:p w14:paraId="4FCF3FA3" w14:textId="12C03E24"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"_Toc135913152"</w:instrText>
      </w:r>
      <w:r>
        <w:fldChar w:fldCharType="separate"/>
      </w:r>
      <w:r w:rsidR="00C6432A" w:rsidRPr="00DA0855">
        <w:rPr>
          <w:rStyle w:val="Hyperlink"/>
          <w:noProof/>
        </w:rPr>
        <w:t>Figure 136- An example of the script running successfully</w:t>
      </w:r>
      <w:r w:rsidR="00C6432A">
        <w:rPr>
          <w:noProof/>
          <w:webHidden/>
        </w:rPr>
        <w:tab/>
      </w:r>
      <w:r w:rsidR="00C6432A">
        <w:rPr>
          <w:noProof/>
          <w:webHidden/>
        </w:rPr>
        <w:fldChar w:fldCharType="begin"/>
      </w:r>
      <w:r w:rsidR="00C6432A">
        <w:rPr>
          <w:noProof/>
          <w:webHidden/>
        </w:rPr>
        <w:instrText xml:space="preserve"> PAGEREF _Toc135913152 \h </w:instrText>
      </w:r>
      <w:r w:rsidR="00C6432A">
        <w:rPr>
          <w:noProof/>
          <w:webHidden/>
        </w:rPr>
      </w:r>
      <w:r w:rsidR="00C6432A">
        <w:rPr>
          <w:noProof/>
          <w:webHidden/>
        </w:rPr>
        <w:fldChar w:fldCharType="separate"/>
      </w:r>
      <w:ins w:id="286" w:author="Truxal, Steve     RTX" w:date="2023-07-26T18:45:00Z">
        <w:r w:rsidR="00651143">
          <w:rPr>
            <w:noProof/>
            <w:webHidden/>
          </w:rPr>
          <w:t>190</w:t>
        </w:r>
      </w:ins>
      <w:del w:id="287" w:author="Truxal, Steve     RTX" w:date="2023-07-26T18:45:00Z">
        <w:r w:rsidR="00C6432A" w:rsidDel="00651143">
          <w:rPr>
            <w:noProof/>
            <w:webHidden/>
          </w:rPr>
          <w:delText>183</w:delText>
        </w:r>
      </w:del>
      <w:r w:rsidR="00C6432A">
        <w:rPr>
          <w:noProof/>
          <w:webHidden/>
        </w:rPr>
        <w:fldChar w:fldCharType="end"/>
      </w:r>
      <w:r>
        <w:rPr>
          <w:noProof/>
        </w:rPr>
        <w:fldChar w:fldCharType="end"/>
      </w:r>
    </w:p>
    <w:p w14:paraId="5CC92B7A" w14:textId="741CA8BE"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"_Toc135913153"</w:instrText>
      </w:r>
      <w:r>
        <w:fldChar w:fldCharType="separate"/>
      </w:r>
      <w:r w:rsidR="00C6432A" w:rsidRPr="00DA0855">
        <w:rPr>
          <w:rStyle w:val="Hyperlink"/>
          <w:noProof/>
        </w:rPr>
        <w:t>Figure 137- Discover showing example acas data</w:t>
      </w:r>
      <w:r w:rsidR="00C6432A">
        <w:rPr>
          <w:noProof/>
          <w:webHidden/>
        </w:rPr>
        <w:tab/>
      </w:r>
      <w:r w:rsidR="00C6432A">
        <w:rPr>
          <w:noProof/>
          <w:webHidden/>
        </w:rPr>
        <w:fldChar w:fldCharType="begin"/>
      </w:r>
      <w:r w:rsidR="00C6432A">
        <w:rPr>
          <w:noProof/>
          <w:webHidden/>
        </w:rPr>
        <w:instrText xml:space="preserve"> PAGEREF _Toc135913153 \h </w:instrText>
      </w:r>
      <w:r w:rsidR="00C6432A">
        <w:rPr>
          <w:noProof/>
          <w:webHidden/>
        </w:rPr>
      </w:r>
      <w:r w:rsidR="00C6432A">
        <w:rPr>
          <w:noProof/>
          <w:webHidden/>
        </w:rPr>
        <w:fldChar w:fldCharType="separate"/>
      </w:r>
      <w:ins w:id="288" w:author="Truxal, Steve     RTX" w:date="2023-07-26T18:45:00Z">
        <w:r w:rsidR="00651143">
          <w:rPr>
            <w:noProof/>
            <w:webHidden/>
          </w:rPr>
          <w:t>191</w:t>
        </w:r>
      </w:ins>
      <w:del w:id="289" w:author="Truxal, Steve     RTX" w:date="2023-07-26T18:45:00Z">
        <w:r w:rsidR="00C6432A" w:rsidDel="00651143">
          <w:rPr>
            <w:noProof/>
            <w:webHidden/>
          </w:rPr>
          <w:delText>184</w:delText>
        </w:r>
      </w:del>
      <w:r w:rsidR="00C6432A">
        <w:rPr>
          <w:noProof/>
          <w:webHidden/>
        </w:rPr>
        <w:fldChar w:fldCharType="end"/>
      </w:r>
      <w:r>
        <w:rPr>
          <w:noProof/>
        </w:rPr>
        <w:fldChar w:fldCharType="end"/>
      </w:r>
    </w:p>
    <w:p w14:paraId="0DD1F344" w14:textId="666EDE5E" w:rsidR="00DC6F7C" w:rsidRDefault="00516FA0" w:rsidP="008E48AE">
      <w:r>
        <w:fldChar w:fldCharType="end"/>
      </w:r>
    </w:p>
    <w:p w14:paraId="4A3BF2A6" w14:textId="77777777" w:rsidR="00516FA0" w:rsidRDefault="00516FA0" w:rsidP="008E48AE"/>
    <w:p w14:paraId="2732CC5C" w14:textId="3C299A1D" w:rsidR="00DC6F7C" w:rsidRPr="007D4901" w:rsidRDefault="00DC6F7C" w:rsidP="008E48AE">
      <w:pPr>
        <w:rPr>
          <w:b/>
          <w:bCs/>
          <w:sz w:val="24"/>
          <w:szCs w:val="24"/>
        </w:rPr>
      </w:pPr>
      <w:r w:rsidRPr="007D4901">
        <w:rPr>
          <w:b/>
          <w:bCs/>
          <w:sz w:val="24"/>
          <w:szCs w:val="24"/>
        </w:rPr>
        <w:t>List of Tables</w:t>
      </w:r>
    </w:p>
    <w:p w14:paraId="41BEA588" w14:textId="48B621A5" w:rsidR="00C6432A" w:rsidRDefault="00516FA0">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135913154" w:history="1">
        <w:r w:rsidR="00C6432A" w:rsidRPr="003624A7">
          <w:rPr>
            <w:rStyle w:val="Hyperlink"/>
            <w:noProof/>
          </w:rPr>
          <w:t>Table 1 Cluster Hardware Requirements at Hubs (15 Nodes)</w:t>
        </w:r>
        <w:r w:rsidR="00C6432A">
          <w:rPr>
            <w:noProof/>
            <w:webHidden/>
          </w:rPr>
          <w:tab/>
        </w:r>
        <w:r w:rsidR="00C6432A">
          <w:rPr>
            <w:noProof/>
            <w:webHidden/>
          </w:rPr>
          <w:fldChar w:fldCharType="begin"/>
        </w:r>
        <w:r w:rsidR="00C6432A">
          <w:rPr>
            <w:noProof/>
            <w:webHidden/>
          </w:rPr>
          <w:instrText xml:space="preserve"> PAGEREF _Toc135913154 \h </w:instrText>
        </w:r>
        <w:r w:rsidR="00C6432A">
          <w:rPr>
            <w:noProof/>
            <w:webHidden/>
          </w:rPr>
        </w:r>
        <w:r w:rsidR="00C6432A">
          <w:rPr>
            <w:noProof/>
            <w:webHidden/>
          </w:rPr>
          <w:fldChar w:fldCharType="separate"/>
        </w:r>
        <w:r w:rsidR="00651143">
          <w:rPr>
            <w:noProof/>
            <w:webHidden/>
          </w:rPr>
          <w:t>4</w:t>
        </w:r>
        <w:r w:rsidR="00C6432A">
          <w:rPr>
            <w:noProof/>
            <w:webHidden/>
          </w:rPr>
          <w:fldChar w:fldCharType="end"/>
        </w:r>
      </w:hyperlink>
    </w:p>
    <w:p w14:paraId="49E12DBE" w14:textId="3A3C2098" w:rsidR="00C6432A" w:rsidRDefault="004C21B2">
      <w:pPr>
        <w:pStyle w:val="TableofFigures"/>
        <w:tabs>
          <w:tab w:val="right" w:leader="dot" w:pos="9350"/>
        </w:tabs>
        <w:rPr>
          <w:rFonts w:asciiTheme="minorHAnsi" w:eastAsiaTheme="minorEastAsia" w:hAnsiTheme="minorHAnsi"/>
          <w:noProof/>
        </w:rPr>
      </w:pPr>
      <w:hyperlink w:anchor="_Toc135913155" w:history="1">
        <w:r w:rsidR="00C6432A" w:rsidRPr="003624A7">
          <w:rPr>
            <w:rStyle w:val="Hyperlink"/>
            <w:noProof/>
          </w:rPr>
          <w:t>Table 2 Cluster Hardware Requirements at Hubs (10 Nodes)</w:t>
        </w:r>
        <w:r w:rsidR="00C6432A">
          <w:rPr>
            <w:noProof/>
            <w:webHidden/>
          </w:rPr>
          <w:tab/>
        </w:r>
        <w:r w:rsidR="00C6432A">
          <w:rPr>
            <w:noProof/>
            <w:webHidden/>
          </w:rPr>
          <w:fldChar w:fldCharType="begin"/>
        </w:r>
        <w:r w:rsidR="00C6432A">
          <w:rPr>
            <w:noProof/>
            <w:webHidden/>
          </w:rPr>
          <w:instrText xml:space="preserve"> PAGEREF _Toc135913155 \h </w:instrText>
        </w:r>
        <w:r w:rsidR="00C6432A">
          <w:rPr>
            <w:noProof/>
            <w:webHidden/>
          </w:rPr>
        </w:r>
        <w:r w:rsidR="00C6432A">
          <w:rPr>
            <w:noProof/>
            <w:webHidden/>
          </w:rPr>
          <w:fldChar w:fldCharType="separate"/>
        </w:r>
        <w:r w:rsidR="00651143">
          <w:rPr>
            <w:noProof/>
            <w:webHidden/>
          </w:rPr>
          <w:t>4</w:t>
        </w:r>
        <w:r w:rsidR="00C6432A">
          <w:rPr>
            <w:noProof/>
            <w:webHidden/>
          </w:rPr>
          <w:fldChar w:fldCharType="end"/>
        </w:r>
      </w:hyperlink>
    </w:p>
    <w:p w14:paraId="5EA4BBF8" w14:textId="3B7FA7DC" w:rsidR="00C6432A" w:rsidRDefault="004C21B2">
      <w:pPr>
        <w:pStyle w:val="TableofFigures"/>
        <w:tabs>
          <w:tab w:val="right" w:leader="dot" w:pos="9350"/>
        </w:tabs>
        <w:rPr>
          <w:rFonts w:asciiTheme="minorHAnsi" w:eastAsiaTheme="minorEastAsia" w:hAnsiTheme="minorHAnsi"/>
          <w:noProof/>
        </w:rPr>
      </w:pPr>
      <w:hyperlink w:anchor="_Toc135913156" w:history="1">
        <w:r w:rsidR="00C6432A" w:rsidRPr="003624A7">
          <w:rPr>
            <w:rStyle w:val="Hyperlink"/>
            <w:noProof/>
          </w:rPr>
          <w:t>Table 3 Cluster Hardware Requirements at Hubs (3 Nodes)</w:t>
        </w:r>
        <w:r w:rsidR="00C6432A">
          <w:rPr>
            <w:noProof/>
            <w:webHidden/>
          </w:rPr>
          <w:tab/>
        </w:r>
        <w:r w:rsidR="00C6432A">
          <w:rPr>
            <w:noProof/>
            <w:webHidden/>
          </w:rPr>
          <w:fldChar w:fldCharType="begin"/>
        </w:r>
        <w:r w:rsidR="00C6432A">
          <w:rPr>
            <w:noProof/>
            <w:webHidden/>
          </w:rPr>
          <w:instrText xml:space="preserve"> PAGEREF _Toc135913156 \h </w:instrText>
        </w:r>
        <w:r w:rsidR="00C6432A">
          <w:rPr>
            <w:noProof/>
            <w:webHidden/>
          </w:rPr>
        </w:r>
        <w:r w:rsidR="00C6432A">
          <w:rPr>
            <w:noProof/>
            <w:webHidden/>
          </w:rPr>
          <w:fldChar w:fldCharType="separate"/>
        </w:r>
        <w:r w:rsidR="00651143">
          <w:rPr>
            <w:noProof/>
            <w:webHidden/>
          </w:rPr>
          <w:t>5</w:t>
        </w:r>
        <w:r w:rsidR="00C6432A">
          <w:rPr>
            <w:noProof/>
            <w:webHidden/>
          </w:rPr>
          <w:fldChar w:fldCharType="end"/>
        </w:r>
      </w:hyperlink>
    </w:p>
    <w:p w14:paraId="70CC1326" w14:textId="52B3E08B" w:rsidR="00C6432A" w:rsidRDefault="004C21B2">
      <w:pPr>
        <w:pStyle w:val="TableofFigures"/>
        <w:tabs>
          <w:tab w:val="right" w:leader="dot" w:pos="9350"/>
        </w:tabs>
        <w:rPr>
          <w:rFonts w:asciiTheme="minorHAnsi" w:eastAsiaTheme="minorEastAsia" w:hAnsiTheme="minorHAnsi"/>
          <w:noProof/>
        </w:rPr>
      </w:pPr>
      <w:hyperlink w:anchor="_Toc135913157" w:history="1">
        <w:r w:rsidR="00C6432A" w:rsidRPr="003624A7">
          <w:rPr>
            <w:rStyle w:val="Hyperlink"/>
            <w:noProof/>
          </w:rPr>
          <w:t>Table 4 Logstash Hardware Requirements at Sites in Production and Test Enviornments</w:t>
        </w:r>
        <w:r w:rsidR="00C6432A">
          <w:rPr>
            <w:noProof/>
            <w:webHidden/>
          </w:rPr>
          <w:tab/>
        </w:r>
        <w:r w:rsidR="00C6432A">
          <w:rPr>
            <w:noProof/>
            <w:webHidden/>
          </w:rPr>
          <w:fldChar w:fldCharType="begin"/>
        </w:r>
        <w:r w:rsidR="00C6432A">
          <w:rPr>
            <w:noProof/>
            <w:webHidden/>
          </w:rPr>
          <w:instrText xml:space="preserve"> PAGEREF _Toc135913157 \h </w:instrText>
        </w:r>
        <w:r w:rsidR="00C6432A">
          <w:rPr>
            <w:noProof/>
            <w:webHidden/>
          </w:rPr>
        </w:r>
        <w:r w:rsidR="00C6432A">
          <w:rPr>
            <w:noProof/>
            <w:webHidden/>
          </w:rPr>
          <w:fldChar w:fldCharType="separate"/>
        </w:r>
        <w:r w:rsidR="00651143">
          <w:rPr>
            <w:noProof/>
            <w:webHidden/>
          </w:rPr>
          <w:t>5</w:t>
        </w:r>
        <w:r w:rsidR="00C6432A">
          <w:rPr>
            <w:noProof/>
            <w:webHidden/>
          </w:rPr>
          <w:fldChar w:fldCharType="end"/>
        </w:r>
      </w:hyperlink>
    </w:p>
    <w:p w14:paraId="600794E2" w14:textId="51323182" w:rsidR="00C6432A" w:rsidRDefault="004C21B2">
      <w:pPr>
        <w:pStyle w:val="TableofFigures"/>
        <w:tabs>
          <w:tab w:val="right" w:leader="dot" w:pos="9350"/>
        </w:tabs>
        <w:rPr>
          <w:rFonts w:asciiTheme="minorHAnsi" w:eastAsiaTheme="minorEastAsia" w:hAnsiTheme="minorHAnsi"/>
          <w:noProof/>
        </w:rPr>
      </w:pPr>
      <w:hyperlink w:anchor="_Toc135913158" w:history="1">
        <w:r w:rsidR="00C6432A" w:rsidRPr="003624A7">
          <w:rPr>
            <w:rStyle w:val="Hyperlink"/>
            <w:noProof/>
          </w:rPr>
          <w:t>Table 5 Logstash Hardware Requirements for REL</w:t>
        </w:r>
        <w:r w:rsidR="00C6432A">
          <w:rPr>
            <w:noProof/>
            <w:webHidden/>
          </w:rPr>
          <w:tab/>
        </w:r>
        <w:r w:rsidR="00C6432A">
          <w:rPr>
            <w:noProof/>
            <w:webHidden/>
          </w:rPr>
          <w:fldChar w:fldCharType="begin"/>
        </w:r>
        <w:r w:rsidR="00C6432A">
          <w:rPr>
            <w:noProof/>
            <w:webHidden/>
          </w:rPr>
          <w:instrText xml:space="preserve"> PAGEREF _Toc135913158 \h </w:instrText>
        </w:r>
        <w:r w:rsidR="00C6432A">
          <w:rPr>
            <w:noProof/>
            <w:webHidden/>
          </w:rPr>
        </w:r>
        <w:r w:rsidR="00C6432A">
          <w:rPr>
            <w:noProof/>
            <w:webHidden/>
          </w:rPr>
          <w:fldChar w:fldCharType="separate"/>
        </w:r>
        <w:r w:rsidR="00651143">
          <w:rPr>
            <w:noProof/>
            <w:webHidden/>
          </w:rPr>
          <w:t>5</w:t>
        </w:r>
        <w:r w:rsidR="00C6432A">
          <w:rPr>
            <w:noProof/>
            <w:webHidden/>
          </w:rPr>
          <w:fldChar w:fldCharType="end"/>
        </w:r>
      </w:hyperlink>
    </w:p>
    <w:p w14:paraId="1DE79A84" w14:textId="22B0B8F1" w:rsidR="00C6432A" w:rsidRDefault="004C21B2">
      <w:pPr>
        <w:pStyle w:val="TableofFigures"/>
        <w:tabs>
          <w:tab w:val="right" w:leader="dot" w:pos="9350"/>
        </w:tabs>
        <w:rPr>
          <w:rFonts w:asciiTheme="minorHAnsi" w:eastAsiaTheme="minorEastAsia" w:hAnsiTheme="minorHAnsi"/>
          <w:noProof/>
        </w:rPr>
      </w:pPr>
      <w:hyperlink w:anchor="_Toc135913159" w:history="1">
        <w:r w:rsidR="00C6432A" w:rsidRPr="003624A7">
          <w:rPr>
            <w:rStyle w:val="Hyperlink"/>
            <w:noProof/>
          </w:rPr>
          <w:t>Table 6 Puppet Modules Required</w:t>
        </w:r>
        <w:r w:rsidR="00C6432A">
          <w:rPr>
            <w:noProof/>
            <w:webHidden/>
          </w:rPr>
          <w:tab/>
        </w:r>
        <w:r w:rsidR="00C6432A">
          <w:rPr>
            <w:noProof/>
            <w:webHidden/>
          </w:rPr>
          <w:fldChar w:fldCharType="begin"/>
        </w:r>
        <w:r w:rsidR="00C6432A">
          <w:rPr>
            <w:noProof/>
            <w:webHidden/>
          </w:rPr>
          <w:instrText xml:space="preserve"> PAGEREF _Toc135913159 \h </w:instrText>
        </w:r>
        <w:r w:rsidR="00C6432A">
          <w:rPr>
            <w:noProof/>
            <w:webHidden/>
          </w:rPr>
        </w:r>
        <w:r w:rsidR="00C6432A">
          <w:rPr>
            <w:noProof/>
            <w:webHidden/>
          </w:rPr>
          <w:fldChar w:fldCharType="separate"/>
        </w:r>
        <w:r w:rsidR="00651143">
          <w:rPr>
            <w:noProof/>
            <w:webHidden/>
          </w:rPr>
          <w:t>11</w:t>
        </w:r>
        <w:r w:rsidR="00C6432A">
          <w:rPr>
            <w:noProof/>
            <w:webHidden/>
          </w:rPr>
          <w:fldChar w:fldCharType="end"/>
        </w:r>
      </w:hyperlink>
    </w:p>
    <w:p w14:paraId="591F6975" w14:textId="39370E65" w:rsidR="00C6432A" w:rsidRDefault="004C21B2">
      <w:pPr>
        <w:pStyle w:val="TableofFigures"/>
        <w:tabs>
          <w:tab w:val="right" w:leader="dot" w:pos="9350"/>
        </w:tabs>
        <w:rPr>
          <w:rFonts w:asciiTheme="minorHAnsi" w:eastAsiaTheme="minorEastAsia" w:hAnsiTheme="minorHAnsi"/>
          <w:noProof/>
        </w:rPr>
      </w:pPr>
      <w:hyperlink w:anchor="_Toc135913160" w:history="1">
        <w:r w:rsidR="00C6432A" w:rsidRPr="003624A7">
          <w:rPr>
            <w:rStyle w:val="Hyperlink"/>
            <w:noProof/>
          </w:rPr>
          <w:t>Table 7 Supported Devices and Access Types</w:t>
        </w:r>
        <w:r w:rsidR="00C6432A">
          <w:rPr>
            <w:noProof/>
            <w:webHidden/>
          </w:rPr>
          <w:tab/>
        </w:r>
        <w:r w:rsidR="00C6432A">
          <w:rPr>
            <w:noProof/>
            <w:webHidden/>
          </w:rPr>
          <w:fldChar w:fldCharType="begin"/>
        </w:r>
        <w:r w:rsidR="00C6432A">
          <w:rPr>
            <w:noProof/>
            <w:webHidden/>
          </w:rPr>
          <w:instrText xml:space="preserve"> PAGEREF _Toc135913160 \h </w:instrText>
        </w:r>
        <w:r w:rsidR="00C6432A">
          <w:rPr>
            <w:noProof/>
            <w:webHidden/>
          </w:rPr>
        </w:r>
        <w:r w:rsidR="00C6432A">
          <w:rPr>
            <w:noProof/>
            <w:webHidden/>
          </w:rPr>
          <w:fldChar w:fldCharType="separate"/>
        </w:r>
        <w:r w:rsidR="00651143">
          <w:rPr>
            <w:noProof/>
            <w:webHidden/>
          </w:rPr>
          <w:t>33</w:t>
        </w:r>
        <w:r w:rsidR="00C6432A">
          <w:rPr>
            <w:noProof/>
            <w:webHidden/>
          </w:rPr>
          <w:fldChar w:fldCharType="end"/>
        </w:r>
      </w:hyperlink>
    </w:p>
    <w:p w14:paraId="251D8D7D" w14:textId="1D835141" w:rsidR="00C6432A" w:rsidRDefault="004C21B2">
      <w:pPr>
        <w:pStyle w:val="TableofFigures"/>
        <w:tabs>
          <w:tab w:val="right" w:leader="dot" w:pos="9350"/>
        </w:tabs>
        <w:rPr>
          <w:rFonts w:asciiTheme="minorHAnsi" w:eastAsiaTheme="minorEastAsia" w:hAnsiTheme="minorHAnsi"/>
          <w:noProof/>
        </w:rPr>
      </w:pPr>
      <w:hyperlink w:anchor="_Toc135913161" w:history="1">
        <w:r w:rsidR="00C6432A" w:rsidRPr="003624A7">
          <w:rPr>
            <w:rStyle w:val="Hyperlink"/>
            <w:noProof/>
          </w:rPr>
          <w:t>Table 8 Access test command per device</w:t>
        </w:r>
        <w:r w:rsidR="00C6432A">
          <w:rPr>
            <w:noProof/>
            <w:webHidden/>
          </w:rPr>
          <w:tab/>
        </w:r>
        <w:r w:rsidR="00C6432A">
          <w:rPr>
            <w:noProof/>
            <w:webHidden/>
          </w:rPr>
          <w:fldChar w:fldCharType="begin"/>
        </w:r>
        <w:r w:rsidR="00C6432A">
          <w:rPr>
            <w:noProof/>
            <w:webHidden/>
          </w:rPr>
          <w:instrText xml:space="preserve"> PAGEREF _Toc135913161 \h </w:instrText>
        </w:r>
        <w:r w:rsidR="00C6432A">
          <w:rPr>
            <w:noProof/>
            <w:webHidden/>
          </w:rPr>
        </w:r>
        <w:r w:rsidR="00C6432A">
          <w:rPr>
            <w:noProof/>
            <w:webHidden/>
          </w:rPr>
          <w:fldChar w:fldCharType="separate"/>
        </w:r>
        <w:r w:rsidR="00651143">
          <w:rPr>
            <w:noProof/>
            <w:webHidden/>
          </w:rPr>
          <w:t>34</w:t>
        </w:r>
        <w:r w:rsidR="00C6432A">
          <w:rPr>
            <w:noProof/>
            <w:webHidden/>
          </w:rPr>
          <w:fldChar w:fldCharType="end"/>
        </w:r>
      </w:hyperlink>
    </w:p>
    <w:p w14:paraId="79C9C208" w14:textId="592EF8A0" w:rsidR="00C6432A" w:rsidRDefault="004C21B2">
      <w:pPr>
        <w:pStyle w:val="TableofFigures"/>
        <w:tabs>
          <w:tab w:val="right" w:leader="dot" w:pos="9350"/>
        </w:tabs>
        <w:rPr>
          <w:rFonts w:asciiTheme="minorHAnsi" w:eastAsiaTheme="minorEastAsia" w:hAnsiTheme="minorHAnsi"/>
          <w:noProof/>
        </w:rPr>
      </w:pPr>
      <w:hyperlink w:anchor="_Toc135913162" w:history="1">
        <w:r w:rsidR="00C6432A" w:rsidRPr="003624A7">
          <w:rPr>
            <w:rStyle w:val="Hyperlink"/>
            <w:noProof/>
          </w:rPr>
          <w:t>Table 9 Elastic nodes to install Kibana on</w:t>
        </w:r>
        <w:r w:rsidR="00C6432A">
          <w:rPr>
            <w:noProof/>
            <w:webHidden/>
          </w:rPr>
          <w:tab/>
        </w:r>
        <w:r w:rsidR="00C6432A">
          <w:rPr>
            <w:noProof/>
            <w:webHidden/>
          </w:rPr>
          <w:fldChar w:fldCharType="begin"/>
        </w:r>
        <w:r w:rsidR="00C6432A">
          <w:rPr>
            <w:noProof/>
            <w:webHidden/>
          </w:rPr>
          <w:instrText xml:space="preserve"> PAGEREF _Toc135913162 \h </w:instrText>
        </w:r>
        <w:r w:rsidR="00C6432A">
          <w:rPr>
            <w:noProof/>
            <w:webHidden/>
          </w:rPr>
        </w:r>
        <w:r w:rsidR="00C6432A">
          <w:rPr>
            <w:noProof/>
            <w:webHidden/>
          </w:rPr>
          <w:fldChar w:fldCharType="separate"/>
        </w:r>
        <w:r w:rsidR="00651143">
          <w:rPr>
            <w:noProof/>
            <w:webHidden/>
          </w:rPr>
          <w:t>40</w:t>
        </w:r>
        <w:r w:rsidR="00C6432A">
          <w:rPr>
            <w:noProof/>
            <w:webHidden/>
          </w:rPr>
          <w:fldChar w:fldCharType="end"/>
        </w:r>
      </w:hyperlink>
    </w:p>
    <w:p w14:paraId="4C25B400" w14:textId="29983782" w:rsidR="00C6432A" w:rsidRDefault="004C21B2">
      <w:pPr>
        <w:pStyle w:val="TableofFigures"/>
        <w:tabs>
          <w:tab w:val="right" w:leader="dot" w:pos="9350"/>
        </w:tabs>
        <w:rPr>
          <w:rFonts w:asciiTheme="minorHAnsi" w:eastAsiaTheme="minorEastAsia" w:hAnsiTheme="minorHAnsi"/>
          <w:noProof/>
        </w:rPr>
      </w:pPr>
      <w:hyperlink w:anchor="_Toc135913163" w:history="1">
        <w:r w:rsidR="00C6432A" w:rsidRPr="003624A7">
          <w:rPr>
            <w:rStyle w:val="Hyperlink"/>
            <w:noProof/>
          </w:rPr>
          <w:t>Table 10 Beat Installation Location</w:t>
        </w:r>
        <w:r w:rsidR="00C6432A">
          <w:rPr>
            <w:noProof/>
            <w:webHidden/>
          </w:rPr>
          <w:tab/>
        </w:r>
        <w:r w:rsidR="00C6432A">
          <w:rPr>
            <w:noProof/>
            <w:webHidden/>
          </w:rPr>
          <w:fldChar w:fldCharType="begin"/>
        </w:r>
        <w:r w:rsidR="00C6432A">
          <w:rPr>
            <w:noProof/>
            <w:webHidden/>
          </w:rPr>
          <w:instrText xml:space="preserve"> PAGEREF _Toc135913163 \h </w:instrText>
        </w:r>
        <w:r w:rsidR="00C6432A">
          <w:rPr>
            <w:noProof/>
            <w:webHidden/>
          </w:rPr>
        </w:r>
        <w:r w:rsidR="00C6432A">
          <w:rPr>
            <w:noProof/>
            <w:webHidden/>
          </w:rPr>
          <w:fldChar w:fldCharType="separate"/>
        </w:r>
        <w:r w:rsidR="00651143">
          <w:rPr>
            <w:noProof/>
            <w:webHidden/>
          </w:rPr>
          <w:t>76</w:t>
        </w:r>
        <w:r w:rsidR="00C6432A">
          <w:rPr>
            <w:noProof/>
            <w:webHidden/>
          </w:rPr>
          <w:fldChar w:fldCharType="end"/>
        </w:r>
      </w:hyperlink>
    </w:p>
    <w:p w14:paraId="5D775105" w14:textId="52120A4C" w:rsidR="00C6432A" w:rsidRDefault="004C21B2">
      <w:pPr>
        <w:pStyle w:val="TableofFigures"/>
        <w:tabs>
          <w:tab w:val="right" w:leader="dot" w:pos="9350"/>
        </w:tabs>
        <w:rPr>
          <w:rFonts w:asciiTheme="minorHAnsi" w:eastAsiaTheme="minorEastAsia" w:hAnsiTheme="minorHAnsi"/>
          <w:noProof/>
        </w:rPr>
      </w:pPr>
      <w:hyperlink w:anchor="_Toc135913164" w:history="1">
        <w:r w:rsidR="00C6432A" w:rsidRPr="003624A7">
          <w:rPr>
            <w:rStyle w:val="Hyperlink"/>
            <w:noProof/>
          </w:rPr>
          <w:t>Table 11 Types for Ingested HBSS Metrics</w:t>
        </w:r>
        <w:r w:rsidR="00C6432A">
          <w:rPr>
            <w:noProof/>
            <w:webHidden/>
          </w:rPr>
          <w:tab/>
        </w:r>
        <w:r w:rsidR="00C6432A">
          <w:rPr>
            <w:noProof/>
            <w:webHidden/>
          </w:rPr>
          <w:fldChar w:fldCharType="begin"/>
        </w:r>
        <w:r w:rsidR="00C6432A">
          <w:rPr>
            <w:noProof/>
            <w:webHidden/>
          </w:rPr>
          <w:instrText xml:space="preserve"> PAGEREF _Toc135913164 \h </w:instrText>
        </w:r>
        <w:r w:rsidR="00C6432A">
          <w:rPr>
            <w:noProof/>
            <w:webHidden/>
          </w:rPr>
        </w:r>
        <w:r w:rsidR="00C6432A">
          <w:rPr>
            <w:noProof/>
            <w:webHidden/>
          </w:rPr>
          <w:fldChar w:fldCharType="separate"/>
        </w:r>
        <w:r w:rsidR="00651143">
          <w:rPr>
            <w:noProof/>
            <w:webHidden/>
          </w:rPr>
          <w:t>95</w:t>
        </w:r>
        <w:r w:rsidR="00C6432A">
          <w:rPr>
            <w:noProof/>
            <w:webHidden/>
          </w:rPr>
          <w:fldChar w:fldCharType="end"/>
        </w:r>
      </w:hyperlink>
    </w:p>
    <w:p w14:paraId="456C11AB" w14:textId="1921F747"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"_Toc135913165"</w:instrText>
      </w:r>
      <w:r>
        <w:fldChar w:fldCharType="separate"/>
      </w:r>
      <w:r w:rsidR="00C6432A" w:rsidRPr="003624A7">
        <w:rPr>
          <w:rStyle w:val="Hyperlink"/>
          <w:noProof/>
        </w:rPr>
        <w:t>Table 12 Upgrade Order</w:t>
      </w:r>
      <w:r w:rsidR="00C6432A">
        <w:rPr>
          <w:noProof/>
          <w:webHidden/>
        </w:rPr>
        <w:tab/>
      </w:r>
      <w:r w:rsidR="00C6432A">
        <w:rPr>
          <w:noProof/>
          <w:webHidden/>
        </w:rPr>
        <w:fldChar w:fldCharType="begin"/>
      </w:r>
      <w:r w:rsidR="00C6432A">
        <w:rPr>
          <w:noProof/>
          <w:webHidden/>
        </w:rPr>
        <w:instrText xml:space="preserve"> PAGEREF _Toc135913165 \h </w:instrText>
      </w:r>
      <w:r w:rsidR="00C6432A">
        <w:rPr>
          <w:noProof/>
          <w:webHidden/>
        </w:rPr>
      </w:r>
      <w:r w:rsidR="00C6432A">
        <w:rPr>
          <w:noProof/>
          <w:webHidden/>
        </w:rPr>
        <w:fldChar w:fldCharType="separate"/>
      </w:r>
      <w:ins w:id="290" w:author="Truxal, Steve     RTX" w:date="2023-07-26T18:45:00Z">
        <w:r w:rsidR="00651143">
          <w:rPr>
            <w:noProof/>
            <w:webHidden/>
          </w:rPr>
          <w:t>121</w:t>
        </w:r>
      </w:ins>
      <w:del w:id="291" w:author="Truxal, Steve     RTX" w:date="2023-07-26T18:45:00Z">
        <w:r w:rsidR="00C6432A" w:rsidDel="00651143">
          <w:rPr>
            <w:noProof/>
            <w:webHidden/>
          </w:rPr>
          <w:delText>119</w:delText>
        </w:r>
      </w:del>
      <w:r w:rsidR="00C6432A">
        <w:rPr>
          <w:noProof/>
          <w:webHidden/>
        </w:rPr>
        <w:fldChar w:fldCharType="end"/>
      </w:r>
      <w:r>
        <w:rPr>
          <w:noProof/>
        </w:rPr>
        <w:fldChar w:fldCharType="end"/>
      </w:r>
    </w:p>
    <w:p w14:paraId="5DEEB9B1" w14:textId="47182753"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"_Toc135913166"</w:instrText>
      </w:r>
      <w:r>
        <w:fldChar w:fldCharType="separate"/>
      </w:r>
      <w:r w:rsidR="00C6432A" w:rsidRPr="003624A7">
        <w:rPr>
          <w:rStyle w:val="Hyperlink"/>
          <w:noProof/>
        </w:rPr>
        <w:t>Table 13 Elastic nodes to upgrade Kibana on</w:t>
      </w:r>
      <w:r w:rsidR="00C6432A">
        <w:rPr>
          <w:noProof/>
          <w:webHidden/>
        </w:rPr>
        <w:tab/>
      </w:r>
      <w:r w:rsidR="00C6432A">
        <w:rPr>
          <w:noProof/>
          <w:webHidden/>
        </w:rPr>
        <w:fldChar w:fldCharType="begin"/>
      </w:r>
      <w:r w:rsidR="00C6432A">
        <w:rPr>
          <w:noProof/>
          <w:webHidden/>
        </w:rPr>
        <w:instrText xml:space="preserve"> PAGEREF _Toc135913166 \h </w:instrText>
      </w:r>
      <w:r w:rsidR="00C6432A">
        <w:rPr>
          <w:noProof/>
          <w:webHidden/>
        </w:rPr>
      </w:r>
      <w:r w:rsidR="00C6432A">
        <w:rPr>
          <w:noProof/>
          <w:webHidden/>
        </w:rPr>
        <w:fldChar w:fldCharType="separate"/>
      </w:r>
      <w:ins w:id="292" w:author="Truxal, Steve     RTX" w:date="2023-07-26T18:45:00Z">
        <w:r w:rsidR="00651143">
          <w:rPr>
            <w:noProof/>
            <w:webHidden/>
          </w:rPr>
          <w:t>126</w:t>
        </w:r>
      </w:ins>
      <w:del w:id="293" w:author="Truxal, Steve     RTX" w:date="2023-07-26T18:45:00Z">
        <w:r w:rsidR="00C6432A" w:rsidDel="00651143">
          <w:rPr>
            <w:noProof/>
            <w:webHidden/>
          </w:rPr>
          <w:delText>124</w:delText>
        </w:r>
      </w:del>
      <w:r w:rsidR="00C6432A">
        <w:rPr>
          <w:noProof/>
          <w:webHidden/>
        </w:rPr>
        <w:fldChar w:fldCharType="end"/>
      </w:r>
      <w:r>
        <w:rPr>
          <w:noProof/>
        </w:rPr>
        <w:fldChar w:fldCharType="end"/>
      </w:r>
    </w:p>
    <w:p w14:paraId="05703ECF" w14:textId="72FD1153" w:rsidR="00C6432A" w:rsidRDefault="00516FA0">
      <w:pPr>
        <w:pStyle w:val="TableofFigures"/>
        <w:tabs>
          <w:tab w:val="right" w:leader="dot" w:pos="9350"/>
        </w:tabs>
        <w:rPr>
          <w:rFonts w:asciiTheme="minorHAnsi" w:eastAsiaTheme="minorEastAsia" w:hAnsiTheme="minorHAnsi"/>
          <w:noProof/>
        </w:rPr>
      </w:pPr>
      <w:r>
        <w:fldChar w:fldCharType="end"/>
      </w:r>
      <w:r w:rsidR="00B70125">
        <w:fldChar w:fldCharType="begin"/>
      </w:r>
      <w:r w:rsidR="00B70125">
        <w:instrText xml:space="preserve"> TOC \h \z \c "Table" </w:instrText>
      </w:r>
      <w:r w:rsidR="00B70125">
        <w:fldChar w:fldCharType="separate"/>
      </w:r>
      <w:hyperlink w:anchor="_Toc135913167" w:history="1">
        <w:r w:rsidR="00C6432A" w:rsidRPr="0056455D">
          <w:rPr>
            <w:rStyle w:val="Hyperlink"/>
            <w:noProof/>
          </w:rPr>
          <w:t>Table 1 Cluster Hardware Requirements at Hubs (15 Nodes)</w:t>
        </w:r>
        <w:r w:rsidR="00C6432A">
          <w:rPr>
            <w:noProof/>
            <w:webHidden/>
          </w:rPr>
          <w:tab/>
        </w:r>
        <w:r w:rsidR="00C6432A">
          <w:rPr>
            <w:noProof/>
            <w:webHidden/>
          </w:rPr>
          <w:fldChar w:fldCharType="begin"/>
        </w:r>
        <w:r w:rsidR="00C6432A">
          <w:rPr>
            <w:noProof/>
            <w:webHidden/>
          </w:rPr>
          <w:instrText xml:space="preserve"> PAGEREF _Toc135913167 \h </w:instrText>
        </w:r>
        <w:r w:rsidR="00C6432A">
          <w:rPr>
            <w:noProof/>
            <w:webHidden/>
          </w:rPr>
        </w:r>
        <w:r w:rsidR="00C6432A">
          <w:rPr>
            <w:noProof/>
            <w:webHidden/>
          </w:rPr>
          <w:fldChar w:fldCharType="separate"/>
        </w:r>
        <w:r w:rsidR="00651143">
          <w:rPr>
            <w:noProof/>
            <w:webHidden/>
          </w:rPr>
          <w:t>4</w:t>
        </w:r>
        <w:r w:rsidR="00C6432A">
          <w:rPr>
            <w:noProof/>
            <w:webHidden/>
          </w:rPr>
          <w:fldChar w:fldCharType="end"/>
        </w:r>
      </w:hyperlink>
    </w:p>
    <w:p w14:paraId="3E263396" w14:textId="040162CC" w:rsidR="00C6432A" w:rsidRDefault="004C21B2">
      <w:pPr>
        <w:pStyle w:val="TableofFigures"/>
        <w:tabs>
          <w:tab w:val="right" w:leader="dot" w:pos="9350"/>
        </w:tabs>
        <w:rPr>
          <w:rFonts w:asciiTheme="minorHAnsi" w:eastAsiaTheme="minorEastAsia" w:hAnsiTheme="minorHAnsi"/>
          <w:noProof/>
        </w:rPr>
      </w:pPr>
      <w:hyperlink w:anchor="_Toc135913168" w:history="1">
        <w:r w:rsidR="00C6432A" w:rsidRPr="0056455D">
          <w:rPr>
            <w:rStyle w:val="Hyperlink"/>
            <w:noProof/>
          </w:rPr>
          <w:t>Table 2 Cluster Hardware Requirements at Hubs (10 Nodes)</w:t>
        </w:r>
        <w:r w:rsidR="00C6432A">
          <w:rPr>
            <w:noProof/>
            <w:webHidden/>
          </w:rPr>
          <w:tab/>
        </w:r>
        <w:r w:rsidR="00C6432A">
          <w:rPr>
            <w:noProof/>
            <w:webHidden/>
          </w:rPr>
          <w:fldChar w:fldCharType="begin"/>
        </w:r>
        <w:r w:rsidR="00C6432A">
          <w:rPr>
            <w:noProof/>
            <w:webHidden/>
          </w:rPr>
          <w:instrText xml:space="preserve"> PAGEREF _Toc135913168 \h </w:instrText>
        </w:r>
        <w:r w:rsidR="00C6432A">
          <w:rPr>
            <w:noProof/>
            <w:webHidden/>
          </w:rPr>
        </w:r>
        <w:r w:rsidR="00C6432A">
          <w:rPr>
            <w:noProof/>
            <w:webHidden/>
          </w:rPr>
          <w:fldChar w:fldCharType="separate"/>
        </w:r>
        <w:r w:rsidR="00651143">
          <w:rPr>
            <w:noProof/>
            <w:webHidden/>
          </w:rPr>
          <w:t>4</w:t>
        </w:r>
        <w:r w:rsidR="00C6432A">
          <w:rPr>
            <w:noProof/>
            <w:webHidden/>
          </w:rPr>
          <w:fldChar w:fldCharType="end"/>
        </w:r>
      </w:hyperlink>
    </w:p>
    <w:p w14:paraId="5A95D7A9" w14:textId="2DEE1626" w:rsidR="00C6432A" w:rsidRDefault="004C21B2">
      <w:pPr>
        <w:pStyle w:val="TableofFigures"/>
        <w:tabs>
          <w:tab w:val="right" w:leader="dot" w:pos="9350"/>
        </w:tabs>
        <w:rPr>
          <w:rFonts w:asciiTheme="minorHAnsi" w:eastAsiaTheme="minorEastAsia" w:hAnsiTheme="minorHAnsi"/>
          <w:noProof/>
        </w:rPr>
      </w:pPr>
      <w:hyperlink w:anchor="_Toc135913169" w:history="1">
        <w:r w:rsidR="00C6432A" w:rsidRPr="0056455D">
          <w:rPr>
            <w:rStyle w:val="Hyperlink"/>
            <w:noProof/>
          </w:rPr>
          <w:t>Table 3 Cluster Hardware Requirements at Hubs (3 Nodes)</w:t>
        </w:r>
        <w:r w:rsidR="00C6432A">
          <w:rPr>
            <w:noProof/>
            <w:webHidden/>
          </w:rPr>
          <w:tab/>
        </w:r>
        <w:r w:rsidR="00C6432A">
          <w:rPr>
            <w:noProof/>
            <w:webHidden/>
          </w:rPr>
          <w:fldChar w:fldCharType="begin"/>
        </w:r>
        <w:r w:rsidR="00C6432A">
          <w:rPr>
            <w:noProof/>
            <w:webHidden/>
          </w:rPr>
          <w:instrText xml:space="preserve"> PAGEREF _Toc135913169 \h </w:instrText>
        </w:r>
        <w:r w:rsidR="00C6432A">
          <w:rPr>
            <w:noProof/>
            <w:webHidden/>
          </w:rPr>
        </w:r>
        <w:r w:rsidR="00C6432A">
          <w:rPr>
            <w:noProof/>
            <w:webHidden/>
          </w:rPr>
          <w:fldChar w:fldCharType="separate"/>
        </w:r>
        <w:r w:rsidR="00651143">
          <w:rPr>
            <w:noProof/>
            <w:webHidden/>
          </w:rPr>
          <w:t>5</w:t>
        </w:r>
        <w:r w:rsidR="00C6432A">
          <w:rPr>
            <w:noProof/>
            <w:webHidden/>
          </w:rPr>
          <w:fldChar w:fldCharType="end"/>
        </w:r>
      </w:hyperlink>
    </w:p>
    <w:p w14:paraId="417F43E3" w14:textId="707ADE94" w:rsidR="00C6432A" w:rsidRDefault="004C21B2">
      <w:pPr>
        <w:pStyle w:val="TableofFigures"/>
        <w:tabs>
          <w:tab w:val="right" w:leader="dot" w:pos="9350"/>
        </w:tabs>
        <w:rPr>
          <w:rFonts w:asciiTheme="minorHAnsi" w:eastAsiaTheme="minorEastAsia" w:hAnsiTheme="minorHAnsi"/>
          <w:noProof/>
        </w:rPr>
      </w:pPr>
      <w:hyperlink w:anchor="_Toc135913170" w:history="1">
        <w:r w:rsidR="00C6432A" w:rsidRPr="0056455D">
          <w:rPr>
            <w:rStyle w:val="Hyperlink"/>
            <w:noProof/>
          </w:rPr>
          <w:t>Table 4 Logstash Hardware Requirements at Sites in Production and Test Enviornments</w:t>
        </w:r>
        <w:r w:rsidR="00C6432A">
          <w:rPr>
            <w:noProof/>
            <w:webHidden/>
          </w:rPr>
          <w:tab/>
        </w:r>
        <w:r w:rsidR="00C6432A">
          <w:rPr>
            <w:noProof/>
            <w:webHidden/>
          </w:rPr>
          <w:fldChar w:fldCharType="begin"/>
        </w:r>
        <w:r w:rsidR="00C6432A">
          <w:rPr>
            <w:noProof/>
            <w:webHidden/>
          </w:rPr>
          <w:instrText xml:space="preserve"> PAGEREF _Toc135913170 \h </w:instrText>
        </w:r>
        <w:r w:rsidR="00C6432A">
          <w:rPr>
            <w:noProof/>
            <w:webHidden/>
          </w:rPr>
        </w:r>
        <w:r w:rsidR="00C6432A">
          <w:rPr>
            <w:noProof/>
            <w:webHidden/>
          </w:rPr>
          <w:fldChar w:fldCharType="separate"/>
        </w:r>
        <w:r w:rsidR="00651143">
          <w:rPr>
            <w:noProof/>
            <w:webHidden/>
          </w:rPr>
          <w:t>5</w:t>
        </w:r>
        <w:r w:rsidR="00C6432A">
          <w:rPr>
            <w:noProof/>
            <w:webHidden/>
          </w:rPr>
          <w:fldChar w:fldCharType="end"/>
        </w:r>
      </w:hyperlink>
    </w:p>
    <w:p w14:paraId="4A5C3EF8" w14:textId="55A9FDFF" w:rsidR="00C6432A" w:rsidRDefault="004C21B2">
      <w:pPr>
        <w:pStyle w:val="TableofFigures"/>
        <w:tabs>
          <w:tab w:val="right" w:leader="dot" w:pos="9350"/>
        </w:tabs>
        <w:rPr>
          <w:rFonts w:asciiTheme="minorHAnsi" w:eastAsiaTheme="minorEastAsia" w:hAnsiTheme="minorHAnsi"/>
          <w:noProof/>
        </w:rPr>
      </w:pPr>
      <w:hyperlink w:anchor="_Toc135913171" w:history="1">
        <w:r w:rsidR="00C6432A" w:rsidRPr="0056455D">
          <w:rPr>
            <w:rStyle w:val="Hyperlink"/>
            <w:noProof/>
          </w:rPr>
          <w:t>Table 5 Logstash Hardware Requirements for REL</w:t>
        </w:r>
        <w:r w:rsidR="00C6432A">
          <w:rPr>
            <w:noProof/>
            <w:webHidden/>
          </w:rPr>
          <w:tab/>
        </w:r>
        <w:r w:rsidR="00C6432A">
          <w:rPr>
            <w:noProof/>
            <w:webHidden/>
          </w:rPr>
          <w:fldChar w:fldCharType="begin"/>
        </w:r>
        <w:r w:rsidR="00C6432A">
          <w:rPr>
            <w:noProof/>
            <w:webHidden/>
          </w:rPr>
          <w:instrText xml:space="preserve"> PAGEREF _Toc135913171 \h </w:instrText>
        </w:r>
        <w:r w:rsidR="00C6432A">
          <w:rPr>
            <w:noProof/>
            <w:webHidden/>
          </w:rPr>
        </w:r>
        <w:r w:rsidR="00C6432A">
          <w:rPr>
            <w:noProof/>
            <w:webHidden/>
          </w:rPr>
          <w:fldChar w:fldCharType="separate"/>
        </w:r>
        <w:r w:rsidR="00651143">
          <w:rPr>
            <w:noProof/>
            <w:webHidden/>
          </w:rPr>
          <w:t>5</w:t>
        </w:r>
        <w:r w:rsidR="00C6432A">
          <w:rPr>
            <w:noProof/>
            <w:webHidden/>
          </w:rPr>
          <w:fldChar w:fldCharType="end"/>
        </w:r>
      </w:hyperlink>
    </w:p>
    <w:p w14:paraId="4FE89253" w14:textId="1A7CBEC2" w:rsidR="00C6432A" w:rsidRDefault="004C21B2">
      <w:pPr>
        <w:pStyle w:val="TableofFigures"/>
        <w:tabs>
          <w:tab w:val="right" w:leader="dot" w:pos="9350"/>
        </w:tabs>
        <w:rPr>
          <w:rFonts w:asciiTheme="minorHAnsi" w:eastAsiaTheme="minorEastAsia" w:hAnsiTheme="minorHAnsi"/>
          <w:noProof/>
        </w:rPr>
      </w:pPr>
      <w:hyperlink w:anchor="_Toc135913172" w:history="1">
        <w:r w:rsidR="00C6432A" w:rsidRPr="0056455D">
          <w:rPr>
            <w:rStyle w:val="Hyperlink"/>
            <w:noProof/>
          </w:rPr>
          <w:t>Table 6 Puppet Modules Required</w:t>
        </w:r>
        <w:r w:rsidR="00C6432A">
          <w:rPr>
            <w:noProof/>
            <w:webHidden/>
          </w:rPr>
          <w:tab/>
        </w:r>
        <w:r w:rsidR="00C6432A">
          <w:rPr>
            <w:noProof/>
            <w:webHidden/>
          </w:rPr>
          <w:fldChar w:fldCharType="begin"/>
        </w:r>
        <w:r w:rsidR="00C6432A">
          <w:rPr>
            <w:noProof/>
            <w:webHidden/>
          </w:rPr>
          <w:instrText xml:space="preserve"> PAGEREF _Toc135913172 \h </w:instrText>
        </w:r>
        <w:r w:rsidR="00C6432A">
          <w:rPr>
            <w:noProof/>
            <w:webHidden/>
          </w:rPr>
        </w:r>
        <w:r w:rsidR="00C6432A">
          <w:rPr>
            <w:noProof/>
            <w:webHidden/>
          </w:rPr>
          <w:fldChar w:fldCharType="separate"/>
        </w:r>
        <w:r w:rsidR="00651143">
          <w:rPr>
            <w:noProof/>
            <w:webHidden/>
          </w:rPr>
          <w:t>11</w:t>
        </w:r>
        <w:r w:rsidR="00C6432A">
          <w:rPr>
            <w:noProof/>
            <w:webHidden/>
          </w:rPr>
          <w:fldChar w:fldCharType="end"/>
        </w:r>
      </w:hyperlink>
    </w:p>
    <w:p w14:paraId="28425903" w14:textId="5260267C" w:rsidR="00C6432A" w:rsidRDefault="004C21B2">
      <w:pPr>
        <w:pStyle w:val="TableofFigures"/>
        <w:tabs>
          <w:tab w:val="right" w:leader="dot" w:pos="9350"/>
        </w:tabs>
        <w:rPr>
          <w:rFonts w:asciiTheme="minorHAnsi" w:eastAsiaTheme="minorEastAsia" w:hAnsiTheme="minorHAnsi"/>
          <w:noProof/>
        </w:rPr>
      </w:pPr>
      <w:hyperlink w:anchor="_Toc135913173" w:history="1">
        <w:r w:rsidR="00C6432A" w:rsidRPr="0056455D">
          <w:rPr>
            <w:rStyle w:val="Hyperlink"/>
            <w:noProof/>
          </w:rPr>
          <w:t>Table 7 Supported Devices and Access Types</w:t>
        </w:r>
        <w:r w:rsidR="00C6432A">
          <w:rPr>
            <w:noProof/>
            <w:webHidden/>
          </w:rPr>
          <w:tab/>
        </w:r>
        <w:r w:rsidR="00C6432A">
          <w:rPr>
            <w:noProof/>
            <w:webHidden/>
          </w:rPr>
          <w:fldChar w:fldCharType="begin"/>
        </w:r>
        <w:r w:rsidR="00C6432A">
          <w:rPr>
            <w:noProof/>
            <w:webHidden/>
          </w:rPr>
          <w:instrText xml:space="preserve"> PAGEREF _Toc135913173 \h </w:instrText>
        </w:r>
        <w:r w:rsidR="00C6432A">
          <w:rPr>
            <w:noProof/>
            <w:webHidden/>
          </w:rPr>
        </w:r>
        <w:r w:rsidR="00C6432A">
          <w:rPr>
            <w:noProof/>
            <w:webHidden/>
          </w:rPr>
          <w:fldChar w:fldCharType="separate"/>
        </w:r>
        <w:r w:rsidR="00651143">
          <w:rPr>
            <w:noProof/>
            <w:webHidden/>
          </w:rPr>
          <w:t>33</w:t>
        </w:r>
        <w:r w:rsidR="00C6432A">
          <w:rPr>
            <w:noProof/>
            <w:webHidden/>
          </w:rPr>
          <w:fldChar w:fldCharType="end"/>
        </w:r>
      </w:hyperlink>
    </w:p>
    <w:p w14:paraId="145DA049" w14:textId="251D4F42" w:rsidR="00C6432A" w:rsidRDefault="004C21B2">
      <w:pPr>
        <w:pStyle w:val="TableofFigures"/>
        <w:tabs>
          <w:tab w:val="right" w:leader="dot" w:pos="9350"/>
        </w:tabs>
        <w:rPr>
          <w:rFonts w:asciiTheme="minorHAnsi" w:eastAsiaTheme="minorEastAsia" w:hAnsiTheme="minorHAnsi"/>
          <w:noProof/>
        </w:rPr>
      </w:pPr>
      <w:hyperlink w:anchor="_Toc135913174" w:history="1">
        <w:r w:rsidR="00C6432A" w:rsidRPr="0056455D">
          <w:rPr>
            <w:rStyle w:val="Hyperlink"/>
            <w:noProof/>
          </w:rPr>
          <w:t>Table 8 Access test command per device</w:t>
        </w:r>
        <w:r w:rsidR="00C6432A">
          <w:rPr>
            <w:noProof/>
            <w:webHidden/>
          </w:rPr>
          <w:tab/>
        </w:r>
        <w:r w:rsidR="00C6432A">
          <w:rPr>
            <w:noProof/>
            <w:webHidden/>
          </w:rPr>
          <w:fldChar w:fldCharType="begin"/>
        </w:r>
        <w:r w:rsidR="00C6432A">
          <w:rPr>
            <w:noProof/>
            <w:webHidden/>
          </w:rPr>
          <w:instrText xml:space="preserve"> PAGEREF _Toc135913174 \h </w:instrText>
        </w:r>
        <w:r w:rsidR="00C6432A">
          <w:rPr>
            <w:noProof/>
            <w:webHidden/>
          </w:rPr>
        </w:r>
        <w:r w:rsidR="00C6432A">
          <w:rPr>
            <w:noProof/>
            <w:webHidden/>
          </w:rPr>
          <w:fldChar w:fldCharType="separate"/>
        </w:r>
        <w:r w:rsidR="00651143">
          <w:rPr>
            <w:noProof/>
            <w:webHidden/>
          </w:rPr>
          <w:t>34</w:t>
        </w:r>
        <w:r w:rsidR="00C6432A">
          <w:rPr>
            <w:noProof/>
            <w:webHidden/>
          </w:rPr>
          <w:fldChar w:fldCharType="end"/>
        </w:r>
      </w:hyperlink>
    </w:p>
    <w:p w14:paraId="66DABBFA" w14:textId="06D381A4" w:rsidR="00C6432A" w:rsidRDefault="004C21B2">
      <w:pPr>
        <w:pStyle w:val="TableofFigures"/>
        <w:tabs>
          <w:tab w:val="right" w:leader="dot" w:pos="9350"/>
        </w:tabs>
        <w:rPr>
          <w:rFonts w:asciiTheme="minorHAnsi" w:eastAsiaTheme="minorEastAsia" w:hAnsiTheme="minorHAnsi"/>
          <w:noProof/>
        </w:rPr>
      </w:pPr>
      <w:hyperlink w:anchor="_Toc135913175" w:history="1">
        <w:r w:rsidR="00C6432A" w:rsidRPr="0056455D">
          <w:rPr>
            <w:rStyle w:val="Hyperlink"/>
            <w:noProof/>
          </w:rPr>
          <w:t>Table 9 Elastic nodes to install Kibana on</w:t>
        </w:r>
        <w:r w:rsidR="00C6432A">
          <w:rPr>
            <w:noProof/>
            <w:webHidden/>
          </w:rPr>
          <w:tab/>
        </w:r>
        <w:r w:rsidR="00C6432A">
          <w:rPr>
            <w:noProof/>
            <w:webHidden/>
          </w:rPr>
          <w:fldChar w:fldCharType="begin"/>
        </w:r>
        <w:r w:rsidR="00C6432A">
          <w:rPr>
            <w:noProof/>
            <w:webHidden/>
          </w:rPr>
          <w:instrText xml:space="preserve"> PAGEREF _Toc135913175 \h </w:instrText>
        </w:r>
        <w:r w:rsidR="00C6432A">
          <w:rPr>
            <w:noProof/>
            <w:webHidden/>
          </w:rPr>
        </w:r>
        <w:r w:rsidR="00C6432A">
          <w:rPr>
            <w:noProof/>
            <w:webHidden/>
          </w:rPr>
          <w:fldChar w:fldCharType="separate"/>
        </w:r>
        <w:r w:rsidR="00651143">
          <w:rPr>
            <w:noProof/>
            <w:webHidden/>
          </w:rPr>
          <w:t>40</w:t>
        </w:r>
        <w:r w:rsidR="00C6432A">
          <w:rPr>
            <w:noProof/>
            <w:webHidden/>
          </w:rPr>
          <w:fldChar w:fldCharType="end"/>
        </w:r>
      </w:hyperlink>
    </w:p>
    <w:p w14:paraId="706A4D25" w14:textId="42C9EF3D" w:rsidR="00C6432A" w:rsidRDefault="004C21B2">
      <w:pPr>
        <w:pStyle w:val="TableofFigures"/>
        <w:tabs>
          <w:tab w:val="right" w:leader="dot" w:pos="9350"/>
        </w:tabs>
        <w:rPr>
          <w:rFonts w:asciiTheme="minorHAnsi" w:eastAsiaTheme="minorEastAsia" w:hAnsiTheme="minorHAnsi"/>
          <w:noProof/>
        </w:rPr>
      </w:pPr>
      <w:hyperlink w:anchor="_Toc135913176" w:history="1">
        <w:r w:rsidR="00C6432A" w:rsidRPr="0056455D">
          <w:rPr>
            <w:rStyle w:val="Hyperlink"/>
            <w:noProof/>
          </w:rPr>
          <w:t>Table 10 Beat Installation Location</w:t>
        </w:r>
        <w:r w:rsidR="00C6432A">
          <w:rPr>
            <w:noProof/>
            <w:webHidden/>
          </w:rPr>
          <w:tab/>
        </w:r>
        <w:r w:rsidR="00C6432A">
          <w:rPr>
            <w:noProof/>
            <w:webHidden/>
          </w:rPr>
          <w:fldChar w:fldCharType="begin"/>
        </w:r>
        <w:r w:rsidR="00C6432A">
          <w:rPr>
            <w:noProof/>
            <w:webHidden/>
          </w:rPr>
          <w:instrText xml:space="preserve"> PAGEREF _Toc135913176 \h </w:instrText>
        </w:r>
        <w:r w:rsidR="00C6432A">
          <w:rPr>
            <w:noProof/>
            <w:webHidden/>
          </w:rPr>
        </w:r>
        <w:r w:rsidR="00C6432A">
          <w:rPr>
            <w:noProof/>
            <w:webHidden/>
          </w:rPr>
          <w:fldChar w:fldCharType="separate"/>
        </w:r>
        <w:r w:rsidR="00651143">
          <w:rPr>
            <w:noProof/>
            <w:webHidden/>
          </w:rPr>
          <w:t>76</w:t>
        </w:r>
        <w:r w:rsidR="00C6432A">
          <w:rPr>
            <w:noProof/>
            <w:webHidden/>
          </w:rPr>
          <w:fldChar w:fldCharType="end"/>
        </w:r>
      </w:hyperlink>
    </w:p>
    <w:p w14:paraId="391E70CA" w14:textId="0D5337F3" w:rsidR="00C6432A" w:rsidRDefault="004C21B2">
      <w:pPr>
        <w:pStyle w:val="TableofFigures"/>
        <w:tabs>
          <w:tab w:val="right" w:leader="dot" w:pos="9350"/>
        </w:tabs>
        <w:rPr>
          <w:rFonts w:asciiTheme="minorHAnsi" w:eastAsiaTheme="minorEastAsia" w:hAnsiTheme="minorHAnsi"/>
          <w:noProof/>
        </w:rPr>
      </w:pPr>
      <w:hyperlink w:anchor="_Toc135913177" w:history="1">
        <w:r w:rsidR="00C6432A" w:rsidRPr="0056455D">
          <w:rPr>
            <w:rStyle w:val="Hyperlink"/>
            <w:noProof/>
          </w:rPr>
          <w:t>Table 11 Types for Ingested HBSS Metrics</w:t>
        </w:r>
        <w:r w:rsidR="00C6432A">
          <w:rPr>
            <w:noProof/>
            <w:webHidden/>
          </w:rPr>
          <w:tab/>
        </w:r>
        <w:r w:rsidR="00C6432A">
          <w:rPr>
            <w:noProof/>
            <w:webHidden/>
          </w:rPr>
          <w:fldChar w:fldCharType="begin"/>
        </w:r>
        <w:r w:rsidR="00C6432A">
          <w:rPr>
            <w:noProof/>
            <w:webHidden/>
          </w:rPr>
          <w:instrText xml:space="preserve"> PAGEREF _Toc135913177 \h </w:instrText>
        </w:r>
        <w:r w:rsidR="00C6432A">
          <w:rPr>
            <w:noProof/>
            <w:webHidden/>
          </w:rPr>
        </w:r>
        <w:r w:rsidR="00C6432A">
          <w:rPr>
            <w:noProof/>
            <w:webHidden/>
          </w:rPr>
          <w:fldChar w:fldCharType="separate"/>
        </w:r>
        <w:r w:rsidR="00651143">
          <w:rPr>
            <w:noProof/>
            <w:webHidden/>
          </w:rPr>
          <w:t>95</w:t>
        </w:r>
        <w:r w:rsidR="00C6432A">
          <w:rPr>
            <w:noProof/>
            <w:webHidden/>
          </w:rPr>
          <w:fldChar w:fldCharType="end"/>
        </w:r>
      </w:hyperlink>
    </w:p>
    <w:p w14:paraId="5FD9C208" w14:textId="4C962830"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"_Toc135913178"</w:instrText>
      </w:r>
      <w:r>
        <w:fldChar w:fldCharType="separate"/>
      </w:r>
      <w:r w:rsidR="00C6432A" w:rsidRPr="0056455D">
        <w:rPr>
          <w:rStyle w:val="Hyperlink"/>
          <w:noProof/>
        </w:rPr>
        <w:t>Table 12 Upgrade Order</w:t>
      </w:r>
      <w:r w:rsidR="00C6432A">
        <w:rPr>
          <w:noProof/>
          <w:webHidden/>
        </w:rPr>
        <w:tab/>
      </w:r>
      <w:r w:rsidR="00C6432A">
        <w:rPr>
          <w:noProof/>
          <w:webHidden/>
        </w:rPr>
        <w:fldChar w:fldCharType="begin"/>
      </w:r>
      <w:r w:rsidR="00C6432A">
        <w:rPr>
          <w:noProof/>
          <w:webHidden/>
        </w:rPr>
        <w:instrText xml:space="preserve"> PAGEREF _Toc135913178 \h </w:instrText>
      </w:r>
      <w:r w:rsidR="00C6432A">
        <w:rPr>
          <w:noProof/>
          <w:webHidden/>
        </w:rPr>
      </w:r>
      <w:r w:rsidR="00C6432A">
        <w:rPr>
          <w:noProof/>
          <w:webHidden/>
        </w:rPr>
        <w:fldChar w:fldCharType="separate"/>
      </w:r>
      <w:ins w:id="294" w:author="Truxal, Steve     RTX" w:date="2023-07-26T18:45:00Z">
        <w:r w:rsidR="00651143">
          <w:rPr>
            <w:noProof/>
            <w:webHidden/>
          </w:rPr>
          <w:t>121</w:t>
        </w:r>
      </w:ins>
      <w:del w:id="295" w:author="Truxal, Steve     RTX" w:date="2023-07-26T18:45:00Z">
        <w:r w:rsidR="00C6432A" w:rsidDel="00651143">
          <w:rPr>
            <w:noProof/>
            <w:webHidden/>
          </w:rPr>
          <w:delText>119</w:delText>
        </w:r>
      </w:del>
      <w:r w:rsidR="00C6432A">
        <w:rPr>
          <w:noProof/>
          <w:webHidden/>
        </w:rPr>
        <w:fldChar w:fldCharType="end"/>
      </w:r>
      <w:r>
        <w:rPr>
          <w:noProof/>
        </w:rPr>
        <w:fldChar w:fldCharType="end"/>
      </w:r>
    </w:p>
    <w:p w14:paraId="3FF5A624" w14:textId="37909B25" w:rsidR="00C6432A" w:rsidRDefault="004C21B2">
      <w:pPr>
        <w:pStyle w:val="TableofFigures"/>
        <w:tabs>
          <w:tab w:val="right" w:leader="dot" w:pos="9350"/>
        </w:tabs>
        <w:rPr>
          <w:rFonts w:asciiTheme="minorHAnsi" w:eastAsiaTheme="minorEastAsia" w:hAnsiTheme="minorHAnsi"/>
          <w:noProof/>
        </w:rPr>
      </w:pPr>
      <w:r>
        <w:fldChar w:fldCharType="begin"/>
      </w:r>
      <w:r>
        <w:instrText>HYPERLINK \l "_Toc135913179"</w:instrText>
      </w:r>
      <w:r>
        <w:fldChar w:fldCharType="separate"/>
      </w:r>
      <w:r w:rsidR="00C6432A" w:rsidRPr="0056455D">
        <w:rPr>
          <w:rStyle w:val="Hyperlink"/>
          <w:noProof/>
        </w:rPr>
        <w:t>Table 13 Elastic nodes to upgrade Kibana on</w:t>
      </w:r>
      <w:r w:rsidR="00C6432A">
        <w:rPr>
          <w:noProof/>
          <w:webHidden/>
        </w:rPr>
        <w:tab/>
      </w:r>
      <w:r w:rsidR="00C6432A">
        <w:rPr>
          <w:noProof/>
          <w:webHidden/>
        </w:rPr>
        <w:fldChar w:fldCharType="begin"/>
      </w:r>
      <w:r w:rsidR="00C6432A">
        <w:rPr>
          <w:noProof/>
          <w:webHidden/>
        </w:rPr>
        <w:instrText xml:space="preserve"> PAGEREF _Toc135913179 \h </w:instrText>
      </w:r>
      <w:r w:rsidR="00C6432A">
        <w:rPr>
          <w:noProof/>
          <w:webHidden/>
        </w:rPr>
      </w:r>
      <w:r w:rsidR="00C6432A">
        <w:rPr>
          <w:noProof/>
          <w:webHidden/>
        </w:rPr>
        <w:fldChar w:fldCharType="separate"/>
      </w:r>
      <w:ins w:id="296" w:author="Truxal, Steve     RTX" w:date="2023-07-26T18:45:00Z">
        <w:r w:rsidR="00651143">
          <w:rPr>
            <w:noProof/>
            <w:webHidden/>
          </w:rPr>
          <w:t>126</w:t>
        </w:r>
      </w:ins>
      <w:del w:id="297" w:author="Truxal, Steve     RTX" w:date="2023-07-26T18:45:00Z">
        <w:r w:rsidR="00C6432A" w:rsidDel="00651143">
          <w:rPr>
            <w:noProof/>
            <w:webHidden/>
          </w:rPr>
          <w:delText>124</w:delText>
        </w:r>
      </w:del>
      <w:r w:rsidR="00C6432A">
        <w:rPr>
          <w:noProof/>
          <w:webHidden/>
        </w:rPr>
        <w:fldChar w:fldCharType="end"/>
      </w:r>
      <w:r>
        <w:rPr>
          <w:noProof/>
        </w:rPr>
        <w:fldChar w:fldCharType="end"/>
      </w:r>
    </w:p>
    <w:p w14:paraId="4CD500BF" w14:textId="3FC04985" w:rsidR="00DC6F7C" w:rsidRDefault="00B70125" w:rsidP="008E48AE">
      <w:r>
        <w:rPr>
          <w:noProof/>
        </w:rPr>
        <w:fldChar w:fldCharType="end"/>
      </w:r>
    </w:p>
    <w:p w14:paraId="228A7721" w14:textId="77777777" w:rsidR="00DC6F7C" w:rsidRDefault="00DC6F7C" w:rsidP="008E48AE">
      <w:pPr>
        <w:sectPr w:rsidR="00DC6F7C" w:rsidSect="00887E1B">
          <w:pgSz w:w="12240" w:h="15840"/>
          <w:pgMar w:top="1440" w:right="1440" w:bottom="1440" w:left="1440" w:header="720" w:footer="720" w:gutter="0"/>
          <w:pgNumType w:fmt="lowerRoman"/>
          <w:cols w:space="720"/>
          <w:docGrid w:linePitch="360"/>
        </w:sectPr>
      </w:pPr>
    </w:p>
    <w:p w14:paraId="3508FB5D" w14:textId="77777777" w:rsidR="00DC6F7C" w:rsidRPr="007D4901" w:rsidRDefault="00DC6F7C" w:rsidP="007D4901">
      <w:pPr>
        <w:jc w:val="center"/>
        <w:rPr>
          <w:sz w:val="32"/>
          <w:szCs w:val="32"/>
        </w:rPr>
      </w:pPr>
      <w:r w:rsidRPr="007D4901">
        <w:rPr>
          <w:sz w:val="32"/>
          <w:szCs w:val="32"/>
        </w:rPr>
        <w:lastRenderedPageBreak/>
        <w:t>THIS PAGE INTENTIONALLY LEFT BLANK</w:t>
      </w:r>
    </w:p>
    <w:p w14:paraId="349FF87A" w14:textId="77777777" w:rsidR="00DC6F7C" w:rsidRDefault="00DC6F7C" w:rsidP="008E48AE">
      <w:bookmarkStart w:id="298" w:name="EndofFRONTmatter"/>
      <w:bookmarkEnd w:id="298"/>
    </w:p>
    <w:p w14:paraId="780C240D" w14:textId="77777777" w:rsidR="00DC6F7C" w:rsidRDefault="00DC6F7C" w:rsidP="008E48AE">
      <w:pPr>
        <w:sectPr w:rsidR="00DC6F7C" w:rsidSect="00DC6F7C">
          <w:pgSz w:w="12240" w:h="15840"/>
          <w:pgMar w:top="1440" w:right="1440" w:bottom="1440" w:left="1440" w:header="720" w:footer="720" w:gutter="0"/>
          <w:pgNumType w:fmt="lowerRoman"/>
          <w:cols w:space="720"/>
          <w:vAlign w:val="center"/>
          <w:docGrid w:linePitch="360"/>
        </w:sectPr>
      </w:pPr>
    </w:p>
    <w:p w14:paraId="5619D53C" w14:textId="08AF687D" w:rsidR="008D1FF6" w:rsidRDefault="008D1FF6" w:rsidP="00D22662">
      <w:pPr>
        <w:pStyle w:val="Heading1"/>
      </w:pPr>
      <w:bookmarkStart w:id="299" w:name="scroll-bookmark-2"/>
      <w:bookmarkStart w:id="300" w:name="_Toc39643837"/>
      <w:bookmarkStart w:id="301" w:name="_Toc138075846"/>
      <w:bookmarkStart w:id="302" w:name="_Hlk51570520"/>
      <w:r w:rsidRPr="008D1FF6">
        <w:lastRenderedPageBreak/>
        <w:t>Introduction</w:t>
      </w:r>
      <w:bookmarkEnd w:id="299"/>
      <w:bookmarkEnd w:id="300"/>
      <w:bookmarkEnd w:id="301"/>
    </w:p>
    <w:p w14:paraId="4C483CBB" w14:textId="78B141E9" w:rsidR="00492BE1" w:rsidRPr="00492BE1" w:rsidRDefault="00492BE1" w:rsidP="00492BE1">
      <w:pPr>
        <w:rPr>
          <w:rFonts w:cs="Times New Roman"/>
        </w:rPr>
      </w:pPr>
      <w:r>
        <w:rPr>
          <w:rFonts w:cs="Times New Roman"/>
        </w:rPr>
        <w:t>This document is intended to be used to upgrade Enterprise Elasticsearch from version 7.</w:t>
      </w:r>
      <w:r w:rsidR="00C40F01">
        <w:rPr>
          <w:rFonts w:cs="Times New Roman"/>
        </w:rPr>
        <w:t>17.6</w:t>
      </w:r>
      <w:r>
        <w:rPr>
          <w:rFonts w:cs="Times New Roman"/>
        </w:rPr>
        <w:t xml:space="preserve"> to version </w:t>
      </w:r>
      <w:r w:rsidR="00C40F01">
        <w:rPr>
          <w:rFonts w:cs="Times New Roman"/>
        </w:rPr>
        <w:t>8.6.</w:t>
      </w:r>
      <w:r w:rsidR="001C4D90">
        <w:rPr>
          <w:rFonts w:cs="Times New Roman"/>
        </w:rPr>
        <w:t>2</w:t>
      </w:r>
      <w:r>
        <w:rPr>
          <w:rFonts w:cs="Times New Roman"/>
        </w:rPr>
        <w:t xml:space="preserve">. If Enterprise Elastic is not currently installed in the environment, please refer to </w:t>
      </w:r>
      <w:r w:rsidRPr="00A00A1B">
        <w:rPr>
          <w:rFonts w:cs="Times New Roman"/>
          <w:i/>
        </w:rPr>
        <w:t>ES-018 – Elastic Logging and Aggregation Cluster (ELAC) – System Installation Instructions</w:t>
      </w:r>
      <w:r>
        <w:rPr>
          <w:rFonts w:cs="Times New Roman"/>
        </w:rPr>
        <w:t xml:space="preserve"> to install the initial version before executing these procedures. If Elasticsearch is installed but running a version older th</w:t>
      </w:r>
      <w:r w:rsidR="00944A89">
        <w:rPr>
          <w:rFonts w:cs="Times New Roman"/>
        </w:rPr>
        <w:t>a</w:t>
      </w:r>
      <w:r>
        <w:rPr>
          <w:rFonts w:cs="Times New Roman"/>
        </w:rPr>
        <w:t>n 7.1</w:t>
      </w:r>
      <w:r w:rsidR="00C40F01">
        <w:rPr>
          <w:rFonts w:cs="Times New Roman"/>
        </w:rPr>
        <w:t>7.6</w:t>
      </w:r>
      <w:r w:rsidR="00944A89">
        <w:rPr>
          <w:rFonts w:cs="Times New Roman"/>
        </w:rPr>
        <w:t>,</w:t>
      </w:r>
      <w:r>
        <w:rPr>
          <w:rFonts w:cs="Times New Roman"/>
        </w:rPr>
        <w:t xml:space="preserve"> please consult with an Elastic SME before executing this upgrade.</w:t>
      </w:r>
    </w:p>
    <w:p w14:paraId="67454B31" w14:textId="65230708" w:rsidR="00D1408D" w:rsidRDefault="00D1408D" w:rsidP="00D1408D">
      <w:pPr>
        <w:pStyle w:val="Heading2"/>
      </w:pPr>
      <w:bookmarkStart w:id="303" w:name="_Toc138075847"/>
      <w:bookmarkStart w:id="304" w:name="_Hlk51570649"/>
      <w:r>
        <w:t>Location of Installation</w:t>
      </w:r>
      <w:bookmarkEnd w:id="303"/>
    </w:p>
    <w:p w14:paraId="3F30B5A5" w14:textId="77777777" w:rsidR="00492BE1" w:rsidRPr="00FB34FF" w:rsidRDefault="00492BE1" w:rsidP="00492BE1">
      <w:r>
        <w:t>The installation will be conducted in NOFORN.</w:t>
      </w:r>
    </w:p>
    <w:p w14:paraId="12A2A365" w14:textId="1939D072" w:rsidR="00D1408D" w:rsidRDefault="007A6DB6" w:rsidP="00D1408D">
      <w:pPr>
        <w:pStyle w:val="Heading2"/>
      </w:pPr>
      <w:bookmarkStart w:id="305" w:name="_Toc138075848"/>
      <w:r>
        <w:t>Overview</w:t>
      </w:r>
      <w:bookmarkEnd w:id="305"/>
    </w:p>
    <w:p w14:paraId="037E15E1" w14:textId="5D741581" w:rsidR="00492BE1" w:rsidRPr="002E0C2D" w:rsidRDefault="00492BE1" w:rsidP="00492BE1">
      <w:pPr>
        <w:spacing w:after="120"/>
      </w:pPr>
      <w:r>
        <w:t>This upgrade includes the following:</w:t>
      </w:r>
      <w:r w:rsidR="00023514">
        <w:t xml:space="preserve"> (For complete details see the CHANGELOG included with each component)</w:t>
      </w:r>
    </w:p>
    <w:p w14:paraId="171A046D" w14:textId="77777777" w:rsidR="00492BE1" w:rsidRDefault="00492BE1">
      <w:pPr>
        <w:pStyle w:val="ListParagraph"/>
        <w:numPr>
          <w:ilvl w:val="0"/>
          <w:numId w:val="3"/>
        </w:numPr>
      </w:pPr>
      <w:r>
        <w:t>The version of Elasticsearch and its components will be upgraded.</w:t>
      </w:r>
    </w:p>
    <w:p w14:paraId="5C28791A" w14:textId="646F2723" w:rsidR="00492BE1" w:rsidRPr="001A013F" w:rsidRDefault="00492BE1">
      <w:pPr>
        <w:pStyle w:val="ListParagraph"/>
        <w:numPr>
          <w:ilvl w:val="1"/>
          <w:numId w:val="3"/>
        </w:numPr>
        <w:spacing w:line="240" w:lineRule="auto"/>
      </w:pPr>
      <w:r w:rsidRPr="001A013F">
        <w:t xml:space="preserve">Elastic - </w:t>
      </w:r>
      <w:hyperlink r:id="rId17" w:history="1">
        <w:r w:rsidR="00023514">
          <w:rPr>
            <w:rStyle w:val="Hyperlink"/>
          </w:rPr>
          <w:t>Release notes | Elasticsearch Guide [8.6] | Elastic</w:t>
        </w:r>
      </w:hyperlink>
    </w:p>
    <w:p w14:paraId="17BABA6E" w14:textId="2821048C" w:rsidR="00492BE1" w:rsidRPr="001A013F" w:rsidRDefault="00492BE1">
      <w:pPr>
        <w:pStyle w:val="ListParagraph"/>
        <w:numPr>
          <w:ilvl w:val="1"/>
          <w:numId w:val="3"/>
        </w:numPr>
        <w:spacing w:line="240" w:lineRule="auto"/>
      </w:pPr>
      <w:r w:rsidRPr="001A013F">
        <w:t xml:space="preserve">Kibana - </w:t>
      </w:r>
      <w:hyperlink r:id="rId18" w:history="1">
        <w:r w:rsidR="00023514">
          <w:rPr>
            <w:rStyle w:val="Hyperlink"/>
          </w:rPr>
          <w:t>Release notes | Kibana Guide [8.6] | Elastic</w:t>
        </w:r>
      </w:hyperlink>
    </w:p>
    <w:p w14:paraId="718EDB95" w14:textId="57F261E8" w:rsidR="00492BE1" w:rsidRPr="001A013F" w:rsidRDefault="00492BE1">
      <w:pPr>
        <w:pStyle w:val="ListParagraph"/>
        <w:numPr>
          <w:ilvl w:val="1"/>
          <w:numId w:val="3"/>
        </w:numPr>
        <w:spacing w:line="240" w:lineRule="auto"/>
      </w:pPr>
      <w:r w:rsidRPr="001A013F">
        <w:t xml:space="preserve">Logstash – </w:t>
      </w:r>
      <w:hyperlink r:id="rId19" w:history="1">
        <w:r w:rsidR="00023514">
          <w:rPr>
            <w:rStyle w:val="Hyperlink"/>
          </w:rPr>
          <w:t>Release notes | Logstash Guide [8.6] | Elastic</w:t>
        </w:r>
      </w:hyperlink>
    </w:p>
    <w:p w14:paraId="108AEA3A" w14:textId="6E381DD7" w:rsidR="00492BE1" w:rsidRPr="001A013F" w:rsidRDefault="00492BE1">
      <w:pPr>
        <w:pStyle w:val="ListParagraph"/>
        <w:numPr>
          <w:ilvl w:val="1"/>
          <w:numId w:val="3"/>
        </w:numPr>
        <w:spacing w:line="240" w:lineRule="auto"/>
      </w:pPr>
      <w:r w:rsidRPr="001A013F">
        <w:t xml:space="preserve">Beats – </w:t>
      </w:r>
      <w:hyperlink r:id="rId20" w:history="1">
        <w:r w:rsidR="00023514">
          <w:rPr>
            <w:rStyle w:val="Hyperlink"/>
          </w:rPr>
          <w:t>Release notes | Beats Guide [8.6] | Elastic</w:t>
        </w:r>
      </w:hyperlink>
    </w:p>
    <w:p w14:paraId="3C4879BA" w14:textId="10713208" w:rsidR="00492BE1" w:rsidRPr="00023514" w:rsidRDefault="00023514">
      <w:pPr>
        <w:pStyle w:val="ListParagraph"/>
        <w:numPr>
          <w:ilvl w:val="0"/>
          <w:numId w:val="3"/>
        </w:numPr>
        <w:spacing w:after="160" w:line="256" w:lineRule="auto"/>
        <w:rPr>
          <w:b/>
          <w:bCs/>
        </w:rPr>
      </w:pPr>
      <w:r>
        <w:t>New non-timeseries dcgs-current-healthdata-iaas-ent index holding state of all hosts, applications, and groups on system.</w:t>
      </w:r>
    </w:p>
    <w:p w14:paraId="67A269D7" w14:textId="651E4B0D" w:rsidR="00023514" w:rsidRPr="00023514" w:rsidRDefault="00023514">
      <w:pPr>
        <w:pStyle w:val="ListParagraph"/>
        <w:numPr>
          <w:ilvl w:val="0"/>
          <w:numId w:val="3"/>
        </w:numPr>
        <w:spacing w:after="160" w:line="256" w:lineRule="auto"/>
        <w:rPr>
          <w:b/>
          <w:bCs/>
        </w:rPr>
      </w:pPr>
      <w:r>
        <w:t>Ability to detect when hosts, applications or group status has not been updated for a period of time making the data “stale”</w:t>
      </w:r>
    </w:p>
    <w:p w14:paraId="56322CFB" w14:textId="6B734739" w:rsidR="00023514" w:rsidRPr="001A013F" w:rsidRDefault="00023514">
      <w:pPr>
        <w:pStyle w:val="ListParagraph"/>
        <w:numPr>
          <w:ilvl w:val="0"/>
          <w:numId w:val="3"/>
        </w:numPr>
        <w:spacing w:after="160" w:line="256" w:lineRule="auto"/>
        <w:rPr>
          <w:b/>
          <w:bCs/>
        </w:rPr>
      </w:pPr>
      <w:r>
        <w:t xml:space="preserve">Addition of new symptom, “No_Audit” when hosts are not sending audit data (windows events/Linux syslog).  </w:t>
      </w:r>
    </w:p>
    <w:p w14:paraId="0760421A" w14:textId="77777777" w:rsidR="00023514" w:rsidRPr="00023514" w:rsidRDefault="00023514" w:rsidP="00023514">
      <w:pPr>
        <w:pStyle w:val="ListParagraph"/>
        <w:numPr>
          <w:ilvl w:val="0"/>
          <w:numId w:val="3"/>
        </w:numPr>
        <w:spacing w:after="160" w:line="256" w:lineRule="auto"/>
        <w:rPr>
          <w:b/>
          <w:bCs/>
        </w:rPr>
      </w:pPr>
      <w:r>
        <w:t>Elastic Data Collector updates</w:t>
      </w:r>
    </w:p>
    <w:p w14:paraId="56EFD58B" w14:textId="1E8F1CAE" w:rsidR="00023514" w:rsidRPr="00023514" w:rsidRDefault="00023514" w:rsidP="00023514">
      <w:pPr>
        <w:pStyle w:val="ListParagraph"/>
        <w:numPr>
          <w:ilvl w:val="1"/>
          <w:numId w:val="3"/>
        </w:numPr>
        <w:spacing w:after="160" w:line="256" w:lineRule="auto"/>
        <w:rPr>
          <w:b/>
          <w:bCs/>
        </w:rPr>
      </w:pPr>
      <w:r>
        <w:t>Fixes issue</w:t>
      </w:r>
      <w:r w:rsidR="00A74DDD">
        <w:t>s</w:t>
      </w:r>
      <w:r>
        <w:t xml:space="preserve"> detected in previous versions.</w:t>
      </w:r>
    </w:p>
    <w:p w14:paraId="6E263DFC" w14:textId="20D22855" w:rsidR="00023514" w:rsidRPr="00023514" w:rsidRDefault="00023514" w:rsidP="00023514">
      <w:pPr>
        <w:pStyle w:val="ListParagraph"/>
        <w:numPr>
          <w:ilvl w:val="1"/>
          <w:numId w:val="3"/>
        </w:numPr>
        <w:spacing w:after="160" w:line="256" w:lineRule="auto"/>
        <w:rPr>
          <w:b/>
          <w:bCs/>
        </w:rPr>
      </w:pPr>
      <w:r>
        <w:t>Improved monitoring and logging.</w:t>
      </w:r>
    </w:p>
    <w:p w14:paraId="39620970" w14:textId="45829C42" w:rsidR="00023514" w:rsidRPr="00023514" w:rsidRDefault="00023514" w:rsidP="00023514">
      <w:pPr>
        <w:pStyle w:val="ListParagraph"/>
        <w:numPr>
          <w:ilvl w:val="1"/>
          <w:numId w:val="3"/>
        </w:numPr>
        <w:spacing w:after="160" w:line="256" w:lineRule="auto"/>
        <w:rPr>
          <w:b/>
          <w:bCs/>
        </w:rPr>
      </w:pPr>
      <w:r>
        <w:t>Symptoms for DellIdrac and FX2 issues</w:t>
      </w:r>
    </w:p>
    <w:p w14:paraId="3EB16B77" w14:textId="329BA4EF" w:rsidR="00023514" w:rsidRPr="00023514" w:rsidRDefault="00023514" w:rsidP="00023514">
      <w:pPr>
        <w:pStyle w:val="ListParagraph"/>
        <w:numPr>
          <w:ilvl w:val="1"/>
          <w:numId w:val="3"/>
        </w:numPr>
        <w:spacing w:after="160" w:line="256" w:lineRule="auto"/>
        <w:rPr>
          <w:b/>
          <w:bCs/>
        </w:rPr>
      </w:pPr>
      <w:r>
        <w:t>CiscoSwitch class update to ensure query of entity list is successful before allowing other queries.</w:t>
      </w:r>
    </w:p>
    <w:p w14:paraId="181325B7" w14:textId="09351663" w:rsidR="00023514" w:rsidRPr="00023514" w:rsidRDefault="00023514" w:rsidP="00023514">
      <w:pPr>
        <w:pStyle w:val="ListParagraph"/>
        <w:numPr>
          <w:ilvl w:val="1"/>
          <w:numId w:val="3"/>
        </w:numPr>
        <w:spacing w:after="160" w:line="256" w:lineRule="auto"/>
        <w:rPr>
          <w:b/>
          <w:bCs/>
        </w:rPr>
      </w:pPr>
      <w:r>
        <w:t>FX2 class updated logic to look for the drsServerModel when removing empty values</w:t>
      </w:r>
    </w:p>
    <w:p w14:paraId="37F5CC8C" w14:textId="1D68368F" w:rsidR="00023514" w:rsidRPr="00023514" w:rsidRDefault="00023514" w:rsidP="00023514">
      <w:pPr>
        <w:pStyle w:val="ListParagraph"/>
        <w:numPr>
          <w:ilvl w:val="1"/>
          <w:numId w:val="3"/>
        </w:numPr>
        <w:spacing w:after="160" w:line="256" w:lineRule="auto"/>
        <w:rPr>
          <w:b/>
          <w:bCs/>
        </w:rPr>
      </w:pPr>
      <w:r>
        <w:t>New API to query data collector status on port 9601.</w:t>
      </w:r>
    </w:p>
    <w:p w14:paraId="4201CD23" w14:textId="5A27929A" w:rsidR="00023514" w:rsidRPr="00023514" w:rsidRDefault="00023514" w:rsidP="00023514">
      <w:pPr>
        <w:pStyle w:val="ListParagraph"/>
        <w:numPr>
          <w:ilvl w:val="1"/>
          <w:numId w:val="3"/>
        </w:numPr>
        <w:spacing w:after="160" w:line="256" w:lineRule="auto"/>
        <w:rPr>
          <w:b/>
          <w:bCs/>
        </w:rPr>
      </w:pPr>
      <w:r>
        <w:t>Versioning of data collector added – Available via new API</w:t>
      </w:r>
    </w:p>
    <w:p w14:paraId="616CA657" w14:textId="24826793" w:rsidR="00023514" w:rsidRPr="00023514" w:rsidRDefault="00023514" w:rsidP="00023514">
      <w:pPr>
        <w:pStyle w:val="ListParagraph"/>
        <w:numPr>
          <w:ilvl w:val="1"/>
          <w:numId w:val="3"/>
        </w:numPr>
        <w:spacing w:after="160" w:line="256" w:lineRule="auto"/>
        <w:rPr>
          <w:b/>
          <w:bCs/>
        </w:rPr>
      </w:pPr>
      <w:r>
        <w:t>Fix to vSphere class to handle reconnection on restart of Vcenter</w:t>
      </w:r>
    </w:p>
    <w:p w14:paraId="39CC4174" w14:textId="3F319DBC" w:rsidR="00023514" w:rsidRPr="00023514" w:rsidRDefault="00023514" w:rsidP="00023514">
      <w:pPr>
        <w:pStyle w:val="ListParagraph"/>
        <w:numPr>
          <w:ilvl w:val="1"/>
          <w:numId w:val="3"/>
        </w:numPr>
        <w:spacing w:after="160" w:line="256" w:lineRule="auto"/>
        <w:rPr>
          <w:b/>
          <w:bCs/>
        </w:rPr>
      </w:pPr>
      <w:r>
        <w:t>Addition of timeout on spawned SNMP workers to ensure subprocess are terminated properly</w:t>
      </w:r>
    </w:p>
    <w:p w14:paraId="1521534E" w14:textId="31330BF6" w:rsidR="00492BE1" w:rsidRPr="00023514" w:rsidRDefault="00023514" w:rsidP="00023514">
      <w:pPr>
        <w:pStyle w:val="ListParagraph"/>
        <w:numPr>
          <w:ilvl w:val="0"/>
          <w:numId w:val="3"/>
        </w:numPr>
        <w:spacing w:after="160" w:line="256" w:lineRule="auto"/>
        <w:rPr>
          <w:b/>
          <w:bCs/>
        </w:rPr>
      </w:pPr>
      <w:r>
        <w:t>Elimination of monitoring system processes on both Linux and Windows hosts by Metricbeat casing a major reduction in volume of Metricbeat data</w:t>
      </w:r>
    </w:p>
    <w:p w14:paraId="3A859D9F" w14:textId="1E7E3AB2" w:rsidR="00492BE1" w:rsidRPr="001A013F" w:rsidRDefault="00023514">
      <w:pPr>
        <w:pStyle w:val="ListParagraph"/>
        <w:numPr>
          <w:ilvl w:val="0"/>
          <w:numId w:val="6"/>
        </w:numPr>
        <w:spacing w:after="160" w:line="256" w:lineRule="auto"/>
        <w:rPr>
          <w:b/>
          <w:bCs/>
        </w:rPr>
      </w:pPr>
      <w:r>
        <w:t>Addition of Single Worker Pipeline to handle processing of logs when order of ingest must be maintained.</w:t>
      </w:r>
    </w:p>
    <w:p w14:paraId="32FC9EC6" w14:textId="77777777" w:rsidR="00492BE1" w:rsidRPr="001A013F" w:rsidRDefault="00492BE1">
      <w:pPr>
        <w:pStyle w:val="ListParagraph"/>
        <w:numPr>
          <w:ilvl w:val="0"/>
          <w:numId w:val="6"/>
        </w:numPr>
        <w:spacing w:after="160" w:line="256" w:lineRule="auto"/>
        <w:rPr>
          <w:b/>
          <w:bCs/>
        </w:rPr>
      </w:pPr>
      <w:r w:rsidRPr="001A013F">
        <w:t>Addition of new ingest pipelines and datatypes:</w:t>
      </w:r>
    </w:p>
    <w:p w14:paraId="347E148F" w14:textId="77777777" w:rsidR="00492BE1" w:rsidRPr="001A013F" w:rsidRDefault="00492BE1">
      <w:pPr>
        <w:pStyle w:val="ListParagraph"/>
        <w:numPr>
          <w:ilvl w:val="1"/>
          <w:numId w:val="6"/>
        </w:numPr>
        <w:spacing w:after="160" w:line="256" w:lineRule="auto"/>
        <w:rPr>
          <w:b/>
          <w:bCs/>
        </w:rPr>
      </w:pPr>
      <w:r w:rsidRPr="001A013F">
        <w:t>ACAS data</w:t>
      </w:r>
    </w:p>
    <w:p w14:paraId="63E77C20" w14:textId="64877A5A" w:rsidR="00492BE1" w:rsidRPr="001A013F" w:rsidRDefault="00492BE1">
      <w:pPr>
        <w:pStyle w:val="ListParagraph"/>
        <w:numPr>
          <w:ilvl w:val="1"/>
          <w:numId w:val="6"/>
        </w:numPr>
        <w:spacing w:after="160" w:line="256" w:lineRule="auto"/>
        <w:rPr>
          <w:b/>
          <w:bCs/>
        </w:rPr>
      </w:pPr>
      <w:r w:rsidRPr="001A013F">
        <w:t>Serena data</w:t>
      </w:r>
      <w:r w:rsidR="00023514">
        <w:t xml:space="preserve"> – Was also available in 7.17</w:t>
      </w:r>
    </w:p>
    <w:p w14:paraId="6F0EFD53" w14:textId="0995D6E2" w:rsidR="00492BE1" w:rsidRPr="00023514" w:rsidRDefault="00023514">
      <w:pPr>
        <w:pStyle w:val="ListParagraph"/>
        <w:numPr>
          <w:ilvl w:val="0"/>
          <w:numId w:val="8"/>
        </w:numPr>
        <w:spacing w:after="160" w:line="256" w:lineRule="auto"/>
        <w:rPr>
          <w:b/>
          <w:bCs/>
        </w:rPr>
      </w:pPr>
      <w:r>
        <w:t>Addition of default fields for search in all indexes</w:t>
      </w:r>
    </w:p>
    <w:p w14:paraId="546144DD" w14:textId="67C542E5" w:rsidR="00023514" w:rsidRPr="00023514" w:rsidRDefault="00023514">
      <w:pPr>
        <w:pStyle w:val="ListParagraph"/>
        <w:numPr>
          <w:ilvl w:val="0"/>
          <w:numId w:val="8"/>
        </w:numPr>
        <w:spacing w:after="160" w:line="256" w:lineRule="auto"/>
        <w:rPr>
          <w:b/>
          <w:bCs/>
        </w:rPr>
      </w:pPr>
      <w:r>
        <w:lastRenderedPageBreak/>
        <w:t xml:space="preserve">Addition of ingest pipelines for Winlogbeat data.  Javascript processors that did processing were removed in version 8 and replace with ingest pipelines. </w:t>
      </w:r>
    </w:p>
    <w:p w14:paraId="15A43478" w14:textId="1DA2F1BE" w:rsidR="00023514" w:rsidRPr="00023514" w:rsidRDefault="00023514">
      <w:pPr>
        <w:pStyle w:val="ListParagraph"/>
        <w:numPr>
          <w:ilvl w:val="0"/>
          <w:numId w:val="8"/>
        </w:numPr>
        <w:spacing w:after="160" w:line="256" w:lineRule="auto"/>
        <w:rPr>
          <w:b/>
          <w:bCs/>
        </w:rPr>
      </w:pPr>
      <w:r>
        <w:t>Updates to install_beats_windows SCCM installation script.</w:t>
      </w:r>
    </w:p>
    <w:p w14:paraId="4F735ECC" w14:textId="448D3C09" w:rsidR="00023514" w:rsidRPr="00023514" w:rsidRDefault="00023514" w:rsidP="00023514">
      <w:pPr>
        <w:pStyle w:val="ListParagraph"/>
        <w:numPr>
          <w:ilvl w:val="1"/>
          <w:numId w:val="8"/>
        </w:numPr>
        <w:spacing w:after="160" w:line="256" w:lineRule="auto"/>
        <w:rPr>
          <w:b/>
          <w:bCs/>
        </w:rPr>
      </w:pPr>
      <w:r>
        <w:t>Processing added to remove any old scheduled tasks that were left on windows boxes from older installs.</w:t>
      </w:r>
    </w:p>
    <w:p w14:paraId="7945064C" w14:textId="0F20C365" w:rsidR="00023514" w:rsidRPr="00023514" w:rsidRDefault="00023514" w:rsidP="00023514">
      <w:pPr>
        <w:pStyle w:val="ListParagraph"/>
        <w:numPr>
          <w:ilvl w:val="1"/>
          <w:numId w:val="8"/>
        </w:numPr>
        <w:spacing w:after="160" w:line="256" w:lineRule="auto"/>
        <w:rPr>
          <w:b/>
          <w:bCs/>
        </w:rPr>
      </w:pPr>
      <w:r>
        <w:t>Ability to configure Filebeat based on presence of a service.</w:t>
      </w:r>
    </w:p>
    <w:p w14:paraId="76F4A419" w14:textId="25C32E50" w:rsidR="00023514" w:rsidRPr="00023514" w:rsidRDefault="00023514" w:rsidP="00023514">
      <w:pPr>
        <w:pStyle w:val="ListParagraph"/>
        <w:numPr>
          <w:ilvl w:val="1"/>
          <w:numId w:val="8"/>
        </w:numPr>
        <w:spacing w:after="160" w:line="256" w:lineRule="auto"/>
        <w:rPr>
          <w:b/>
          <w:bCs/>
        </w:rPr>
      </w:pPr>
      <w:r>
        <w:t>Addition of automated configuration for Single worker pipeline when needed.</w:t>
      </w:r>
    </w:p>
    <w:p w14:paraId="144870A0" w14:textId="4BD46E1B" w:rsidR="00023514" w:rsidRPr="00023514" w:rsidRDefault="00023514">
      <w:pPr>
        <w:pStyle w:val="ListParagraph"/>
        <w:numPr>
          <w:ilvl w:val="0"/>
          <w:numId w:val="8"/>
        </w:numPr>
        <w:spacing w:after="160" w:line="256" w:lineRule="auto"/>
        <w:rPr>
          <w:b/>
          <w:bCs/>
        </w:rPr>
      </w:pPr>
      <w:r>
        <w:t>Additional processing in Winlogbeat pipeline to parse impersonation data.</w:t>
      </w:r>
    </w:p>
    <w:p w14:paraId="2F90E0BE" w14:textId="3AA70839" w:rsidR="00023514" w:rsidRPr="00023514" w:rsidRDefault="00023514">
      <w:pPr>
        <w:pStyle w:val="ListParagraph"/>
        <w:numPr>
          <w:ilvl w:val="0"/>
          <w:numId w:val="8"/>
        </w:numPr>
        <w:spacing w:after="160" w:line="256" w:lineRule="auto"/>
        <w:rPr>
          <w:b/>
          <w:bCs/>
        </w:rPr>
      </w:pPr>
      <w:r>
        <w:t>Updates to allow data to be processed correctly by the auditd and iptables ingest pipelines</w:t>
      </w:r>
    </w:p>
    <w:p w14:paraId="0BD5A36D" w14:textId="4D0EF55B" w:rsidR="00023514" w:rsidRPr="00023514" w:rsidRDefault="00023514">
      <w:pPr>
        <w:pStyle w:val="ListParagraph"/>
        <w:numPr>
          <w:ilvl w:val="0"/>
          <w:numId w:val="8"/>
        </w:numPr>
        <w:spacing w:after="160" w:line="256" w:lineRule="auto"/>
        <w:rPr>
          <w:b/>
          <w:bCs/>
        </w:rPr>
      </w:pPr>
      <w:r>
        <w:t>Addition of existing ART integrations</w:t>
      </w:r>
    </w:p>
    <w:p w14:paraId="51E786F7" w14:textId="6D7D10DB" w:rsidR="00023514" w:rsidRPr="00023514" w:rsidRDefault="00023514" w:rsidP="00023514">
      <w:pPr>
        <w:pStyle w:val="ListParagraph"/>
        <w:numPr>
          <w:ilvl w:val="1"/>
          <w:numId w:val="8"/>
        </w:numPr>
        <w:spacing w:after="160" w:line="256" w:lineRule="auto"/>
        <w:rPr>
          <w:b/>
          <w:bCs/>
        </w:rPr>
      </w:pPr>
      <w:r>
        <w:t>Render</w:t>
      </w:r>
    </w:p>
    <w:p w14:paraId="71FCA069" w14:textId="2FD04CC7" w:rsidR="00023514" w:rsidRPr="00023514" w:rsidRDefault="00023514" w:rsidP="00023514">
      <w:pPr>
        <w:pStyle w:val="ListParagraph"/>
        <w:numPr>
          <w:ilvl w:val="1"/>
          <w:numId w:val="8"/>
        </w:numPr>
        <w:spacing w:after="160" w:line="256" w:lineRule="auto"/>
        <w:rPr>
          <w:b/>
          <w:bCs/>
        </w:rPr>
      </w:pPr>
      <w:r>
        <w:t>Guardian</w:t>
      </w:r>
    </w:p>
    <w:p w14:paraId="65B99F9C" w14:textId="22BD4666" w:rsidR="00023514" w:rsidRPr="00023514" w:rsidRDefault="00023514" w:rsidP="00023514">
      <w:pPr>
        <w:pStyle w:val="ListParagraph"/>
        <w:numPr>
          <w:ilvl w:val="1"/>
          <w:numId w:val="8"/>
        </w:numPr>
        <w:spacing w:after="160" w:line="256" w:lineRule="auto"/>
        <w:rPr>
          <w:b/>
          <w:bCs/>
        </w:rPr>
      </w:pPr>
      <w:r>
        <w:t>SOAESB</w:t>
      </w:r>
    </w:p>
    <w:p w14:paraId="52427000" w14:textId="7C70BACC" w:rsidR="00023514" w:rsidRPr="00023514" w:rsidRDefault="00023514" w:rsidP="00023514">
      <w:pPr>
        <w:pStyle w:val="ListParagraph"/>
        <w:numPr>
          <w:ilvl w:val="1"/>
          <w:numId w:val="8"/>
        </w:numPr>
        <w:spacing w:after="160" w:line="256" w:lineRule="auto"/>
        <w:rPr>
          <w:b/>
          <w:bCs/>
        </w:rPr>
      </w:pPr>
      <w:r>
        <w:t>Socet</w:t>
      </w:r>
    </w:p>
    <w:p w14:paraId="0BBB31F4" w14:textId="25FBBB69" w:rsidR="00023514" w:rsidRPr="00023514" w:rsidRDefault="00023514" w:rsidP="00023514">
      <w:pPr>
        <w:pStyle w:val="ListParagraph"/>
        <w:numPr>
          <w:ilvl w:val="1"/>
          <w:numId w:val="8"/>
        </w:numPr>
        <w:spacing w:after="160" w:line="256" w:lineRule="auto"/>
        <w:rPr>
          <w:b/>
          <w:bCs/>
        </w:rPr>
      </w:pPr>
      <w:r>
        <w:t>MAAS</w:t>
      </w:r>
    </w:p>
    <w:p w14:paraId="45517327" w14:textId="43171674" w:rsidR="00023514" w:rsidRPr="00023514" w:rsidRDefault="00023514" w:rsidP="00023514">
      <w:pPr>
        <w:pStyle w:val="ListParagraph"/>
        <w:numPr>
          <w:ilvl w:val="1"/>
          <w:numId w:val="8"/>
        </w:numPr>
        <w:spacing w:after="160" w:line="256" w:lineRule="auto"/>
        <w:rPr>
          <w:b/>
          <w:bCs/>
        </w:rPr>
      </w:pPr>
      <w:r>
        <w:t>Xplorer</w:t>
      </w:r>
    </w:p>
    <w:p w14:paraId="20C363FE" w14:textId="77777777" w:rsidR="00023514" w:rsidRPr="00023514" w:rsidRDefault="00023514" w:rsidP="00023514">
      <w:pPr>
        <w:spacing w:after="160" w:line="256" w:lineRule="auto"/>
        <w:rPr>
          <w:b/>
          <w:bCs/>
        </w:rPr>
      </w:pPr>
    </w:p>
    <w:p w14:paraId="66E78D54" w14:textId="4B46616F" w:rsidR="00D22662" w:rsidRDefault="00D22662" w:rsidP="00D22662">
      <w:pPr>
        <w:pStyle w:val="Heading1"/>
      </w:pPr>
      <w:bookmarkStart w:id="306" w:name="_Toc39643839"/>
      <w:bookmarkStart w:id="307" w:name="_Toc138075849"/>
      <w:bookmarkEnd w:id="304"/>
      <w:r>
        <w:lastRenderedPageBreak/>
        <w:t>System Environment</w:t>
      </w:r>
      <w:bookmarkEnd w:id="306"/>
      <w:bookmarkEnd w:id="307"/>
    </w:p>
    <w:p w14:paraId="70444A7C" w14:textId="77777777" w:rsidR="00C80276" w:rsidRPr="005C6708" w:rsidRDefault="00C80276" w:rsidP="00C80276">
      <w:r>
        <w:t>The environment required to run Elastic will be described in this section.</w:t>
      </w:r>
    </w:p>
    <w:p w14:paraId="06EA5BFB" w14:textId="77777777" w:rsidR="00C80276" w:rsidRDefault="00C80276" w:rsidP="00C80276">
      <w:pPr>
        <w:pStyle w:val="Heading3"/>
      </w:pPr>
      <w:bookmarkStart w:id="308" w:name="_Ref45279063"/>
      <w:bookmarkStart w:id="309" w:name="_Ref45279072"/>
      <w:bookmarkStart w:id="310" w:name="_Ref45279098"/>
      <w:bookmarkStart w:id="311" w:name="_Ref45279809"/>
      <w:bookmarkStart w:id="312" w:name="_Ref45280035"/>
      <w:bookmarkStart w:id="313" w:name="_Toc51142797"/>
      <w:bookmarkStart w:id="314" w:name="_Toc86994656"/>
      <w:bookmarkStart w:id="315" w:name="_Toc138075850"/>
      <w:r>
        <w:t>Elastic Search Cluster</w:t>
      </w:r>
      <w:bookmarkEnd w:id="308"/>
      <w:bookmarkEnd w:id="309"/>
      <w:bookmarkEnd w:id="310"/>
      <w:bookmarkEnd w:id="311"/>
      <w:bookmarkEnd w:id="312"/>
      <w:bookmarkEnd w:id="313"/>
      <w:bookmarkEnd w:id="314"/>
      <w:bookmarkEnd w:id="315"/>
    </w:p>
    <w:p w14:paraId="67D75312" w14:textId="77777777" w:rsidR="00C80276" w:rsidRDefault="00C80276" w:rsidP="00C80276">
      <w:r>
        <w:t xml:space="preserve">Optional Cluster Sizes – This install document is intended to be used for different Elastic Cluster sizes used in different environments For the VM requirements, review the tables in this section specific to the cluster size being installed for your environment. </w:t>
      </w:r>
    </w:p>
    <w:p w14:paraId="4A9ABDCB" w14:textId="4981DA23" w:rsidR="00C80276" w:rsidRDefault="00C80276" w:rsidP="00C80276">
      <w:r>
        <w:t xml:space="preserve">As Elastic clusters grow, nodes become specialized. The following list describes the roles nodes may have. These abbreviations are used to define node roles in the Cluster configurations that follow. See </w:t>
      </w:r>
      <w:hyperlink r:id="rId21" w:history="1">
        <w:r>
          <w:rPr>
            <w:rStyle w:val="Hyperlink"/>
          </w:rPr>
          <w:t>https://www.elastic.co/guide/en/elasticsearch/reference/current/modules-node.html</w:t>
        </w:r>
      </w:hyperlink>
      <w:r>
        <w:t xml:space="preserve"> for more information.</w:t>
      </w:r>
    </w:p>
    <w:p w14:paraId="2D6FEFEF" w14:textId="465345AF" w:rsidR="00C80276" w:rsidRDefault="004C21B2" w:rsidP="00C80276">
      <w:pPr>
        <w:pStyle w:val="ListParagraph"/>
        <w:numPr>
          <w:ilvl w:val="0"/>
          <w:numId w:val="118"/>
        </w:numPr>
      </w:pPr>
      <w:hyperlink r:id="rId22" w:anchor="master-node" w:tooltip="Master-eligible node" w:history="1">
        <w:r w:rsidR="00C80276" w:rsidRPr="009932AB">
          <w:rPr>
            <w:b/>
            <w:bCs/>
          </w:rPr>
          <w:t>Master-eligible node</w:t>
        </w:r>
      </w:hyperlink>
      <w:r w:rsidR="00C80276" w:rsidRPr="009932AB">
        <w:rPr>
          <w:b/>
          <w:bCs/>
        </w:rPr>
        <w:t xml:space="preserve"> (m):</w:t>
      </w:r>
      <w:r w:rsidR="00C80276">
        <w:t xml:space="preserve"> </w:t>
      </w:r>
      <w:r w:rsidR="00C80276" w:rsidRPr="0026794F">
        <w:t>A node that has</w:t>
      </w:r>
      <w:r w:rsidR="00C80276">
        <w:t xml:space="preserve"> </w:t>
      </w:r>
      <w:r w:rsidR="00C80276" w:rsidRPr="009932AB">
        <w:rPr>
          <w:b/>
          <w:bCs/>
        </w:rPr>
        <w:t>node.master</w:t>
      </w:r>
      <w:r w:rsidR="00C80276">
        <w:t xml:space="preserve"> set to </w:t>
      </w:r>
      <w:r w:rsidR="00C80276" w:rsidRPr="009932AB">
        <w:rPr>
          <w:b/>
          <w:bCs/>
        </w:rPr>
        <w:t>true</w:t>
      </w:r>
      <w:r w:rsidR="00C80276" w:rsidRPr="0026794F">
        <w:t> (default), which makes it eligible to be </w:t>
      </w:r>
      <w:hyperlink r:id="rId23" w:tooltip="Discovery and cluster formation" w:history="1">
        <w:r w:rsidR="00C80276" w:rsidRPr="0026794F">
          <w:t>elected as the </w:t>
        </w:r>
        <w:r w:rsidR="00C80276" w:rsidRPr="009932AB">
          <w:rPr>
            <w:b/>
            <w:bCs/>
          </w:rPr>
          <w:t>master</w:t>
        </w:r>
        <w:r w:rsidR="00C80276" w:rsidRPr="0026794F">
          <w:t> node</w:t>
        </w:r>
      </w:hyperlink>
      <w:r w:rsidR="00C80276" w:rsidRPr="0026794F">
        <w:t>, which controls the cluster.</w:t>
      </w:r>
    </w:p>
    <w:p w14:paraId="3A547FD6" w14:textId="77777777" w:rsidR="00C80276" w:rsidRDefault="00C80276" w:rsidP="00C80276">
      <w:pPr>
        <w:pStyle w:val="ListParagraph"/>
        <w:numPr>
          <w:ilvl w:val="0"/>
          <w:numId w:val="118"/>
        </w:numPr>
      </w:pPr>
      <w:r w:rsidRPr="009455DF">
        <w:rPr>
          <w:b/>
          <w:bCs/>
        </w:rPr>
        <w:t>Data Content</w:t>
      </w:r>
      <w:r>
        <w:t xml:space="preserve">(s): </w:t>
      </w:r>
      <w:r>
        <w:rPr>
          <w:rFonts w:ascii="Inter" w:hAnsi="Inter"/>
          <w:color w:val="212529"/>
          <w:shd w:val="clear" w:color="auto" w:fill="FFFFFF"/>
        </w:rPr>
        <w:t>System indices and other indices that aren’t part of a data stream are automatically allocated to the content tier.</w:t>
      </w:r>
      <w:r>
        <w:t xml:space="preserve"> </w:t>
      </w:r>
    </w:p>
    <w:p w14:paraId="56B910AE" w14:textId="6FF75940" w:rsidR="00C80276" w:rsidRPr="009455DF" w:rsidRDefault="00C80276" w:rsidP="00C80276">
      <w:pPr>
        <w:pStyle w:val="ListParagraph"/>
        <w:numPr>
          <w:ilvl w:val="0"/>
          <w:numId w:val="118"/>
        </w:numPr>
      </w:pPr>
      <w:r w:rsidRPr="009455DF">
        <w:rPr>
          <w:b/>
          <w:bCs/>
        </w:rPr>
        <w:t>Hot</w:t>
      </w:r>
      <w:r>
        <w:t xml:space="preserve"> </w:t>
      </w:r>
      <w:hyperlink r:id="rId24" w:anchor="data-node" w:tooltip="Data node" w:history="1">
        <w:r w:rsidRPr="009455DF">
          <w:rPr>
            <w:b/>
            <w:bCs/>
          </w:rPr>
          <w:t>Data node</w:t>
        </w:r>
      </w:hyperlink>
      <w:r w:rsidRPr="009455DF">
        <w:rPr>
          <w:b/>
          <w:bCs/>
        </w:rPr>
        <w:t xml:space="preserve"> (h): </w:t>
      </w:r>
      <w:r>
        <w:rPr>
          <w:rFonts w:ascii="Inter" w:hAnsi="Inter"/>
          <w:color w:val="212529"/>
          <w:shd w:val="clear" w:color="auto" w:fill="FFFFFF"/>
        </w:rPr>
        <w:t>Hot data nodes are part of the hot tier. The hot tier is the Elasticsearch entry point for time series data and holds your most-recent, most-frequently-searched time series data. Nodes in the hot tier need to be fast for both reads and writes, which requires more hardware resources and faster storage (SSDs). For resiliency, indices in the hot tier should be configured to use one or more replicas.</w:t>
      </w:r>
    </w:p>
    <w:p w14:paraId="14C1B82F" w14:textId="34DE66FB" w:rsidR="00C80276" w:rsidRPr="0026794F" w:rsidRDefault="00C80276" w:rsidP="00C80276">
      <w:pPr>
        <w:pStyle w:val="ListParagraph"/>
        <w:numPr>
          <w:ilvl w:val="0"/>
          <w:numId w:val="118"/>
        </w:numPr>
      </w:pPr>
      <w:r w:rsidRPr="009455DF">
        <w:rPr>
          <w:b/>
          <w:bCs/>
        </w:rPr>
        <w:t>Warm</w:t>
      </w:r>
      <w:r>
        <w:t xml:space="preserve"> </w:t>
      </w:r>
      <w:hyperlink r:id="rId25" w:anchor="data-node" w:tooltip="Data node" w:history="1">
        <w:r w:rsidRPr="009455DF">
          <w:rPr>
            <w:b/>
            <w:bCs/>
          </w:rPr>
          <w:t>Data node</w:t>
        </w:r>
      </w:hyperlink>
      <w:r w:rsidRPr="009455DF">
        <w:rPr>
          <w:b/>
          <w:bCs/>
        </w:rPr>
        <w:t xml:space="preserve"> (w):</w:t>
      </w:r>
      <w:r w:rsidRPr="009455DF">
        <w:rPr>
          <w:rFonts w:ascii="Inter" w:hAnsi="Inter"/>
          <w:color w:val="212529"/>
          <w:shd w:val="clear" w:color="auto" w:fill="FFFFFF"/>
        </w:rPr>
        <w:t xml:space="preserve"> </w:t>
      </w:r>
      <w:r>
        <w:rPr>
          <w:rFonts w:ascii="Inter" w:hAnsi="Inter"/>
          <w:color w:val="212529"/>
          <w:shd w:val="clear" w:color="auto" w:fill="FFFFFF"/>
        </w:rPr>
        <w:t>Warm data nodes are part of the warm tier. Time series data can move to the warm tier once it is being queried less frequently than the recently-indexed data in the hot tier. The warm tier typically holds data from recent weeks. Updates are still allowed, but likely infrequent. Nodes in the warm tier generally don’t need to be as fast as those in the hot tier. For resiliency, indices in the warm tier should be configured to use one or more replicas.</w:t>
      </w:r>
    </w:p>
    <w:p w14:paraId="66C395CC" w14:textId="2190DDD3" w:rsidR="00C80276" w:rsidRPr="0026794F" w:rsidRDefault="004C21B2" w:rsidP="00C80276">
      <w:pPr>
        <w:pStyle w:val="ListParagraph"/>
        <w:numPr>
          <w:ilvl w:val="0"/>
          <w:numId w:val="118"/>
        </w:numPr>
      </w:pPr>
      <w:hyperlink r:id="rId26" w:tooltip="Ingest node" w:history="1">
        <w:r w:rsidR="00C80276" w:rsidRPr="009932AB">
          <w:rPr>
            <w:b/>
            <w:bCs/>
          </w:rPr>
          <w:t>Ingest node</w:t>
        </w:r>
      </w:hyperlink>
      <w:r w:rsidR="00C80276" w:rsidRPr="009932AB">
        <w:rPr>
          <w:b/>
          <w:bCs/>
        </w:rPr>
        <w:t xml:space="preserve"> (i):</w:t>
      </w:r>
      <w:r w:rsidR="00C80276">
        <w:t xml:space="preserve"> </w:t>
      </w:r>
      <w:r w:rsidR="00C80276" w:rsidRPr="0026794F">
        <w:t>A node that has</w:t>
      </w:r>
      <w:r w:rsidR="00C80276">
        <w:t xml:space="preserve"> </w:t>
      </w:r>
      <w:r w:rsidR="00C80276" w:rsidRPr="009932AB">
        <w:rPr>
          <w:b/>
          <w:bCs/>
        </w:rPr>
        <w:t>node.ingest</w:t>
      </w:r>
      <w:r w:rsidR="00C80276">
        <w:t xml:space="preserve"> set to </w:t>
      </w:r>
      <w:r w:rsidR="00C80276" w:rsidRPr="009932AB">
        <w:rPr>
          <w:b/>
          <w:bCs/>
        </w:rPr>
        <w:t>true</w:t>
      </w:r>
      <w:r w:rsidR="00C80276" w:rsidRPr="0026794F">
        <w:t> (default). Ingest nodes are able to apply an </w:t>
      </w:r>
      <w:hyperlink r:id="rId27" w:tooltip="Pipeline Definition" w:history="1">
        <w:r w:rsidR="00C80276" w:rsidRPr="0026794F">
          <w:t>ingest pipeline</w:t>
        </w:r>
      </w:hyperlink>
      <w:r w:rsidR="00C80276" w:rsidRPr="0026794F">
        <w:t xml:space="preserve"> to a document in order to transform and enrich the document before indexing. </w:t>
      </w:r>
    </w:p>
    <w:p w14:paraId="7856B22F" w14:textId="04A7F984" w:rsidR="00C80276" w:rsidRPr="0026794F" w:rsidRDefault="004C21B2" w:rsidP="00C80276">
      <w:pPr>
        <w:pStyle w:val="ListParagraph"/>
        <w:numPr>
          <w:ilvl w:val="0"/>
          <w:numId w:val="118"/>
        </w:numPr>
      </w:pPr>
      <w:hyperlink r:id="rId28" w:anchor="ml-node" w:tooltip="Machine learning node" w:history="1">
        <w:r w:rsidR="00C80276" w:rsidRPr="009932AB">
          <w:rPr>
            <w:b/>
            <w:bCs/>
          </w:rPr>
          <w:t>Machine learning node</w:t>
        </w:r>
      </w:hyperlink>
      <w:r w:rsidR="00C80276" w:rsidRPr="009932AB">
        <w:rPr>
          <w:b/>
          <w:bCs/>
        </w:rPr>
        <w:t xml:space="preserve"> (l):</w:t>
      </w:r>
      <w:r w:rsidR="00C80276">
        <w:t xml:space="preserve"> </w:t>
      </w:r>
      <w:r w:rsidR="00C80276" w:rsidRPr="0026794F">
        <w:t>A node that has</w:t>
      </w:r>
      <w:r w:rsidR="00C80276">
        <w:t xml:space="preserve"> </w:t>
      </w:r>
      <w:r w:rsidR="00C80276" w:rsidRPr="009932AB">
        <w:rPr>
          <w:b/>
          <w:bCs/>
        </w:rPr>
        <w:t>xpack.ml.enabled</w:t>
      </w:r>
      <w:r w:rsidR="00C80276">
        <w:t xml:space="preserve"> and </w:t>
      </w:r>
      <w:r w:rsidR="00C80276" w:rsidRPr="009932AB">
        <w:rPr>
          <w:b/>
          <w:bCs/>
        </w:rPr>
        <w:t>node.ml</w:t>
      </w:r>
      <w:r w:rsidR="00C80276">
        <w:t xml:space="preserve"> set to </w:t>
      </w:r>
      <w:r w:rsidR="00C80276" w:rsidRPr="009932AB">
        <w:rPr>
          <w:b/>
          <w:bCs/>
        </w:rPr>
        <w:t>true</w:t>
      </w:r>
      <w:r w:rsidR="00C80276" w:rsidRPr="0026794F">
        <w:t>, which is the default behavior in the Elasticsearch default distribution. If you want to use machine learning features, there must be at least one machine learning node in your cluster. For more information about machine learning features, see </w:t>
      </w:r>
      <w:hyperlink r:id="rId29" w:tgtFrame="_top" w:history="1">
        <w:r w:rsidR="00C80276" w:rsidRPr="0026794F">
          <w:t>Machine learning in the Elastic Stack</w:t>
        </w:r>
      </w:hyperlink>
      <w:r w:rsidR="00C80276" w:rsidRPr="0026794F">
        <w:t>.</w:t>
      </w:r>
    </w:p>
    <w:p w14:paraId="30FEB7AD" w14:textId="77777777" w:rsidR="00C80276" w:rsidRPr="00804BB6" w:rsidRDefault="00C80276" w:rsidP="00C80276">
      <w:pPr>
        <w:pStyle w:val="Heading4"/>
      </w:pPr>
      <w:bookmarkStart w:id="316" w:name="_Toc86994657"/>
      <w:bookmarkStart w:id="317" w:name="_Toc138075851"/>
      <w:r>
        <w:t>15 Node Cluster</w:t>
      </w:r>
      <w:bookmarkEnd w:id="316"/>
      <w:r>
        <w:t xml:space="preserve"> - Large (Production High &amp; Low)</w:t>
      </w:r>
      <w:bookmarkEnd w:id="317"/>
    </w:p>
    <w:p w14:paraId="36D93267" w14:textId="77777777" w:rsidR="00C80276" w:rsidRDefault="00C80276" w:rsidP="00C80276">
      <w:r>
        <w:t>The clusters for Elastic will reside at the hubs. Each cluster will initially be made up of 15 nodes with the minimum configuration described in the following table. Kibana will be installed on elastic-nodes 10 and 15 in this configuration.</w:t>
      </w:r>
    </w:p>
    <w:p w14:paraId="456F68FE" w14:textId="77777777" w:rsidR="00C80276" w:rsidRDefault="00C80276" w:rsidP="00C80276">
      <w:pPr>
        <w:pStyle w:val="Note"/>
        <w:ind w:left="0" w:right="0" w:firstLine="0"/>
      </w:pPr>
      <w:r w:rsidRPr="00C777B6">
        <w:rPr>
          <w:b/>
        </w:rPr>
        <w:t>NOTE:</w:t>
      </w:r>
      <w:r>
        <w:rPr>
          <w:b/>
        </w:rPr>
        <w:t xml:space="preserve"> </w:t>
      </w:r>
      <w:r>
        <w:t>The Elastic license will change over time; there are currently 15 nodes in the Elastic cluster but there can be more or fewer. The size of the cluster may change based on the amount of data ingested and stored.</w:t>
      </w:r>
    </w:p>
    <w:p w14:paraId="5E1BAE5D" w14:textId="14F67269" w:rsidR="00C80276" w:rsidRDefault="00C80276" w:rsidP="00C80276">
      <w:pPr>
        <w:pStyle w:val="Caption"/>
        <w:keepNext/>
        <w:spacing w:after="120"/>
      </w:pPr>
      <w:bookmarkStart w:id="318" w:name="_Toc82608356"/>
      <w:bookmarkStart w:id="319" w:name="_Toc135913154"/>
      <w:bookmarkStart w:id="320" w:name="_Toc135913167"/>
      <w:r>
        <w:lastRenderedPageBreak/>
        <w:t xml:space="preserve">Table </w:t>
      </w:r>
      <w:fldSimple w:instr=" SEQ Table \* ARABIC ">
        <w:r w:rsidR="00651143">
          <w:rPr>
            <w:noProof/>
          </w:rPr>
          <w:t>1</w:t>
        </w:r>
      </w:fldSimple>
      <w:r>
        <w:t xml:space="preserve"> </w:t>
      </w:r>
      <w:r w:rsidRPr="00160A99">
        <w:t xml:space="preserve">Cluster Hardware Requirements at </w:t>
      </w:r>
      <w:r>
        <w:t>H</w:t>
      </w:r>
      <w:r w:rsidRPr="00160A99">
        <w:t>ubs (15 Nodes)</w:t>
      </w:r>
      <w:bookmarkEnd w:id="318"/>
      <w:bookmarkEnd w:id="319"/>
      <w:bookmarkEnd w:id="320"/>
    </w:p>
    <w:tbl>
      <w:tblPr>
        <w:tblStyle w:val="TableGrid"/>
        <w:tblW w:w="9432" w:type="dxa"/>
        <w:tblLook w:val="04A0" w:firstRow="1" w:lastRow="0" w:firstColumn="1" w:lastColumn="0" w:noHBand="0" w:noVBand="1"/>
      </w:tblPr>
      <w:tblGrid>
        <w:gridCol w:w="1705"/>
        <w:gridCol w:w="749"/>
        <w:gridCol w:w="871"/>
        <w:gridCol w:w="1080"/>
        <w:gridCol w:w="1080"/>
        <w:gridCol w:w="1890"/>
        <w:gridCol w:w="1358"/>
        <w:gridCol w:w="699"/>
      </w:tblGrid>
      <w:tr w:rsidR="00C80276" w:rsidRPr="00FC4FBC" w14:paraId="447C54CF" w14:textId="77777777" w:rsidTr="00D655DA">
        <w:trPr>
          <w:trHeight w:val="20"/>
        </w:trPr>
        <w:tc>
          <w:tcPr>
            <w:tcW w:w="1705" w:type="dxa"/>
            <w:shd w:val="clear" w:color="auto" w:fill="002060"/>
          </w:tcPr>
          <w:p w14:paraId="66FD1AAC" w14:textId="77777777" w:rsidR="00C80276" w:rsidRPr="00FC4FBC" w:rsidRDefault="00C80276" w:rsidP="00D655DA">
            <w:pPr>
              <w:keepNext/>
              <w:spacing w:after="0"/>
              <w:jc w:val="center"/>
              <w:rPr>
                <w:rFonts w:asciiTheme="minorHAnsi" w:hAnsiTheme="minorHAnsi" w:cstheme="minorHAnsi"/>
                <w:b/>
                <w:bCs/>
                <w:color w:val="FFFFFF" w:themeColor="background1"/>
              </w:rPr>
            </w:pPr>
            <w:r w:rsidRPr="00FC4FBC">
              <w:rPr>
                <w:rFonts w:asciiTheme="minorHAnsi" w:hAnsiTheme="minorHAnsi" w:cstheme="minorHAnsi"/>
                <w:b/>
                <w:bCs/>
                <w:color w:val="FFFFFF" w:themeColor="background1"/>
              </w:rPr>
              <w:t>VM Description</w:t>
            </w:r>
          </w:p>
        </w:tc>
        <w:tc>
          <w:tcPr>
            <w:tcW w:w="749" w:type="dxa"/>
            <w:shd w:val="clear" w:color="auto" w:fill="002060"/>
          </w:tcPr>
          <w:p w14:paraId="16F5201D" w14:textId="77777777" w:rsidR="00C80276" w:rsidRPr="00FC4FBC" w:rsidRDefault="00C80276" w:rsidP="00D655DA">
            <w:pPr>
              <w:keepNext/>
              <w:spacing w:after="0"/>
              <w:jc w:val="center"/>
              <w:rPr>
                <w:rFonts w:asciiTheme="minorHAnsi" w:hAnsiTheme="minorHAnsi" w:cstheme="minorHAnsi"/>
                <w:b/>
                <w:bCs/>
                <w:color w:val="FFFFFF" w:themeColor="background1"/>
              </w:rPr>
            </w:pPr>
            <w:r w:rsidRPr="00FC4FBC">
              <w:rPr>
                <w:rFonts w:asciiTheme="minorHAnsi" w:hAnsiTheme="minorHAnsi" w:cstheme="minorHAnsi"/>
                <w:b/>
                <w:bCs/>
                <w:color w:val="FFFFFF" w:themeColor="background1"/>
              </w:rPr>
              <w:t>OS</w:t>
            </w:r>
          </w:p>
        </w:tc>
        <w:tc>
          <w:tcPr>
            <w:tcW w:w="871" w:type="dxa"/>
            <w:shd w:val="clear" w:color="auto" w:fill="002060"/>
          </w:tcPr>
          <w:p w14:paraId="54DDB407" w14:textId="77777777" w:rsidR="00C80276" w:rsidRPr="00FC4FBC" w:rsidRDefault="00C80276" w:rsidP="00D655DA">
            <w:pPr>
              <w:keepNext/>
              <w:spacing w:after="0"/>
              <w:jc w:val="center"/>
              <w:rPr>
                <w:rFonts w:asciiTheme="minorHAnsi" w:hAnsiTheme="minorHAnsi" w:cstheme="minorHAnsi"/>
                <w:b/>
                <w:bCs/>
                <w:color w:val="FFFFFF" w:themeColor="background1"/>
              </w:rPr>
            </w:pPr>
            <w:r w:rsidRPr="00FC4FBC">
              <w:rPr>
                <w:rFonts w:asciiTheme="minorHAnsi" w:hAnsiTheme="minorHAnsi" w:cstheme="minorHAnsi"/>
                <w:b/>
                <w:bCs/>
                <w:color w:val="FFFFFF" w:themeColor="background1"/>
              </w:rPr>
              <w:t>VCPUs</w:t>
            </w:r>
          </w:p>
        </w:tc>
        <w:tc>
          <w:tcPr>
            <w:tcW w:w="1080" w:type="dxa"/>
            <w:shd w:val="clear" w:color="auto" w:fill="002060"/>
          </w:tcPr>
          <w:p w14:paraId="585052EC" w14:textId="77777777" w:rsidR="00C80276" w:rsidRPr="00FC4FBC" w:rsidRDefault="00C80276" w:rsidP="00D655DA">
            <w:pPr>
              <w:keepNext/>
              <w:spacing w:after="0"/>
              <w:jc w:val="center"/>
              <w:rPr>
                <w:rFonts w:asciiTheme="minorHAnsi" w:hAnsiTheme="minorHAnsi" w:cstheme="minorHAnsi"/>
                <w:b/>
                <w:bCs/>
                <w:color w:val="FFFFFF" w:themeColor="background1"/>
              </w:rPr>
            </w:pPr>
            <w:r w:rsidRPr="00FC4FBC">
              <w:rPr>
                <w:rFonts w:asciiTheme="minorHAnsi" w:hAnsiTheme="minorHAnsi" w:cstheme="minorHAnsi"/>
                <w:b/>
                <w:bCs/>
                <w:color w:val="FFFFFF" w:themeColor="background1"/>
              </w:rPr>
              <w:t>RAM(GB)</w:t>
            </w:r>
          </w:p>
        </w:tc>
        <w:tc>
          <w:tcPr>
            <w:tcW w:w="1080" w:type="dxa"/>
            <w:shd w:val="clear" w:color="auto" w:fill="002060"/>
          </w:tcPr>
          <w:p w14:paraId="1C8A1488" w14:textId="77777777" w:rsidR="00C80276" w:rsidRPr="00FC4FBC" w:rsidRDefault="00C80276" w:rsidP="00D655DA">
            <w:pPr>
              <w:keepNext/>
              <w:spacing w:after="0"/>
              <w:jc w:val="center"/>
              <w:rPr>
                <w:rFonts w:asciiTheme="minorHAnsi" w:hAnsiTheme="minorHAnsi" w:cstheme="minorHAnsi"/>
                <w:b/>
                <w:bCs/>
                <w:iCs/>
                <w:color w:val="FFFFFF" w:themeColor="background1"/>
              </w:rPr>
            </w:pPr>
            <w:r w:rsidRPr="00FC4FBC">
              <w:rPr>
                <w:rFonts w:asciiTheme="minorHAnsi" w:hAnsiTheme="minorHAnsi" w:cstheme="minorHAnsi"/>
                <w:b/>
                <w:bCs/>
                <w:iCs/>
                <w:color w:val="FFFFFF" w:themeColor="background1"/>
              </w:rPr>
              <w:t>Disk 0</w:t>
            </w:r>
          </w:p>
        </w:tc>
        <w:tc>
          <w:tcPr>
            <w:tcW w:w="1890" w:type="dxa"/>
            <w:shd w:val="clear" w:color="auto" w:fill="002060"/>
          </w:tcPr>
          <w:p w14:paraId="7842755A" w14:textId="77777777" w:rsidR="00C80276" w:rsidRPr="00FC4FBC" w:rsidRDefault="00C80276" w:rsidP="00D655DA">
            <w:pPr>
              <w:keepNext/>
              <w:spacing w:after="0"/>
              <w:jc w:val="center"/>
              <w:rPr>
                <w:rFonts w:asciiTheme="minorHAnsi" w:hAnsiTheme="minorHAnsi" w:cstheme="minorHAnsi"/>
                <w:b/>
                <w:bCs/>
                <w:color w:val="FFFFFF" w:themeColor="background1"/>
              </w:rPr>
            </w:pPr>
            <w:r w:rsidRPr="00FC4FBC">
              <w:rPr>
                <w:rFonts w:asciiTheme="minorHAnsi" w:hAnsiTheme="minorHAnsi" w:cstheme="minorHAnsi"/>
                <w:b/>
                <w:bCs/>
                <w:color w:val="FFFFFF" w:themeColor="background1"/>
              </w:rPr>
              <w:t>Disk 1</w:t>
            </w:r>
          </w:p>
        </w:tc>
        <w:tc>
          <w:tcPr>
            <w:tcW w:w="1358" w:type="dxa"/>
            <w:shd w:val="clear" w:color="auto" w:fill="002060"/>
          </w:tcPr>
          <w:p w14:paraId="289CF6A2" w14:textId="77777777" w:rsidR="00C80276" w:rsidRPr="00FC4FBC" w:rsidRDefault="00C80276" w:rsidP="00D655DA">
            <w:pPr>
              <w:keepNext/>
              <w:spacing w:after="0"/>
              <w:jc w:val="center"/>
              <w:rPr>
                <w:rFonts w:asciiTheme="minorHAnsi" w:hAnsiTheme="minorHAnsi" w:cstheme="minorHAnsi"/>
                <w:b/>
                <w:bCs/>
                <w:color w:val="FFFFFF" w:themeColor="background1"/>
              </w:rPr>
            </w:pPr>
            <w:r w:rsidRPr="00FC4FBC">
              <w:rPr>
                <w:rFonts w:asciiTheme="minorHAnsi" w:hAnsiTheme="minorHAnsi" w:cstheme="minorHAnsi"/>
                <w:b/>
                <w:bCs/>
                <w:color w:val="FFFFFF" w:themeColor="background1"/>
              </w:rPr>
              <w:t>Data Dir</w:t>
            </w:r>
          </w:p>
        </w:tc>
        <w:tc>
          <w:tcPr>
            <w:tcW w:w="699" w:type="dxa"/>
            <w:shd w:val="clear" w:color="auto" w:fill="002060"/>
          </w:tcPr>
          <w:p w14:paraId="28AE5EEC" w14:textId="77777777" w:rsidR="00C80276" w:rsidRPr="00FC4FBC" w:rsidRDefault="00C80276" w:rsidP="00D655DA">
            <w:pPr>
              <w:keepNext/>
              <w:spacing w:after="0"/>
              <w:jc w:val="center"/>
              <w:rPr>
                <w:rFonts w:asciiTheme="minorHAnsi" w:hAnsiTheme="minorHAnsi" w:cstheme="minorHAnsi"/>
                <w:b/>
                <w:bCs/>
                <w:color w:val="FFFFFF" w:themeColor="background1"/>
              </w:rPr>
            </w:pPr>
            <w:r w:rsidRPr="00FC4FBC">
              <w:rPr>
                <w:rFonts w:asciiTheme="minorHAnsi" w:hAnsiTheme="minorHAnsi" w:cstheme="minorHAnsi"/>
                <w:b/>
                <w:bCs/>
                <w:color w:val="FFFFFF" w:themeColor="background1"/>
              </w:rPr>
              <w:t>Role</w:t>
            </w:r>
          </w:p>
        </w:tc>
      </w:tr>
      <w:tr w:rsidR="00C80276" w:rsidRPr="00FC4FBC" w14:paraId="0183D9D6" w14:textId="77777777" w:rsidTr="00D655DA">
        <w:trPr>
          <w:trHeight w:val="288"/>
        </w:trPr>
        <w:tc>
          <w:tcPr>
            <w:tcW w:w="1705" w:type="dxa"/>
            <w:hideMark/>
          </w:tcPr>
          <w:p w14:paraId="70CE5134"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elastic-node-1</w:t>
            </w:r>
          </w:p>
        </w:tc>
        <w:tc>
          <w:tcPr>
            <w:tcW w:w="749" w:type="dxa"/>
            <w:hideMark/>
          </w:tcPr>
          <w:p w14:paraId="360E2716"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57FE3FBF"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4</w:t>
            </w:r>
          </w:p>
        </w:tc>
        <w:tc>
          <w:tcPr>
            <w:tcW w:w="1080" w:type="dxa"/>
            <w:hideMark/>
          </w:tcPr>
          <w:p w14:paraId="4FE06A89"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6F63F60A"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68E2C987"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N/A</w:t>
            </w:r>
          </w:p>
        </w:tc>
        <w:tc>
          <w:tcPr>
            <w:tcW w:w="1358" w:type="dxa"/>
          </w:tcPr>
          <w:p w14:paraId="5F5A2F76"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/ELK-local</w:t>
            </w:r>
          </w:p>
        </w:tc>
        <w:tc>
          <w:tcPr>
            <w:tcW w:w="699" w:type="dxa"/>
          </w:tcPr>
          <w:p w14:paraId="21DB9F88"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m</w:t>
            </w:r>
          </w:p>
        </w:tc>
      </w:tr>
      <w:tr w:rsidR="00C80276" w:rsidRPr="00FC4FBC" w14:paraId="699C8A05" w14:textId="77777777" w:rsidTr="00D655DA">
        <w:trPr>
          <w:trHeight w:val="20"/>
        </w:trPr>
        <w:tc>
          <w:tcPr>
            <w:tcW w:w="1705" w:type="dxa"/>
            <w:hideMark/>
          </w:tcPr>
          <w:p w14:paraId="3A488769"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elastic-node-2</w:t>
            </w:r>
          </w:p>
        </w:tc>
        <w:tc>
          <w:tcPr>
            <w:tcW w:w="749" w:type="dxa"/>
            <w:hideMark/>
          </w:tcPr>
          <w:p w14:paraId="0B7FA87B"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3B6F33C0"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4</w:t>
            </w:r>
          </w:p>
        </w:tc>
        <w:tc>
          <w:tcPr>
            <w:tcW w:w="1080" w:type="dxa"/>
            <w:hideMark/>
          </w:tcPr>
          <w:p w14:paraId="34212804"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7708DE11"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2A3C305B"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N/A</w:t>
            </w:r>
          </w:p>
        </w:tc>
        <w:tc>
          <w:tcPr>
            <w:tcW w:w="1358" w:type="dxa"/>
          </w:tcPr>
          <w:p w14:paraId="6217E866"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/ELK-local</w:t>
            </w:r>
          </w:p>
        </w:tc>
        <w:tc>
          <w:tcPr>
            <w:tcW w:w="699" w:type="dxa"/>
          </w:tcPr>
          <w:p w14:paraId="4A3B8CFC"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m</w:t>
            </w:r>
          </w:p>
        </w:tc>
      </w:tr>
      <w:tr w:rsidR="00C80276" w:rsidRPr="00FC4FBC" w14:paraId="7AFB1D98" w14:textId="77777777" w:rsidTr="00D655DA">
        <w:trPr>
          <w:trHeight w:val="20"/>
        </w:trPr>
        <w:tc>
          <w:tcPr>
            <w:tcW w:w="1705" w:type="dxa"/>
            <w:hideMark/>
          </w:tcPr>
          <w:p w14:paraId="3567BFED"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elastic-node-3</w:t>
            </w:r>
          </w:p>
        </w:tc>
        <w:tc>
          <w:tcPr>
            <w:tcW w:w="749" w:type="dxa"/>
            <w:hideMark/>
          </w:tcPr>
          <w:p w14:paraId="683AC654"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31D77F8D"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4</w:t>
            </w:r>
          </w:p>
        </w:tc>
        <w:tc>
          <w:tcPr>
            <w:tcW w:w="1080" w:type="dxa"/>
            <w:hideMark/>
          </w:tcPr>
          <w:p w14:paraId="33450171"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79550EE2"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4F28F534"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N/A</w:t>
            </w:r>
          </w:p>
        </w:tc>
        <w:tc>
          <w:tcPr>
            <w:tcW w:w="1358" w:type="dxa"/>
          </w:tcPr>
          <w:p w14:paraId="7153A487"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/ELK-local</w:t>
            </w:r>
          </w:p>
        </w:tc>
        <w:tc>
          <w:tcPr>
            <w:tcW w:w="699" w:type="dxa"/>
          </w:tcPr>
          <w:p w14:paraId="30DBCAAD"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m</w:t>
            </w:r>
          </w:p>
        </w:tc>
      </w:tr>
      <w:tr w:rsidR="00C80276" w:rsidRPr="00FC4FBC" w14:paraId="2986D61A" w14:textId="77777777" w:rsidTr="00D655DA">
        <w:trPr>
          <w:trHeight w:val="20"/>
        </w:trPr>
        <w:tc>
          <w:tcPr>
            <w:tcW w:w="1705" w:type="dxa"/>
            <w:hideMark/>
          </w:tcPr>
          <w:p w14:paraId="0EAB4CC1"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elastic-node-4</w:t>
            </w:r>
          </w:p>
        </w:tc>
        <w:tc>
          <w:tcPr>
            <w:tcW w:w="749" w:type="dxa"/>
            <w:hideMark/>
          </w:tcPr>
          <w:p w14:paraId="5CAC3764"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55D5E8C5"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0A4FA78F"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2CDBD232"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081B9951"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Data - 100GB(SSD)</w:t>
            </w:r>
          </w:p>
        </w:tc>
        <w:tc>
          <w:tcPr>
            <w:tcW w:w="1358" w:type="dxa"/>
          </w:tcPr>
          <w:p w14:paraId="25D5610A"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/ELK-local</w:t>
            </w:r>
          </w:p>
        </w:tc>
        <w:tc>
          <w:tcPr>
            <w:tcW w:w="699" w:type="dxa"/>
          </w:tcPr>
          <w:p w14:paraId="05F88159"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ls</w:t>
            </w:r>
          </w:p>
        </w:tc>
      </w:tr>
      <w:tr w:rsidR="00C80276" w:rsidRPr="00FC4FBC" w14:paraId="6EB8B19A" w14:textId="77777777" w:rsidTr="00D655DA">
        <w:trPr>
          <w:trHeight w:val="20"/>
        </w:trPr>
        <w:tc>
          <w:tcPr>
            <w:tcW w:w="1705" w:type="dxa"/>
            <w:hideMark/>
          </w:tcPr>
          <w:p w14:paraId="34D061B6"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elastic-node-5</w:t>
            </w:r>
          </w:p>
        </w:tc>
        <w:tc>
          <w:tcPr>
            <w:tcW w:w="749" w:type="dxa"/>
            <w:hideMark/>
          </w:tcPr>
          <w:p w14:paraId="39415AC9"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1B44986E"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31986B69"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3F5D5E81"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7BFF6003"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Data - 100GB(SSD)</w:t>
            </w:r>
          </w:p>
        </w:tc>
        <w:tc>
          <w:tcPr>
            <w:tcW w:w="1358" w:type="dxa"/>
          </w:tcPr>
          <w:p w14:paraId="0F135B8A"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/ELK-local</w:t>
            </w:r>
          </w:p>
        </w:tc>
        <w:tc>
          <w:tcPr>
            <w:tcW w:w="699" w:type="dxa"/>
          </w:tcPr>
          <w:p w14:paraId="74AB67C4"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l</w:t>
            </w:r>
            <w:r>
              <w:rPr>
                <w:rFonts w:asciiTheme="minorHAnsi" w:hAnsiTheme="minorHAnsi" w:cstheme="minorHAnsi"/>
              </w:rPr>
              <w:t>s</w:t>
            </w:r>
          </w:p>
        </w:tc>
      </w:tr>
      <w:tr w:rsidR="00C80276" w:rsidRPr="00FC4FBC" w14:paraId="7B239EE8" w14:textId="77777777" w:rsidTr="00D655DA">
        <w:trPr>
          <w:trHeight w:val="20"/>
        </w:trPr>
        <w:tc>
          <w:tcPr>
            <w:tcW w:w="1705" w:type="dxa"/>
            <w:hideMark/>
          </w:tcPr>
          <w:p w14:paraId="3E825443"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elastic-node-6</w:t>
            </w:r>
          </w:p>
        </w:tc>
        <w:tc>
          <w:tcPr>
            <w:tcW w:w="749" w:type="dxa"/>
            <w:hideMark/>
          </w:tcPr>
          <w:p w14:paraId="28E756CC"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4DF99C63"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7BF1585B"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74D78574"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0B27B0A6"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 xml:space="preserve">Data - </w:t>
            </w:r>
            <w:r>
              <w:rPr>
                <w:rFonts w:asciiTheme="minorHAnsi" w:hAnsiTheme="minorHAnsi" w:cstheme="minorHAnsi"/>
                <w:color w:val="800000"/>
              </w:rPr>
              <w:t>2</w:t>
            </w:r>
            <w:r w:rsidRPr="00FC4FBC">
              <w:rPr>
                <w:rFonts w:asciiTheme="minorHAnsi" w:hAnsiTheme="minorHAnsi" w:cstheme="minorHAnsi"/>
                <w:color w:val="800000"/>
              </w:rPr>
              <w:t xml:space="preserve">TB(SSD) </w:t>
            </w:r>
          </w:p>
        </w:tc>
        <w:tc>
          <w:tcPr>
            <w:tcW w:w="1358" w:type="dxa"/>
          </w:tcPr>
          <w:p w14:paraId="0CB08D60"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/ELK-local</w:t>
            </w:r>
          </w:p>
        </w:tc>
        <w:tc>
          <w:tcPr>
            <w:tcW w:w="699" w:type="dxa"/>
          </w:tcPr>
          <w:p w14:paraId="6C2C50C6"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his</w:t>
            </w:r>
          </w:p>
        </w:tc>
      </w:tr>
      <w:tr w:rsidR="00C80276" w:rsidRPr="00FC4FBC" w14:paraId="09CE7298" w14:textId="77777777" w:rsidTr="00D655DA">
        <w:trPr>
          <w:trHeight w:val="20"/>
        </w:trPr>
        <w:tc>
          <w:tcPr>
            <w:tcW w:w="1705" w:type="dxa"/>
            <w:hideMark/>
          </w:tcPr>
          <w:p w14:paraId="2094288A"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elastic-node-7</w:t>
            </w:r>
          </w:p>
        </w:tc>
        <w:tc>
          <w:tcPr>
            <w:tcW w:w="749" w:type="dxa"/>
            <w:hideMark/>
          </w:tcPr>
          <w:p w14:paraId="6EE3EC27"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38E792F3"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26FD34A5"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5AD9528A"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5E40659A"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 xml:space="preserve">Data - </w:t>
            </w:r>
            <w:r>
              <w:rPr>
                <w:rFonts w:asciiTheme="minorHAnsi" w:hAnsiTheme="minorHAnsi" w:cstheme="minorHAnsi"/>
                <w:color w:val="800000"/>
              </w:rPr>
              <w:t>2</w:t>
            </w:r>
            <w:r w:rsidRPr="00FC4FBC">
              <w:rPr>
                <w:rFonts w:asciiTheme="minorHAnsi" w:hAnsiTheme="minorHAnsi" w:cstheme="minorHAnsi"/>
                <w:color w:val="800000"/>
              </w:rPr>
              <w:t xml:space="preserve">TB(SSD) </w:t>
            </w:r>
          </w:p>
        </w:tc>
        <w:tc>
          <w:tcPr>
            <w:tcW w:w="1358" w:type="dxa"/>
          </w:tcPr>
          <w:p w14:paraId="6786AD3E"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/ELK-local</w:t>
            </w:r>
          </w:p>
        </w:tc>
        <w:tc>
          <w:tcPr>
            <w:tcW w:w="699" w:type="dxa"/>
          </w:tcPr>
          <w:p w14:paraId="34B11DBC"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his</w:t>
            </w:r>
          </w:p>
        </w:tc>
      </w:tr>
      <w:tr w:rsidR="00C80276" w:rsidRPr="00FC4FBC" w14:paraId="0A98AFA3" w14:textId="77777777" w:rsidTr="00D655DA">
        <w:trPr>
          <w:trHeight w:val="20"/>
        </w:trPr>
        <w:tc>
          <w:tcPr>
            <w:tcW w:w="1705" w:type="dxa"/>
            <w:hideMark/>
          </w:tcPr>
          <w:p w14:paraId="500ED4A9"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elastic-node-8</w:t>
            </w:r>
          </w:p>
        </w:tc>
        <w:tc>
          <w:tcPr>
            <w:tcW w:w="749" w:type="dxa"/>
            <w:hideMark/>
          </w:tcPr>
          <w:p w14:paraId="64012E02"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1C4F0208"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1E0DB7B0"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0F4C990E"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089877D2"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 xml:space="preserve">Data - </w:t>
            </w:r>
            <w:r>
              <w:rPr>
                <w:rFonts w:asciiTheme="minorHAnsi" w:hAnsiTheme="minorHAnsi" w:cstheme="minorHAnsi"/>
                <w:color w:val="800000"/>
              </w:rPr>
              <w:t>2</w:t>
            </w:r>
            <w:r w:rsidRPr="00FC4FBC">
              <w:rPr>
                <w:rFonts w:asciiTheme="minorHAnsi" w:hAnsiTheme="minorHAnsi" w:cstheme="minorHAnsi"/>
                <w:color w:val="800000"/>
              </w:rPr>
              <w:t>TB(SSD)</w:t>
            </w:r>
          </w:p>
        </w:tc>
        <w:tc>
          <w:tcPr>
            <w:tcW w:w="1358" w:type="dxa"/>
          </w:tcPr>
          <w:p w14:paraId="5C395C93"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/ELK-local</w:t>
            </w:r>
          </w:p>
        </w:tc>
        <w:tc>
          <w:tcPr>
            <w:tcW w:w="699" w:type="dxa"/>
          </w:tcPr>
          <w:p w14:paraId="1FA15077"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his</w:t>
            </w:r>
          </w:p>
        </w:tc>
      </w:tr>
      <w:tr w:rsidR="00C80276" w:rsidRPr="00FC4FBC" w14:paraId="6734E1C6" w14:textId="77777777" w:rsidTr="00D655DA">
        <w:trPr>
          <w:trHeight w:val="20"/>
        </w:trPr>
        <w:tc>
          <w:tcPr>
            <w:tcW w:w="1705" w:type="dxa"/>
            <w:hideMark/>
          </w:tcPr>
          <w:p w14:paraId="1E96C1DB"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elastic-node-9</w:t>
            </w:r>
          </w:p>
        </w:tc>
        <w:tc>
          <w:tcPr>
            <w:tcW w:w="749" w:type="dxa"/>
            <w:hideMark/>
          </w:tcPr>
          <w:p w14:paraId="1897A688"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0CDC7D2F"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01BB3C62"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070839F2"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61A3B130"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 xml:space="preserve">Data - </w:t>
            </w:r>
            <w:r>
              <w:rPr>
                <w:rFonts w:asciiTheme="minorHAnsi" w:hAnsiTheme="minorHAnsi" w:cstheme="minorHAnsi"/>
                <w:color w:val="800000"/>
              </w:rPr>
              <w:t>2</w:t>
            </w:r>
            <w:r w:rsidRPr="00FC4FBC">
              <w:rPr>
                <w:rFonts w:asciiTheme="minorHAnsi" w:hAnsiTheme="minorHAnsi" w:cstheme="minorHAnsi"/>
                <w:color w:val="800000"/>
              </w:rPr>
              <w:t>TB(SSD)</w:t>
            </w:r>
          </w:p>
        </w:tc>
        <w:tc>
          <w:tcPr>
            <w:tcW w:w="1358" w:type="dxa"/>
          </w:tcPr>
          <w:p w14:paraId="5FD158B7"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/ELK-local</w:t>
            </w:r>
          </w:p>
        </w:tc>
        <w:tc>
          <w:tcPr>
            <w:tcW w:w="699" w:type="dxa"/>
          </w:tcPr>
          <w:p w14:paraId="7D4550AC"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his</w:t>
            </w:r>
          </w:p>
        </w:tc>
      </w:tr>
      <w:tr w:rsidR="00C80276" w:rsidRPr="00FC4FBC" w14:paraId="298F24F4" w14:textId="77777777" w:rsidTr="00D655DA">
        <w:trPr>
          <w:trHeight w:val="20"/>
        </w:trPr>
        <w:tc>
          <w:tcPr>
            <w:tcW w:w="1705" w:type="dxa"/>
            <w:hideMark/>
          </w:tcPr>
          <w:p w14:paraId="72C65C8B"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elastic-node-10</w:t>
            </w:r>
          </w:p>
        </w:tc>
        <w:tc>
          <w:tcPr>
            <w:tcW w:w="749" w:type="dxa"/>
            <w:hideMark/>
          </w:tcPr>
          <w:p w14:paraId="3ED924C0"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2B63B517"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2B26F6F1"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10DC4F40"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6ED8F99A"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None(nfs)</w:t>
            </w:r>
          </w:p>
        </w:tc>
        <w:tc>
          <w:tcPr>
            <w:tcW w:w="1358" w:type="dxa"/>
          </w:tcPr>
          <w:p w14:paraId="14EC815C"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/ELK-nfs</w:t>
            </w:r>
          </w:p>
        </w:tc>
        <w:tc>
          <w:tcPr>
            <w:tcW w:w="699" w:type="dxa"/>
          </w:tcPr>
          <w:p w14:paraId="502B5600"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iw</w:t>
            </w:r>
          </w:p>
        </w:tc>
      </w:tr>
      <w:tr w:rsidR="00C80276" w:rsidRPr="00FC4FBC" w14:paraId="07E98222" w14:textId="77777777" w:rsidTr="00D655DA">
        <w:trPr>
          <w:trHeight w:val="20"/>
        </w:trPr>
        <w:tc>
          <w:tcPr>
            <w:tcW w:w="1705" w:type="dxa"/>
            <w:hideMark/>
          </w:tcPr>
          <w:p w14:paraId="73896E24"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elastic-node-11</w:t>
            </w:r>
          </w:p>
        </w:tc>
        <w:tc>
          <w:tcPr>
            <w:tcW w:w="749" w:type="dxa"/>
            <w:hideMark/>
          </w:tcPr>
          <w:p w14:paraId="7A53628C"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6BF87E48"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37117FE0"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3563879F"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4656B108"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None(nfs)</w:t>
            </w:r>
          </w:p>
        </w:tc>
        <w:tc>
          <w:tcPr>
            <w:tcW w:w="1358" w:type="dxa"/>
          </w:tcPr>
          <w:p w14:paraId="06D26AAF"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/ELK-nfs</w:t>
            </w:r>
          </w:p>
        </w:tc>
        <w:tc>
          <w:tcPr>
            <w:tcW w:w="699" w:type="dxa"/>
          </w:tcPr>
          <w:p w14:paraId="515368D5"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iw</w:t>
            </w:r>
          </w:p>
        </w:tc>
      </w:tr>
      <w:tr w:rsidR="00C80276" w:rsidRPr="00FC4FBC" w14:paraId="6F5752A8" w14:textId="77777777" w:rsidTr="00D655DA">
        <w:trPr>
          <w:trHeight w:val="20"/>
        </w:trPr>
        <w:tc>
          <w:tcPr>
            <w:tcW w:w="1705" w:type="dxa"/>
            <w:hideMark/>
          </w:tcPr>
          <w:p w14:paraId="24320228"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elastic-node-12</w:t>
            </w:r>
          </w:p>
        </w:tc>
        <w:tc>
          <w:tcPr>
            <w:tcW w:w="749" w:type="dxa"/>
            <w:hideMark/>
          </w:tcPr>
          <w:p w14:paraId="2D898E07"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111A5FB0"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3BD59ECE"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0D3A23B3"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0A783BDC"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None(nfs)</w:t>
            </w:r>
          </w:p>
        </w:tc>
        <w:tc>
          <w:tcPr>
            <w:tcW w:w="1358" w:type="dxa"/>
          </w:tcPr>
          <w:p w14:paraId="419D1261"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/ELK-nfs</w:t>
            </w:r>
          </w:p>
        </w:tc>
        <w:tc>
          <w:tcPr>
            <w:tcW w:w="699" w:type="dxa"/>
          </w:tcPr>
          <w:p w14:paraId="41D6FA91"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iw</w:t>
            </w:r>
          </w:p>
        </w:tc>
      </w:tr>
      <w:tr w:rsidR="00C80276" w:rsidRPr="00FC4FBC" w14:paraId="4BDEC625" w14:textId="77777777" w:rsidTr="00D655DA">
        <w:trPr>
          <w:trHeight w:val="20"/>
        </w:trPr>
        <w:tc>
          <w:tcPr>
            <w:tcW w:w="1705" w:type="dxa"/>
            <w:hideMark/>
          </w:tcPr>
          <w:p w14:paraId="040AE9E6"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elastic-node-13</w:t>
            </w:r>
          </w:p>
        </w:tc>
        <w:tc>
          <w:tcPr>
            <w:tcW w:w="749" w:type="dxa"/>
            <w:hideMark/>
          </w:tcPr>
          <w:p w14:paraId="31BBE191"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0FC93652"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35359592"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63B7DB34"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1F613994"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None(nfs)</w:t>
            </w:r>
          </w:p>
        </w:tc>
        <w:tc>
          <w:tcPr>
            <w:tcW w:w="1358" w:type="dxa"/>
          </w:tcPr>
          <w:p w14:paraId="6FEA9484"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/ELK-nfs</w:t>
            </w:r>
          </w:p>
        </w:tc>
        <w:tc>
          <w:tcPr>
            <w:tcW w:w="699" w:type="dxa"/>
          </w:tcPr>
          <w:p w14:paraId="15507D2C"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iw</w:t>
            </w:r>
          </w:p>
        </w:tc>
      </w:tr>
      <w:tr w:rsidR="00C80276" w:rsidRPr="00FC4FBC" w14:paraId="6335027D" w14:textId="77777777" w:rsidTr="00D655DA">
        <w:trPr>
          <w:trHeight w:val="20"/>
        </w:trPr>
        <w:tc>
          <w:tcPr>
            <w:tcW w:w="1705" w:type="dxa"/>
            <w:hideMark/>
          </w:tcPr>
          <w:p w14:paraId="3C644605"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elastic-node-14</w:t>
            </w:r>
          </w:p>
        </w:tc>
        <w:tc>
          <w:tcPr>
            <w:tcW w:w="749" w:type="dxa"/>
            <w:hideMark/>
          </w:tcPr>
          <w:p w14:paraId="6DDEF9B7"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1E1EE1C3"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21C7A81E"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03895C2C"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47A1AC39"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None(nfs)</w:t>
            </w:r>
          </w:p>
        </w:tc>
        <w:tc>
          <w:tcPr>
            <w:tcW w:w="1358" w:type="dxa"/>
          </w:tcPr>
          <w:p w14:paraId="2058CEF1"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/ELK-nfs</w:t>
            </w:r>
          </w:p>
        </w:tc>
        <w:tc>
          <w:tcPr>
            <w:tcW w:w="699" w:type="dxa"/>
          </w:tcPr>
          <w:p w14:paraId="0A07AAED"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iw</w:t>
            </w:r>
          </w:p>
        </w:tc>
      </w:tr>
      <w:tr w:rsidR="00C80276" w:rsidRPr="00FC4FBC" w14:paraId="60EB65E5" w14:textId="77777777" w:rsidTr="00D655DA">
        <w:trPr>
          <w:trHeight w:val="20"/>
        </w:trPr>
        <w:tc>
          <w:tcPr>
            <w:tcW w:w="1705" w:type="dxa"/>
            <w:hideMark/>
          </w:tcPr>
          <w:p w14:paraId="03AD5EB0"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elastic-node-15</w:t>
            </w:r>
          </w:p>
        </w:tc>
        <w:tc>
          <w:tcPr>
            <w:tcW w:w="749" w:type="dxa"/>
            <w:hideMark/>
          </w:tcPr>
          <w:p w14:paraId="2D164148"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rPr>
              <w:t>Linux</w:t>
            </w:r>
          </w:p>
        </w:tc>
        <w:tc>
          <w:tcPr>
            <w:tcW w:w="871" w:type="dxa"/>
            <w:hideMark/>
          </w:tcPr>
          <w:p w14:paraId="49D33B9A"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8</w:t>
            </w:r>
          </w:p>
        </w:tc>
        <w:tc>
          <w:tcPr>
            <w:tcW w:w="1080" w:type="dxa"/>
            <w:hideMark/>
          </w:tcPr>
          <w:p w14:paraId="47A2519F"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64</w:t>
            </w:r>
          </w:p>
        </w:tc>
        <w:tc>
          <w:tcPr>
            <w:tcW w:w="1080" w:type="dxa"/>
            <w:hideMark/>
          </w:tcPr>
          <w:p w14:paraId="39220FF6" w14:textId="77777777" w:rsidR="00C80276" w:rsidRPr="00FC4FBC" w:rsidRDefault="00C80276" w:rsidP="00D655DA">
            <w:pPr>
              <w:spacing w:after="0"/>
              <w:rPr>
                <w:rFonts w:asciiTheme="minorHAnsi" w:hAnsiTheme="minorHAnsi" w:cstheme="minorHAnsi"/>
              </w:rPr>
            </w:pPr>
            <w:r w:rsidRPr="00FC4FBC">
              <w:rPr>
                <w:rFonts w:asciiTheme="minorHAnsi" w:hAnsiTheme="minorHAnsi" w:cstheme="minorHAnsi"/>
                <w:i/>
                <w:iCs/>
              </w:rPr>
              <w:t>OS 90 GB</w:t>
            </w:r>
          </w:p>
        </w:tc>
        <w:tc>
          <w:tcPr>
            <w:tcW w:w="1890" w:type="dxa"/>
            <w:hideMark/>
          </w:tcPr>
          <w:p w14:paraId="6ACB29FB" w14:textId="77777777" w:rsidR="00C80276" w:rsidRPr="00FC4FBC" w:rsidRDefault="00C80276" w:rsidP="00D655DA">
            <w:pPr>
              <w:spacing w:after="0"/>
              <w:rPr>
                <w:rFonts w:asciiTheme="minorHAnsi" w:hAnsiTheme="minorHAnsi" w:cstheme="minorHAnsi"/>
                <w:color w:val="172B4D"/>
              </w:rPr>
            </w:pPr>
            <w:r w:rsidRPr="00FC4FBC">
              <w:rPr>
                <w:rFonts w:asciiTheme="minorHAnsi" w:hAnsiTheme="minorHAnsi" w:cstheme="minorHAnsi"/>
                <w:color w:val="800000"/>
              </w:rPr>
              <w:t>None(nfs)</w:t>
            </w:r>
          </w:p>
        </w:tc>
        <w:tc>
          <w:tcPr>
            <w:tcW w:w="1358" w:type="dxa"/>
          </w:tcPr>
          <w:p w14:paraId="0F166551" w14:textId="77777777" w:rsidR="00C80276" w:rsidRPr="00FC4FBC" w:rsidRDefault="00C80276" w:rsidP="00D655DA">
            <w:pPr>
              <w:spacing w:after="0"/>
              <w:jc w:val="center"/>
              <w:rPr>
                <w:rFonts w:asciiTheme="minorHAnsi" w:hAnsiTheme="minorHAnsi" w:cstheme="minorHAnsi"/>
              </w:rPr>
            </w:pPr>
            <w:r w:rsidRPr="00FC4FBC">
              <w:rPr>
                <w:rFonts w:asciiTheme="minorHAnsi" w:hAnsiTheme="minorHAnsi" w:cstheme="minorHAnsi"/>
              </w:rPr>
              <w:t>/ELK-nfs</w:t>
            </w:r>
          </w:p>
        </w:tc>
        <w:tc>
          <w:tcPr>
            <w:tcW w:w="699" w:type="dxa"/>
          </w:tcPr>
          <w:p w14:paraId="693993E3" w14:textId="77777777" w:rsidR="00C80276" w:rsidRPr="00FC4FBC" w:rsidRDefault="00C80276" w:rsidP="00D655DA">
            <w:pPr>
              <w:spacing w:after="0"/>
              <w:jc w:val="center"/>
              <w:rPr>
                <w:rFonts w:asciiTheme="minorHAnsi" w:hAnsiTheme="minorHAnsi" w:cstheme="minorHAnsi"/>
              </w:rPr>
            </w:pPr>
            <w:r>
              <w:rPr>
                <w:rFonts w:asciiTheme="minorHAnsi" w:hAnsiTheme="minorHAnsi" w:cstheme="minorHAnsi"/>
              </w:rPr>
              <w:t>iw</w:t>
            </w:r>
          </w:p>
        </w:tc>
      </w:tr>
    </w:tbl>
    <w:p w14:paraId="41B0FAC0" w14:textId="77777777" w:rsidR="00C80276" w:rsidRDefault="00C80276" w:rsidP="00C80276">
      <w:pPr>
        <w:pStyle w:val="Heading4"/>
      </w:pPr>
      <w:bookmarkStart w:id="321" w:name="_Toc86994658"/>
      <w:bookmarkStart w:id="322" w:name="_Toc138075852"/>
      <w:r>
        <w:t>10 Node Cluster</w:t>
      </w:r>
      <w:bookmarkEnd w:id="321"/>
      <w:r>
        <w:t xml:space="preserve"> – Medium (CTE &amp; MTE)</w:t>
      </w:r>
      <w:bookmarkEnd w:id="322"/>
    </w:p>
    <w:p w14:paraId="3D907B8E" w14:textId="77777777" w:rsidR="00C80276" w:rsidRDefault="00C80276" w:rsidP="00C80276">
      <w:r>
        <w:t>The clusters for Elastic will reside at the hubs. Each cluster will initially be made up of 10 nodes with the minimum configuration described in the following table. Kibana will be installed on elastic-nodes 7 and 10 in this configuration.</w:t>
      </w:r>
    </w:p>
    <w:p w14:paraId="6AE0CE53" w14:textId="77777777" w:rsidR="00C80276" w:rsidRDefault="00C80276" w:rsidP="00C80276">
      <w:pPr>
        <w:pStyle w:val="Note"/>
        <w:ind w:left="0" w:right="0" w:firstLine="0"/>
      </w:pPr>
      <w:r w:rsidRPr="00C777B6">
        <w:rPr>
          <w:b/>
        </w:rPr>
        <w:t>NOTE:</w:t>
      </w:r>
      <w:r>
        <w:rPr>
          <w:b/>
        </w:rPr>
        <w:t xml:space="preserve"> </w:t>
      </w:r>
      <w:r>
        <w:t>The Elastic license will change over time; there are currently 10 nodes in the Elastic cluster but there can be more or fewer. The size of the cluster may change based on the amount of data ingested and stored.</w:t>
      </w:r>
    </w:p>
    <w:p w14:paraId="4D583AE4" w14:textId="27048CDA" w:rsidR="00C80276" w:rsidRDefault="00C80276" w:rsidP="00C80276">
      <w:pPr>
        <w:pStyle w:val="Caption"/>
        <w:keepNext/>
        <w:spacing w:after="120"/>
      </w:pPr>
      <w:bookmarkStart w:id="323" w:name="_Toc82608357"/>
      <w:bookmarkStart w:id="324" w:name="_Toc135913155"/>
      <w:bookmarkStart w:id="325" w:name="_Toc135913168"/>
      <w:r>
        <w:t xml:space="preserve">Table </w:t>
      </w:r>
      <w:fldSimple w:instr=" SEQ Table \* ARABIC ">
        <w:r w:rsidR="00651143">
          <w:rPr>
            <w:noProof/>
          </w:rPr>
          <w:t>2</w:t>
        </w:r>
      </w:fldSimple>
      <w:r>
        <w:t xml:space="preserve"> </w:t>
      </w:r>
      <w:r w:rsidRPr="00A67352">
        <w:t xml:space="preserve">Cluster Hardware Requirements at </w:t>
      </w:r>
      <w:r>
        <w:t>H</w:t>
      </w:r>
      <w:r w:rsidRPr="00A67352">
        <w:t>ubs (10 Nodes)</w:t>
      </w:r>
      <w:bookmarkEnd w:id="323"/>
      <w:bookmarkEnd w:id="324"/>
      <w:bookmarkEnd w:id="325"/>
    </w:p>
    <w:tbl>
      <w:tblPr>
        <w:tblStyle w:val="TableGrid"/>
        <w:tblW w:w="9532" w:type="dxa"/>
        <w:tblLook w:val="04A0" w:firstRow="1" w:lastRow="0" w:firstColumn="1" w:lastColumn="0" w:noHBand="0" w:noVBand="1"/>
      </w:tblPr>
      <w:tblGrid>
        <w:gridCol w:w="1705"/>
        <w:gridCol w:w="720"/>
        <w:gridCol w:w="900"/>
        <w:gridCol w:w="1080"/>
        <w:gridCol w:w="1080"/>
        <w:gridCol w:w="1890"/>
        <w:gridCol w:w="1484"/>
        <w:gridCol w:w="673"/>
      </w:tblGrid>
      <w:tr w:rsidR="00C80276" w:rsidRPr="004770C8" w14:paraId="2D3D5C26" w14:textId="77777777" w:rsidTr="00D655DA">
        <w:trPr>
          <w:trHeight w:val="277"/>
        </w:trPr>
        <w:tc>
          <w:tcPr>
            <w:tcW w:w="1705" w:type="dxa"/>
            <w:shd w:val="clear" w:color="auto" w:fill="002060"/>
          </w:tcPr>
          <w:p w14:paraId="4CD816AB" w14:textId="77777777" w:rsidR="00C80276" w:rsidRPr="004770C8" w:rsidRDefault="00C80276" w:rsidP="00D655DA">
            <w:pPr>
              <w:spacing w:after="0"/>
              <w:jc w:val="center"/>
              <w:rPr>
                <w:rFonts w:asciiTheme="minorHAnsi" w:hAnsiTheme="minorHAnsi" w:cstheme="minorHAnsi"/>
                <w:b/>
                <w:bCs/>
                <w:color w:val="FFFFFF" w:themeColor="background1"/>
              </w:rPr>
            </w:pPr>
            <w:r w:rsidRPr="004770C8">
              <w:rPr>
                <w:rFonts w:asciiTheme="minorHAnsi" w:hAnsiTheme="minorHAnsi" w:cstheme="minorHAnsi"/>
                <w:b/>
                <w:bCs/>
                <w:color w:val="FFFFFF" w:themeColor="background1"/>
              </w:rPr>
              <w:t>VM Description</w:t>
            </w:r>
          </w:p>
        </w:tc>
        <w:tc>
          <w:tcPr>
            <w:tcW w:w="720" w:type="dxa"/>
            <w:shd w:val="clear" w:color="auto" w:fill="002060"/>
          </w:tcPr>
          <w:p w14:paraId="18EA6FCC" w14:textId="77777777" w:rsidR="00C80276" w:rsidRPr="004770C8" w:rsidRDefault="00C80276" w:rsidP="00D655DA">
            <w:pPr>
              <w:spacing w:after="0"/>
              <w:jc w:val="center"/>
              <w:rPr>
                <w:rFonts w:asciiTheme="minorHAnsi" w:hAnsiTheme="minorHAnsi" w:cstheme="minorHAnsi"/>
                <w:b/>
                <w:bCs/>
                <w:color w:val="FFFFFF" w:themeColor="background1"/>
              </w:rPr>
            </w:pPr>
            <w:r w:rsidRPr="004770C8">
              <w:rPr>
                <w:rFonts w:asciiTheme="minorHAnsi" w:hAnsiTheme="minorHAnsi" w:cstheme="minorHAnsi"/>
                <w:b/>
                <w:bCs/>
                <w:color w:val="FFFFFF" w:themeColor="background1"/>
              </w:rPr>
              <w:t>OS</w:t>
            </w:r>
          </w:p>
        </w:tc>
        <w:tc>
          <w:tcPr>
            <w:tcW w:w="900" w:type="dxa"/>
            <w:shd w:val="clear" w:color="auto" w:fill="002060"/>
          </w:tcPr>
          <w:p w14:paraId="74CF9822" w14:textId="77777777" w:rsidR="00C80276" w:rsidRPr="004770C8" w:rsidRDefault="00C80276" w:rsidP="00D655DA">
            <w:pPr>
              <w:spacing w:after="0"/>
              <w:jc w:val="center"/>
              <w:rPr>
                <w:rFonts w:asciiTheme="minorHAnsi" w:hAnsiTheme="minorHAnsi" w:cstheme="minorHAnsi"/>
                <w:b/>
                <w:bCs/>
                <w:color w:val="FFFFFF" w:themeColor="background1"/>
              </w:rPr>
            </w:pPr>
            <w:r w:rsidRPr="004770C8">
              <w:rPr>
                <w:rFonts w:asciiTheme="minorHAnsi" w:hAnsiTheme="minorHAnsi" w:cstheme="minorHAnsi"/>
                <w:b/>
                <w:bCs/>
                <w:color w:val="FFFFFF" w:themeColor="background1"/>
              </w:rPr>
              <w:t>VCPUs</w:t>
            </w:r>
          </w:p>
        </w:tc>
        <w:tc>
          <w:tcPr>
            <w:tcW w:w="1080" w:type="dxa"/>
            <w:shd w:val="clear" w:color="auto" w:fill="002060"/>
          </w:tcPr>
          <w:p w14:paraId="5B0C44F0" w14:textId="77777777" w:rsidR="00C80276" w:rsidRPr="004770C8" w:rsidRDefault="00C80276" w:rsidP="00D655DA">
            <w:pPr>
              <w:spacing w:after="0"/>
              <w:jc w:val="center"/>
              <w:rPr>
                <w:rFonts w:asciiTheme="minorHAnsi" w:hAnsiTheme="minorHAnsi" w:cstheme="minorHAnsi"/>
                <w:b/>
                <w:bCs/>
                <w:color w:val="FFFFFF" w:themeColor="background1"/>
              </w:rPr>
            </w:pPr>
            <w:r w:rsidRPr="004770C8">
              <w:rPr>
                <w:rFonts w:asciiTheme="minorHAnsi" w:hAnsiTheme="minorHAnsi" w:cstheme="minorHAnsi"/>
                <w:b/>
                <w:bCs/>
                <w:color w:val="FFFFFF" w:themeColor="background1"/>
              </w:rPr>
              <w:t>RAM(GB)</w:t>
            </w:r>
          </w:p>
        </w:tc>
        <w:tc>
          <w:tcPr>
            <w:tcW w:w="1080" w:type="dxa"/>
            <w:shd w:val="clear" w:color="auto" w:fill="002060"/>
          </w:tcPr>
          <w:p w14:paraId="00BD9D4F" w14:textId="77777777" w:rsidR="00C80276" w:rsidRPr="004770C8" w:rsidRDefault="00C80276" w:rsidP="00D655DA">
            <w:pPr>
              <w:spacing w:after="0"/>
              <w:jc w:val="center"/>
              <w:rPr>
                <w:rFonts w:asciiTheme="minorHAnsi" w:hAnsiTheme="minorHAnsi" w:cstheme="minorHAnsi"/>
                <w:b/>
                <w:bCs/>
                <w:iCs/>
                <w:color w:val="FFFFFF" w:themeColor="background1"/>
              </w:rPr>
            </w:pPr>
            <w:r w:rsidRPr="004770C8">
              <w:rPr>
                <w:rFonts w:asciiTheme="minorHAnsi" w:hAnsiTheme="minorHAnsi" w:cstheme="minorHAnsi"/>
                <w:b/>
                <w:bCs/>
                <w:iCs/>
                <w:color w:val="FFFFFF" w:themeColor="background1"/>
              </w:rPr>
              <w:t>Disk 0</w:t>
            </w:r>
          </w:p>
        </w:tc>
        <w:tc>
          <w:tcPr>
            <w:tcW w:w="1890" w:type="dxa"/>
            <w:shd w:val="clear" w:color="auto" w:fill="002060"/>
          </w:tcPr>
          <w:p w14:paraId="05488551" w14:textId="77777777" w:rsidR="00C80276" w:rsidRPr="004770C8" w:rsidRDefault="00C80276" w:rsidP="00D655DA">
            <w:pPr>
              <w:spacing w:after="0"/>
              <w:jc w:val="center"/>
              <w:rPr>
                <w:rFonts w:asciiTheme="minorHAnsi" w:hAnsiTheme="minorHAnsi" w:cstheme="minorHAnsi"/>
                <w:b/>
                <w:bCs/>
                <w:color w:val="FFFFFF" w:themeColor="background1"/>
              </w:rPr>
            </w:pPr>
            <w:r w:rsidRPr="004770C8">
              <w:rPr>
                <w:rFonts w:asciiTheme="minorHAnsi" w:hAnsiTheme="minorHAnsi" w:cstheme="minorHAnsi"/>
                <w:b/>
                <w:bCs/>
                <w:color w:val="FFFFFF" w:themeColor="background1"/>
              </w:rPr>
              <w:t>Disk 1</w:t>
            </w:r>
          </w:p>
        </w:tc>
        <w:tc>
          <w:tcPr>
            <w:tcW w:w="1484" w:type="dxa"/>
            <w:shd w:val="clear" w:color="auto" w:fill="002060"/>
          </w:tcPr>
          <w:p w14:paraId="4A2F2EF2" w14:textId="77777777" w:rsidR="00C80276" w:rsidRPr="004770C8" w:rsidRDefault="00C80276" w:rsidP="00D655DA">
            <w:pPr>
              <w:spacing w:after="0"/>
              <w:jc w:val="center"/>
              <w:rPr>
                <w:rFonts w:asciiTheme="minorHAnsi" w:hAnsiTheme="minorHAnsi" w:cstheme="minorHAnsi"/>
                <w:b/>
                <w:bCs/>
                <w:color w:val="FFFFFF" w:themeColor="background1"/>
              </w:rPr>
            </w:pPr>
            <w:r w:rsidRPr="004770C8">
              <w:rPr>
                <w:rFonts w:asciiTheme="minorHAnsi" w:hAnsiTheme="minorHAnsi" w:cstheme="minorHAnsi"/>
                <w:b/>
                <w:bCs/>
                <w:color w:val="FFFFFF" w:themeColor="background1"/>
              </w:rPr>
              <w:t>Data Dir</w:t>
            </w:r>
          </w:p>
        </w:tc>
        <w:tc>
          <w:tcPr>
            <w:tcW w:w="673" w:type="dxa"/>
            <w:shd w:val="clear" w:color="auto" w:fill="002060"/>
          </w:tcPr>
          <w:p w14:paraId="0F28D9EF" w14:textId="77777777" w:rsidR="00C80276" w:rsidRPr="004770C8" w:rsidRDefault="00C80276" w:rsidP="00D655DA">
            <w:pPr>
              <w:spacing w:after="0"/>
              <w:jc w:val="center"/>
              <w:rPr>
                <w:rFonts w:asciiTheme="minorHAnsi" w:hAnsiTheme="minorHAnsi" w:cstheme="minorHAnsi"/>
                <w:b/>
                <w:bCs/>
                <w:color w:val="FFFFFF" w:themeColor="background1"/>
              </w:rPr>
            </w:pPr>
            <w:r w:rsidRPr="004770C8">
              <w:rPr>
                <w:rFonts w:asciiTheme="minorHAnsi" w:hAnsiTheme="minorHAnsi" w:cstheme="minorHAnsi"/>
                <w:b/>
                <w:bCs/>
                <w:color w:val="FFFFFF" w:themeColor="background1"/>
              </w:rPr>
              <w:t>Role</w:t>
            </w:r>
          </w:p>
        </w:tc>
      </w:tr>
      <w:tr w:rsidR="00C80276" w:rsidRPr="004770C8" w14:paraId="79CDC114" w14:textId="77777777" w:rsidTr="00D655DA">
        <w:trPr>
          <w:trHeight w:val="277"/>
        </w:trPr>
        <w:tc>
          <w:tcPr>
            <w:tcW w:w="1705" w:type="dxa"/>
            <w:hideMark/>
          </w:tcPr>
          <w:p w14:paraId="2604EBBB"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elastic-node-1</w:t>
            </w:r>
          </w:p>
        </w:tc>
        <w:tc>
          <w:tcPr>
            <w:tcW w:w="720" w:type="dxa"/>
            <w:hideMark/>
          </w:tcPr>
          <w:p w14:paraId="25D43B2E"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59EF09CF"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4</w:t>
            </w:r>
          </w:p>
        </w:tc>
        <w:tc>
          <w:tcPr>
            <w:tcW w:w="1080" w:type="dxa"/>
            <w:hideMark/>
          </w:tcPr>
          <w:p w14:paraId="42582995"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4B401BBC"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7574D6A2"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N/A</w:t>
            </w:r>
          </w:p>
        </w:tc>
        <w:tc>
          <w:tcPr>
            <w:tcW w:w="1484" w:type="dxa"/>
          </w:tcPr>
          <w:p w14:paraId="1E5AEECD"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/ELK-local</w:t>
            </w:r>
          </w:p>
        </w:tc>
        <w:tc>
          <w:tcPr>
            <w:tcW w:w="673" w:type="dxa"/>
          </w:tcPr>
          <w:p w14:paraId="21880252"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m</w:t>
            </w:r>
          </w:p>
        </w:tc>
      </w:tr>
      <w:tr w:rsidR="00C80276" w:rsidRPr="004770C8" w14:paraId="67D68014" w14:textId="77777777" w:rsidTr="00D655DA">
        <w:trPr>
          <w:trHeight w:val="277"/>
        </w:trPr>
        <w:tc>
          <w:tcPr>
            <w:tcW w:w="1705" w:type="dxa"/>
            <w:hideMark/>
          </w:tcPr>
          <w:p w14:paraId="65750C6E"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elastic-node-2</w:t>
            </w:r>
          </w:p>
        </w:tc>
        <w:tc>
          <w:tcPr>
            <w:tcW w:w="720" w:type="dxa"/>
            <w:hideMark/>
          </w:tcPr>
          <w:p w14:paraId="566AD504"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5B7ADA5C"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4</w:t>
            </w:r>
          </w:p>
        </w:tc>
        <w:tc>
          <w:tcPr>
            <w:tcW w:w="1080" w:type="dxa"/>
            <w:hideMark/>
          </w:tcPr>
          <w:p w14:paraId="1317E872"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173D1BE8"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1E64597E"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N/A</w:t>
            </w:r>
          </w:p>
        </w:tc>
        <w:tc>
          <w:tcPr>
            <w:tcW w:w="1484" w:type="dxa"/>
          </w:tcPr>
          <w:p w14:paraId="0AC9F1D2"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/ELK-local</w:t>
            </w:r>
          </w:p>
        </w:tc>
        <w:tc>
          <w:tcPr>
            <w:tcW w:w="673" w:type="dxa"/>
          </w:tcPr>
          <w:p w14:paraId="004EBDDD"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m</w:t>
            </w:r>
          </w:p>
        </w:tc>
      </w:tr>
      <w:tr w:rsidR="00C80276" w:rsidRPr="004770C8" w14:paraId="3F86ED2E" w14:textId="77777777" w:rsidTr="00D655DA">
        <w:trPr>
          <w:trHeight w:val="277"/>
        </w:trPr>
        <w:tc>
          <w:tcPr>
            <w:tcW w:w="1705" w:type="dxa"/>
            <w:hideMark/>
          </w:tcPr>
          <w:p w14:paraId="2AFC7355"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elastic-node-3</w:t>
            </w:r>
          </w:p>
        </w:tc>
        <w:tc>
          <w:tcPr>
            <w:tcW w:w="720" w:type="dxa"/>
            <w:hideMark/>
          </w:tcPr>
          <w:p w14:paraId="31E1539B"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2C511EFA"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4</w:t>
            </w:r>
          </w:p>
        </w:tc>
        <w:tc>
          <w:tcPr>
            <w:tcW w:w="1080" w:type="dxa"/>
            <w:hideMark/>
          </w:tcPr>
          <w:p w14:paraId="3F1E231A"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023584D3"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5A35471A"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N/A</w:t>
            </w:r>
          </w:p>
        </w:tc>
        <w:tc>
          <w:tcPr>
            <w:tcW w:w="1484" w:type="dxa"/>
          </w:tcPr>
          <w:p w14:paraId="48F58FFB"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/ELK-local</w:t>
            </w:r>
          </w:p>
        </w:tc>
        <w:tc>
          <w:tcPr>
            <w:tcW w:w="673" w:type="dxa"/>
          </w:tcPr>
          <w:p w14:paraId="0FA1715E"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m</w:t>
            </w:r>
          </w:p>
        </w:tc>
      </w:tr>
      <w:tr w:rsidR="00C80276" w:rsidRPr="004770C8" w14:paraId="3CB38BE6" w14:textId="77777777" w:rsidTr="00D655DA">
        <w:trPr>
          <w:trHeight w:val="277"/>
        </w:trPr>
        <w:tc>
          <w:tcPr>
            <w:tcW w:w="1705" w:type="dxa"/>
            <w:hideMark/>
          </w:tcPr>
          <w:p w14:paraId="3645C2DF"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elastic-node-4</w:t>
            </w:r>
          </w:p>
        </w:tc>
        <w:tc>
          <w:tcPr>
            <w:tcW w:w="720" w:type="dxa"/>
            <w:hideMark/>
          </w:tcPr>
          <w:p w14:paraId="2D51B197"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3216B9C2"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2CE12164"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64</w:t>
            </w:r>
          </w:p>
        </w:tc>
        <w:tc>
          <w:tcPr>
            <w:tcW w:w="1080" w:type="dxa"/>
            <w:hideMark/>
          </w:tcPr>
          <w:p w14:paraId="53CAD1F8"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26E5EC5D" w14:textId="77777777" w:rsidR="00C80276" w:rsidRPr="004770C8" w:rsidRDefault="00C80276" w:rsidP="00D655DA">
            <w:pPr>
              <w:spacing w:after="0"/>
              <w:rPr>
                <w:rFonts w:asciiTheme="minorHAnsi" w:hAnsiTheme="minorHAnsi" w:cstheme="minorHAnsi"/>
                <w:color w:val="172B4D"/>
              </w:rPr>
            </w:pPr>
            <w:r w:rsidRPr="004770C8">
              <w:rPr>
                <w:rFonts w:asciiTheme="minorHAnsi" w:hAnsiTheme="minorHAnsi" w:cstheme="minorHAnsi"/>
                <w:color w:val="800000"/>
              </w:rPr>
              <w:t>Data - 100GB(SSD)</w:t>
            </w:r>
          </w:p>
        </w:tc>
        <w:tc>
          <w:tcPr>
            <w:tcW w:w="1484" w:type="dxa"/>
          </w:tcPr>
          <w:p w14:paraId="5DA97A62"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/ELK-local</w:t>
            </w:r>
          </w:p>
        </w:tc>
        <w:tc>
          <w:tcPr>
            <w:tcW w:w="673" w:type="dxa"/>
          </w:tcPr>
          <w:p w14:paraId="49C8F032"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l</w:t>
            </w:r>
            <w:r>
              <w:rPr>
                <w:rFonts w:asciiTheme="minorHAnsi" w:hAnsiTheme="minorHAnsi" w:cstheme="minorHAnsi"/>
              </w:rPr>
              <w:t>s</w:t>
            </w:r>
          </w:p>
        </w:tc>
      </w:tr>
      <w:tr w:rsidR="00C80276" w:rsidRPr="004770C8" w14:paraId="44F8DDE3" w14:textId="77777777" w:rsidTr="00D655DA">
        <w:trPr>
          <w:trHeight w:val="277"/>
        </w:trPr>
        <w:tc>
          <w:tcPr>
            <w:tcW w:w="1705" w:type="dxa"/>
            <w:hideMark/>
          </w:tcPr>
          <w:p w14:paraId="4F0AD94F"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elastic-node-5</w:t>
            </w:r>
          </w:p>
        </w:tc>
        <w:tc>
          <w:tcPr>
            <w:tcW w:w="720" w:type="dxa"/>
            <w:hideMark/>
          </w:tcPr>
          <w:p w14:paraId="6E3F94F9"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1842F62B"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5BEA7DB3"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64</w:t>
            </w:r>
          </w:p>
        </w:tc>
        <w:tc>
          <w:tcPr>
            <w:tcW w:w="1080" w:type="dxa"/>
            <w:hideMark/>
          </w:tcPr>
          <w:p w14:paraId="4DE53111"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6C98285F" w14:textId="77777777" w:rsidR="00C80276" w:rsidRPr="004770C8" w:rsidRDefault="00C80276" w:rsidP="00D655DA">
            <w:pPr>
              <w:spacing w:after="0"/>
              <w:rPr>
                <w:rFonts w:asciiTheme="minorHAnsi" w:hAnsiTheme="minorHAnsi" w:cstheme="minorHAnsi"/>
                <w:color w:val="172B4D"/>
              </w:rPr>
            </w:pPr>
            <w:r w:rsidRPr="004770C8">
              <w:rPr>
                <w:rFonts w:asciiTheme="minorHAnsi" w:hAnsiTheme="minorHAnsi" w:cstheme="minorHAnsi"/>
                <w:color w:val="800000"/>
              </w:rPr>
              <w:t xml:space="preserve">Data - </w:t>
            </w:r>
            <w:r>
              <w:rPr>
                <w:rFonts w:asciiTheme="minorHAnsi" w:hAnsiTheme="minorHAnsi" w:cstheme="minorHAnsi"/>
                <w:color w:val="800000"/>
              </w:rPr>
              <w:t>2</w:t>
            </w:r>
            <w:r w:rsidRPr="004770C8">
              <w:rPr>
                <w:rFonts w:asciiTheme="minorHAnsi" w:hAnsiTheme="minorHAnsi" w:cstheme="minorHAnsi"/>
                <w:color w:val="800000"/>
              </w:rPr>
              <w:t>TB(SSD)</w:t>
            </w:r>
          </w:p>
        </w:tc>
        <w:tc>
          <w:tcPr>
            <w:tcW w:w="1484" w:type="dxa"/>
          </w:tcPr>
          <w:p w14:paraId="2451C47E"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/ELK-local</w:t>
            </w:r>
          </w:p>
        </w:tc>
        <w:tc>
          <w:tcPr>
            <w:tcW w:w="673" w:type="dxa"/>
          </w:tcPr>
          <w:p w14:paraId="6FEBD28A" w14:textId="77777777" w:rsidR="00C80276" w:rsidRPr="004770C8" w:rsidRDefault="00C80276" w:rsidP="00D655DA">
            <w:pPr>
              <w:spacing w:after="0"/>
              <w:jc w:val="center"/>
              <w:rPr>
                <w:rFonts w:asciiTheme="minorHAnsi" w:hAnsiTheme="minorHAnsi" w:cstheme="minorHAnsi"/>
              </w:rPr>
            </w:pPr>
            <w:r>
              <w:rPr>
                <w:rFonts w:asciiTheme="minorHAnsi" w:hAnsiTheme="minorHAnsi" w:cstheme="minorHAnsi"/>
              </w:rPr>
              <w:t>his</w:t>
            </w:r>
          </w:p>
        </w:tc>
      </w:tr>
      <w:tr w:rsidR="00C80276" w:rsidRPr="004770C8" w14:paraId="7FF97E71" w14:textId="77777777" w:rsidTr="00D655DA">
        <w:trPr>
          <w:trHeight w:val="277"/>
        </w:trPr>
        <w:tc>
          <w:tcPr>
            <w:tcW w:w="1705" w:type="dxa"/>
            <w:hideMark/>
          </w:tcPr>
          <w:p w14:paraId="1A651AB8"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elastic-node-6</w:t>
            </w:r>
          </w:p>
        </w:tc>
        <w:tc>
          <w:tcPr>
            <w:tcW w:w="720" w:type="dxa"/>
            <w:hideMark/>
          </w:tcPr>
          <w:p w14:paraId="33BEC2BC"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3841817C"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44114E0F"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64</w:t>
            </w:r>
          </w:p>
        </w:tc>
        <w:tc>
          <w:tcPr>
            <w:tcW w:w="1080" w:type="dxa"/>
            <w:hideMark/>
          </w:tcPr>
          <w:p w14:paraId="66EC7162"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17C6B7F0" w14:textId="77777777" w:rsidR="00C80276" w:rsidRPr="004770C8" w:rsidRDefault="00C80276" w:rsidP="00D655DA">
            <w:pPr>
              <w:spacing w:after="0"/>
              <w:rPr>
                <w:rFonts w:asciiTheme="minorHAnsi" w:hAnsiTheme="minorHAnsi" w:cstheme="minorHAnsi"/>
                <w:color w:val="172B4D"/>
              </w:rPr>
            </w:pPr>
            <w:r w:rsidRPr="004770C8">
              <w:rPr>
                <w:rFonts w:asciiTheme="minorHAnsi" w:hAnsiTheme="minorHAnsi" w:cstheme="minorHAnsi"/>
                <w:color w:val="800000"/>
              </w:rPr>
              <w:t xml:space="preserve">Data - </w:t>
            </w:r>
            <w:r>
              <w:rPr>
                <w:rFonts w:asciiTheme="minorHAnsi" w:hAnsiTheme="minorHAnsi" w:cstheme="minorHAnsi"/>
                <w:color w:val="800000"/>
              </w:rPr>
              <w:t>2</w:t>
            </w:r>
            <w:r w:rsidRPr="004770C8">
              <w:rPr>
                <w:rFonts w:asciiTheme="minorHAnsi" w:hAnsiTheme="minorHAnsi" w:cstheme="minorHAnsi"/>
                <w:color w:val="800000"/>
              </w:rPr>
              <w:t>TB(SSD)</w:t>
            </w:r>
          </w:p>
        </w:tc>
        <w:tc>
          <w:tcPr>
            <w:tcW w:w="1484" w:type="dxa"/>
          </w:tcPr>
          <w:p w14:paraId="3D8B24EA"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/ELK-local</w:t>
            </w:r>
          </w:p>
        </w:tc>
        <w:tc>
          <w:tcPr>
            <w:tcW w:w="673" w:type="dxa"/>
          </w:tcPr>
          <w:p w14:paraId="1E13FDBA" w14:textId="77777777" w:rsidR="00C80276" w:rsidRPr="004770C8" w:rsidRDefault="00C80276" w:rsidP="00D655DA">
            <w:pPr>
              <w:spacing w:after="0"/>
              <w:jc w:val="center"/>
              <w:rPr>
                <w:rFonts w:asciiTheme="minorHAnsi" w:hAnsiTheme="minorHAnsi" w:cstheme="minorHAnsi"/>
              </w:rPr>
            </w:pPr>
            <w:r>
              <w:rPr>
                <w:rFonts w:asciiTheme="minorHAnsi" w:hAnsiTheme="minorHAnsi" w:cstheme="minorHAnsi"/>
              </w:rPr>
              <w:t>his</w:t>
            </w:r>
          </w:p>
        </w:tc>
      </w:tr>
      <w:tr w:rsidR="00C80276" w:rsidRPr="004770C8" w14:paraId="6E54C6F6" w14:textId="77777777" w:rsidTr="00D655DA">
        <w:trPr>
          <w:trHeight w:val="277"/>
        </w:trPr>
        <w:tc>
          <w:tcPr>
            <w:tcW w:w="1705" w:type="dxa"/>
            <w:hideMark/>
          </w:tcPr>
          <w:p w14:paraId="2174A5E5"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elastic-node-7</w:t>
            </w:r>
          </w:p>
        </w:tc>
        <w:tc>
          <w:tcPr>
            <w:tcW w:w="720" w:type="dxa"/>
            <w:hideMark/>
          </w:tcPr>
          <w:p w14:paraId="130D0AF3"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7669CE10"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54132815"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64</w:t>
            </w:r>
          </w:p>
        </w:tc>
        <w:tc>
          <w:tcPr>
            <w:tcW w:w="1080" w:type="dxa"/>
            <w:hideMark/>
          </w:tcPr>
          <w:p w14:paraId="7DF59999"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521278F8" w14:textId="77777777" w:rsidR="00C80276" w:rsidRPr="004770C8" w:rsidRDefault="00C80276" w:rsidP="00D655DA">
            <w:pPr>
              <w:spacing w:after="0"/>
              <w:rPr>
                <w:rFonts w:asciiTheme="minorHAnsi" w:hAnsiTheme="minorHAnsi" w:cstheme="minorHAnsi"/>
                <w:color w:val="172B4D"/>
              </w:rPr>
            </w:pPr>
            <w:r w:rsidRPr="004770C8">
              <w:rPr>
                <w:rFonts w:asciiTheme="minorHAnsi" w:hAnsiTheme="minorHAnsi" w:cstheme="minorHAnsi"/>
                <w:color w:val="800000"/>
              </w:rPr>
              <w:t>None(nfs)</w:t>
            </w:r>
          </w:p>
        </w:tc>
        <w:tc>
          <w:tcPr>
            <w:tcW w:w="1484" w:type="dxa"/>
          </w:tcPr>
          <w:p w14:paraId="29B79BA2"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/ELK-nfs</w:t>
            </w:r>
          </w:p>
        </w:tc>
        <w:tc>
          <w:tcPr>
            <w:tcW w:w="673" w:type="dxa"/>
          </w:tcPr>
          <w:p w14:paraId="03DA7204" w14:textId="77777777" w:rsidR="00C80276" w:rsidRPr="004770C8" w:rsidRDefault="00C80276" w:rsidP="00D655DA">
            <w:pPr>
              <w:spacing w:after="0"/>
              <w:jc w:val="center"/>
              <w:rPr>
                <w:rFonts w:asciiTheme="minorHAnsi" w:hAnsiTheme="minorHAnsi" w:cstheme="minorHAnsi"/>
              </w:rPr>
            </w:pPr>
            <w:r>
              <w:rPr>
                <w:rFonts w:asciiTheme="minorHAnsi" w:hAnsiTheme="minorHAnsi" w:cstheme="minorHAnsi"/>
              </w:rPr>
              <w:t>iw</w:t>
            </w:r>
          </w:p>
        </w:tc>
      </w:tr>
      <w:tr w:rsidR="00C80276" w:rsidRPr="004770C8" w14:paraId="6247B0D6" w14:textId="77777777" w:rsidTr="00D655DA">
        <w:trPr>
          <w:trHeight w:val="277"/>
        </w:trPr>
        <w:tc>
          <w:tcPr>
            <w:tcW w:w="1705" w:type="dxa"/>
            <w:hideMark/>
          </w:tcPr>
          <w:p w14:paraId="4561BE75"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elastic-node-8</w:t>
            </w:r>
          </w:p>
        </w:tc>
        <w:tc>
          <w:tcPr>
            <w:tcW w:w="720" w:type="dxa"/>
            <w:hideMark/>
          </w:tcPr>
          <w:p w14:paraId="51D46858"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5CB3C9A4"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784B71F7"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64</w:t>
            </w:r>
          </w:p>
        </w:tc>
        <w:tc>
          <w:tcPr>
            <w:tcW w:w="1080" w:type="dxa"/>
            <w:hideMark/>
          </w:tcPr>
          <w:p w14:paraId="01600553"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5BB8E68A"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color w:val="800000"/>
              </w:rPr>
              <w:t>None(nfs)</w:t>
            </w:r>
          </w:p>
        </w:tc>
        <w:tc>
          <w:tcPr>
            <w:tcW w:w="1484" w:type="dxa"/>
          </w:tcPr>
          <w:p w14:paraId="5F712E79"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/ELK-nfs</w:t>
            </w:r>
          </w:p>
        </w:tc>
        <w:tc>
          <w:tcPr>
            <w:tcW w:w="673" w:type="dxa"/>
          </w:tcPr>
          <w:p w14:paraId="1410C44E" w14:textId="77777777" w:rsidR="00C80276" w:rsidRPr="004770C8" w:rsidRDefault="00C80276" w:rsidP="00D655DA">
            <w:pPr>
              <w:spacing w:after="0"/>
              <w:jc w:val="center"/>
              <w:rPr>
                <w:rFonts w:asciiTheme="minorHAnsi" w:hAnsiTheme="minorHAnsi" w:cstheme="minorHAnsi"/>
              </w:rPr>
            </w:pPr>
            <w:r w:rsidRPr="00D5286F">
              <w:rPr>
                <w:rFonts w:asciiTheme="minorHAnsi" w:hAnsiTheme="minorHAnsi" w:cstheme="minorHAnsi"/>
              </w:rPr>
              <w:t>iw</w:t>
            </w:r>
          </w:p>
        </w:tc>
      </w:tr>
      <w:tr w:rsidR="00C80276" w:rsidRPr="004770C8" w14:paraId="23007C2F" w14:textId="77777777" w:rsidTr="00D655DA">
        <w:trPr>
          <w:trHeight w:val="277"/>
        </w:trPr>
        <w:tc>
          <w:tcPr>
            <w:tcW w:w="1705" w:type="dxa"/>
            <w:hideMark/>
          </w:tcPr>
          <w:p w14:paraId="7357ED09"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elastic-node-9</w:t>
            </w:r>
          </w:p>
        </w:tc>
        <w:tc>
          <w:tcPr>
            <w:tcW w:w="720" w:type="dxa"/>
            <w:hideMark/>
          </w:tcPr>
          <w:p w14:paraId="0F2D76AC"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5E2E5676"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32B7CCA0"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64</w:t>
            </w:r>
          </w:p>
        </w:tc>
        <w:tc>
          <w:tcPr>
            <w:tcW w:w="1080" w:type="dxa"/>
            <w:hideMark/>
          </w:tcPr>
          <w:p w14:paraId="5031F535"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2798DF5A"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color w:val="800000"/>
              </w:rPr>
              <w:t>None(nfs)</w:t>
            </w:r>
          </w:p>
        </w:tc>
        <w:tc>
          <w:tcPr>
            <w:tcW w:w="1484" w:type="dxa"/>
          </w:tcPr>
          <w:p w14:paraId="2EBD4528"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/ELK-nfs</w:t>
            </w:r>
          </w:p>
        </w:tc>
        <w:tc>
          <w:tcPr>
            <w:tcW w:w="673" w:type="dxa"/>
          </w:tcPr>
          <w:p w14:paraId="2E12D19F" w14:textId="77777777" w:rsidR="00C80276" w:rsidRPr="004770C8" w:rsidRDefault="00C80276" w:rsidP="00D655DA">
            <w:pPr>
              <w:spacing w:after="0"/>
              <w:jc w:val="center"/>
              <w:rPr>
                <w:rFonts w:asciiTheme="minorHAnsi" w:hAnsiTheme="minorHAnsi" w:cstheme="minorHAnsi"/>
              </w:rPr>
            </w:pPr>
            <w:r w:rsidRPr="00D5286F">
              <w:rPr>
                <w:rFonts w:asciiTheme="minorHAnsi" w:hAnsiTheme="minorHAnsi" w:cstheme="minorHAnsi"/>
              </w:rPr>
              <w:t>iw</w:t>
            </w:r>
          </w:p>
        </w:tc>
      </w:tr>
      <w:tr w:rsidR="00C80276" w:rsidRPr="004770C8" w14:paraId="24C2B899" w14:textId="77777777" w:rsidTr="00D655DA">
        <w:trPr>
          <w:trHeight w:val="277"/>
        </w:trPr>
        <w:tc>
          <w:tcPr>
            <w:tcW w:w="1705" w:type="dxa"/>
            <w:hideMark/>
          </w:tcPr>
          <w:p w14:paraId="64A8CC1F"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elastic-node-10</w:t>
            </w:r>
          </w:p>
        </w:tc>
        <w:tc>
          <w:tcPr>
            <w:tcW w:w="720" w:type="dxa"/>
            <w:hideMark/>
          </w:tcPr>
          <w:p w14:paraId="3AABB22E"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rPr>
              <w:t>Linux</w:t>
            </w:r>
          </w:p>
        </w:tc>
        <w:tc>
          <w:tcPr>
            <w:tcW w:w="900" w:type="dxa"/>
            <w:hideMark/>
          </w:tcPr>
          <w:p w14:paraId="67DF5E48"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8</w:t>
            </w:r>
          </w:p>
        </w:tc>
        <w:tc>
          <w:tcPr>
            <w:tcW w:w="1080" w:type="dxa"/>
            <w:hideMark/>
          </w:tcPr>
          <w:p w14:paraId="7F30EC9C"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64</w:t>
            </w:r>
          </w:p>
        </w:tc>
        <w:tc>
          <w:tcPr>
            <w:tcW w:w="1080" w:type="dxa"/>
            <w:hideMark/>
          </w:tcPr>
          <w:p w14:paraId="12F21190"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i/>
                <w:iCs/>
              </w:rPr>
              <w:t>OS 90 GB</w:t>
            </w:r>
          </w:p>
        </w:tc>
        <w:tc>
          <w:tcPr>
            <w:tcW w:w="1890" w:type="dxa"/>
            <w:hideMark/>
          </w:tcPr>
          <w:p w14:paraId="6B988293" w14:textId="77777777" w:rsidR="00C80276" w:rsidRPr="004770C8" w:rsidRDefault="00C80276" w:rsidP="00D655DA">
            <w:pPr>
              <w:spacing w:after="0"/>
              <w:rPr>
                <w:rFonts w:asciiTheme="minorHAnsi" w:hAnsiTheme="minorHAnsi" w:cstheme="minorHAnsi"/>
              </w:rPr>
            </w:pPr>
            <w:r w:rsidRPr="004770C8">
              <w:rPr>
                <w:rFonts w:asciiTheme="minorHAnsi" w:hAnsiTheme="minorHAnsi" w:cstheme="minorHAnsi"/>
                <w:color w:val="800000"/>
              </w:rPr>
              <w:t>None(nfs)</w:t>
            </w:r>
          </w:p>
        </w:tc>
        <w:tc>
          <w:tcPr>
            <w:tcW w:w="1484" w:type="dxa"/>
          </w:tcPr>
          <w:p w14:paraId="54D62342" w14:textId="77777777" w:rsidR="00C80276" w:rsidRPr="004770C8" w:rsidRDefault="00C80276" w:rsidP="00D655DA">
            <w:pPr>
              <w:spacing w:after="0"/>
              <w:jc w:val="center"/>
              <w:rPr>
                <w:rFonts w:asciiTheme="minorHAnsi" w:hAnsiTheme="minorHAnsi" w:cstheme="minorHAnsi"/>
              </w:rPr>
            </w:pPr>
            <w:r w:rsidRPr="004770C8">
              <w:rPr>
                <w:rFonts w:asciiTheme="minorHAnsi" w:hAnsiTheme="minorHAnsi" w:cstheme="minorHAnsi"/>
              </w:rPr>
              <w:t>/ELK-nfs</w:t>
            </w:r>
          </w:p>
        </w:tc>
        <w:tc>
          <w:tcPr>
            <w:tcW w:w="673" w:type="dxa"/>
          </w:tcPr>
          <w:p w14:paraId="36137D82" w14:textId="77777777" w:rsidR="00C80276" w:rsidRPr="004770C8" w:rsidRDefault="00C80276" w:rsidP="00D655DA">
            <w:pPr>
              <w:spacing w:after="0"/>
              <w:jc w:val="center"/>
              <w:rPr>
                <w:rFonts w:asciiTheme="minorHAnsi" w:hAnsiTheme="minorHAnsi" w:cstheme="minorHAnsi"/>
              </w:rPr>
            </w:pPr>
            <w:r w:rsidRPr="00D5286F">
              <w:rPr>
                <w:rFonts w:asciiTheme="minorHAnsi" w:hAnsiTheme="minorHAnsi" w:cstheme="minorHAnsi"/>
              </w:rPr>
              <w:t>iw</w:t>
            </w:r>
          </w:p>
        </w:tc>
      </w:tr>
    </w:tbl>
    <w:p w14:paraId="5D308D49" w14:textId="77777777" w:rsidR="00C80276" w:rsidRPr="009C5AF3" w:rsidRDefault="00C80276" w:rsidP="00C80276"/>
    <w:p w14:paraId="2AA92334" w14:textId="77777777" w:rsidR="00C80276" w:rsidRDefault="00C80276" w:rsidP="00C80276">
      <w:pPr>
        <w:pStyle w:val="Heading4"/>
      </w:pPr>
      <w:bookmarkStart w:id="326" w:name="_Toc86994659"/>
      <w:bookmarkStart w:id="327" w:name="_Toc138075853"/>
      <w:r>
        <w:t>6 Node Cluster</w:t>
      </w:r>
      <w:bookmarkEnd w:id="326"/>
      <w:r>
        <w:t xml:space="preserve"> - Small (REL)</w:t>
      </w:r>
      <w:bookmarkEnd w:id="327"/>
    </w:p>
    <w:p w14:paraId="35B85B22" w14:textId="77777777" w:rsidR="00C80276" w:rsidRDefault="00C80276" w:rsidP="00C80276">
      <w:r>
        <w:t>The clusters for Elastic will reside at the hubs. Each cluster will initially be made up of 6 nodes with the minimum configuration described in the following table. Kibana will be installed on elastic-nodes 5 and 6 in this configuration.</w:t>
      </w:r>
    </w:p>
    <w:p w14:paraId="7C8CE7A3" w14:textId="77777777" w:rsidR="00C80276" w:rsidRDefault="00C80276" w:rsidP="00C80276">
      <w:pPr>
        <w:pStyle w:val="Note"/>
        <w:ind w:left="0" w:right="0" w:firstLine="0"/>
      </w:pPr>
      <w:r w:rsidRPr="00C777B6">
        <w:rPr>
          <w:b/>
        </w:rPr>
        <w:lastRenderedPageBreak/>
        <w:t>NOTE:</w:t>
      </w:r>
      <w:r>
        <w:rPr>
          <w:b/>
        </w:rPr>
        <w:t xml:space="preserve"> </w:t>
      </w:r>
      <w:r>
        <w:t>The Elastic license will change over time; there are currently 6 nodes in the Elastic cluster but there can be more or fewer. The size of the cluster may change based on the amount of data ingested and stored.</w:t>
      </w:r>
    </w:p>
    <w:p w14:paraId="449F5293" w14:textId="3D029AA8" w:rsidR="00C80276" w:rsidRDefault="00C80276" w:rsidP="00C80276">
      <w:pPr>
        <w:pStyle w:val="Caption"/>
        <w:keepNext/>
        <w:spacing w:after="120"/>
      </w:pPr>
      <w:bookmarkStart w:id="328" w:name="_Toc82608358"/>
      <w:bookmarkStart w:id="329" w:name="_Toc135913156"/>
      <w:bookmarkStart w:id="330" w:name="_Toc135913169"/>
      <w:r>
        <w:t xml:space="preserve">Table </w:t>
      </w:r>
      <w:fldSimple w:instr=" SEQ Table \* ARABIC ">
        <w:r w:rsidR="00651143">
          <w:rPr>
            <w:noProof/>
          </w:rPr>
          <w:t>3</w:t>
        </w:r>
      </w:fldSimple>
      <w:r>
        <w:t xml:space="preserve"> </w:t>
      </w:r>
      <w:r w:rsidRPr="004B7253">
        <w:t xml:space="preserve">Cluster Hardware Requirements at </w:t>
      </w:r>
      <w:r>
        <w:t>H</w:t>
      </w:r>
      <w:r w:rsidRPr="004B7253">
        <w:t>ubs (3 Nodes)</w:t>
      </w:r>
      <w:bookmarkEnd w:id="328"/>
      <w:bookmarkEnd w:id="329"/>
      <w:bookmarkEnd w:id="330"/>
    </w:p>
    <w:tbl>
      <w:tblPr>
        <w:tblStyle w:val="TableGrid"/>
        <w:tblW w:w="9625" w:type="dxa"/>
        <w:tblLook w:val="04A0" w:firstRow="1" w:lastRow="0" w:firstColumn="1" w:lastColumn="0" w:noHBand="0" w:noVBand="1"/>
      </w:tblPr>
      <w:tblGrid>
        <w:gridCol w:w="1635"/>
        <w:gridCol w:w="849"/>
        <w:gridCol w:w="886"/>
        <w:gridCol w:w="1149"/>
        <w:gridCol w:w="1081"/>
        <w:gridCol w:w="2135"/>
        <w:gridCol w:w="1105"/>
        <w:gridCol w:w="785"/>
      </w:tblGrid>
      <w:tr w:rsidR="00C80276" w:rsidRPr="003C322F" w14:paraId="74EB505F" w14:textId="77777777" w:rsidTr="00D655DA">
        <w:trPr>
          <w:trHeight w:val="310"/>
        </w:trPr>
        <w:tc>
          <w:tcPr>
            <w:tcW w:w="1635" w:type="dxa"/>
            <w:shd w:val="clear" w:color="auto" w:fill="002060"/>
          </w:tcPr>
          <w:p w14:paraId="2F2F9CB5"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VM Description</w:t>
            </w:r>
          </w:p>
        </w:tc>
        <w:tc>
          <w:tcPr>
            <w:tcW w:w="849" w:type="dxa"/>
            <w:shd w:val="clear" w:color="auto" w:fill="002060"/>
          </w:tcPr>
          <w:p w14:paraId="509B9449"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OS</w:t>
            </w:r>
          </w:p>
        </w:tc>
        <w:tc>
          <w:tcPr>
            <w:tcW w:w="886" w:type="dxa"/>
            <w:shd w:val="clear" w:color="auto" w:fill="002060"/>
          </w:tcPr>
          <w:p w14:paraId="7B9487C3"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VCPUs</w:t>
            </w:r>
          </w:p>
        </w:tc>
        <w:tc>
          <w:tcPr>
            <w:tcW w:w="1149" w:type="dxa"/>
            <w:shd w:val="clear" w:color="auto" w:fill="002060"/>
          </w:tcPr>
          <w:p w14:paraId="0C293C7A"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RAM(GB)</w:t>
            </w:r>
          </w:p>
        </w:tc>
        <w:tc>
          <w:tcPr>
            <w:tcW w:w="1081" w:type="dxa"/>
            <w:shd w:val="clear" w:color="auto" w:fill="002060"/>
          </w:tcPr>
          <w:p w14:paraId="2501D8E2"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Disk 0</w:t>
            </w:r>
          </w:p>
        </w:tc>
        <w:tc>
          <w:tcPr>
            <w:tcW w:w="2135" w:type="dxa"/>
            <w:shd w:val="clear" w:color="auto" w:fill="002060"/>
          </w:tcPr>
          <w:p w14:paraId="52EA114B"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Disk 1</w:t>
            </w:r>
          </w:p>
        </w:tc>
        <w:tc>
          <w:tcPr>
            <w:tcW w:w="1105" w:type="dxa"/>
            <w:shd w:val="clear" w:color="auto" w:fill="002060"/>
          </w:tcPr>
          <w:p w14:paraId="78A6571D" w14:textId="77777777" w:rsidR="00C80276" w:rsidRPr="003C322F" w:rsidRDefault="00C80276" w:rsidP="00D655DA">
            <w:pPr>
              <w:spacing w:after="0"/>
              <w:jc w:val="center"/>
              <w:rPr>
                <w:rFonts w:asciiTheme="minorHAnsi" w:hAnsiTheme="minorHAnsi" w:cs="Segoe UI"/>
                <w:b/>
                <w:bCs/>
                <w:color w:val="FFFFFF" w:themeColor="background1"/>
              </w:rPr>
            </w:pPr>
            <w:r w:rsidRPr="003C322F">
              <w:rPr>
                <w:rFonts w:asciiTheme="minorHAnsi" w:hAnsiTheme="minorHAnsi" w:cs="Segoe UI"/>
                <w:b/>
                <w:bCs/>
                <w:color w:val="FFFFFF" w:themeColor="background1"/>
              </w:rPr>
              <w:t>Data Dir</w:t>
            </w:r>
          </w:p>
        </w:tc>
        <w:tc>
          <w:tcPr>
            <w:tcW w:w="785" w:type="dxa"/>
            <w:shd w:val="clear" w:color="auto" w:fill="002060"/>
          </w:tcPr>
          <w:p w14:paraId="2068F0D1" w14:textId="77777777" w:rsidR="00C80276" w:rsidRPr="003C322F" w:rsidRDefault="00C80276" w:rsidP="00D655DA">
            <w:pPr>
              <w:spacing w:after="0"/>
              <w:jc w:val="center"/>
              <w:rPr>
                <w:rFonts w:asciiTheme="minorHAnsi" w:hAnsiTheme="minorHAnsi" w:cs="Segoe UI"/>
                <w:b/>
                <w:bCs/>
                <w:color w:val="FFFFFF" w:themeColor="background1"/>
              </w:rPr>
            </w:pPr>
            <w:r>
              <w:rPr>
                <w:rFonts w:asciiTheme="minorHAnsi" w:hAnsiTheme="minorHAnsi" w:cs="Segoe UI"/>
                <w:b/>
                <w:bCs/>
                <w:color w:val="FFFFFF" w:themeColor="background1"/>
              </w:rPr>
              <w:t>Role</w:t>
            </w:r>
          </w:p>
        </w:tc>
      </w:tr>
      <w:tr w:rsidR="00C80276" w:rsidRPr="003C322F" w14:paraId="0D7F0172" w14:textId="77777777" w:rsidTr="00D655DA">
        <w:trPr>
          <w:trHeight w:val="310"/>
        </w:trPr>
        <w:tc>
          <w:tcPr>
            <w:tcW w:w="1635" w:type="dxa"/>
            <w:hideMark/>
          </w:tcPr>
          <w:p w14:paraId="02775389"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elastic-node-1</w:t>
            </w:r>
          </w:p>
        </w:tc>
        <w:tc>
          <w:tcPr>
            <w:tcW w:w="849" w:type="dxa"/>
            <w:hideMark/>
          </w:tcPr>
          <w:p w14:paraId="36CC6E89"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Linux</w:t>
            </w:r>
          </w:p>
        </w:tc>
        <w:tc>
          <w:tcPr>
            <w:tcW w:w="886" w:type="dxa"/>
            <w:hideMark/>
          </w:tcPr>
          <w:p w14:paraId="5BB9475A"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8</w:t>
            </w:r>
          </w:p>
        </w:tc>
        <w:tc>
          <w:tcPr>
            <w:tcW w:w="1149" w:type="dxa"/>
            <w:hideMark/>
          </w:tcPr>
          <w:p w14:paraId="6DF32068"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64</w:t>
            </w:r>
          </w:p>
        </w:tc>
        <w:tc>
          <w:tcPr>
            <w:tcW w:w="1081" w:type="dxa"/>
            <w:hideMark/>
          </w:tcPr>
          <w:p w14:paraId="232F3862" w14:textId="77777777" w:rsidR="00C80276" w:rsidRPr="003C322F" w:rsidRDefault="00C80276" w:rsidP="00D655DA">
            <w:pPr>
              <w:spacing w:after="0"/>
              <w:rPr>
                <w:rFonts w:asciiTheme="minorHAnsi" w:hAnsiTheme="minorHAnsi" w:cs="Segoe UI"/>
              </w:rPr>
            </w:pPr>
            <w:r w:rsidRPr="003C322F">
              <w:rPr>
                <w:rFonts w:asciiTheme="minorHAnsi" w:hAnsiTheme="minorHAnsi" w:cs="Segoe UI"/>
                <w:i/>
                <w:iCs/>
              </w:rPr>
              <w:t>OS 90 GB</w:t>
            </w:r>
          </w:p>
        </w:tc>
        <w:tc>
          <w:tcPr>
            <w:tcW w:w="2135" w:type="dxa"/>
            <w:hideMark/>
          </w:tcPr>
          <w:p w14:paraId="6592D227" w14:textId="77777777" w:rsidR="00C80276" w:rsidRPr="003C322F" w:rsidRDefault="00C80276" w:rsidP="00D655DA">
            <w:pPr>
              <w:spacing w:after="0"/>
              <w:rPr>
                <w:rFonts w:asciiTheme="minorHAnsi" w:hAnsiTheme="minorHAnsi" w:cs="Segoe UI"/>
                <w:color w:val="172B4D"/>
              </w:rPr>
            </w:pPr>
            <w:r w:rsidRPr="004770C8">
              <w:rPr>
                <w:rFonts w:asciiTheme="minorHAnsi" w:hAnsiTheme="minorHAnsi" w:cstheme="minorHAnsi"/>
                <w:color w:val="800000"/>
              </w:rPr>
              <w:t xml:space="preserve">Data - </w:t>
            </w:r>
            <w:r>
              <w:rPr>
                <w:rFonts w:asciiTheme="minorHAnsi" w:hAnsiTheme="minorHAnsi" w:cstheme="minorHAnsi"/>
                <w:color w:val="800000"/>
              </w:rPr>
              <w:t>1</w:t>
            </w:r>
            <w:r w:rsidRPr="004770C8">
              <w:rPr>
                <w:rFonts w:asciiTheme="minorHAnsi" w:hAnsiTheme="minorHAnsi" w:cstheme="minorHAnsi"/>
                <w:color w:val="800000"/>
              </w:rPr>
              <w:t>TB(SSD)</w:t>
            </w:r>
          </w:p>
        </w:tc>
        <w:tc>
          <w:tcPr>
            <w:tcW w:w="1105" w:type="dxa"/>
          </w:tcPr>
          <w:p w14:paraId="4C95181B" w14:textId="77777777" w:rsidR="00C80276" w:rsidRPr="003C322F" w:rsidRDefault="00C80276" w:rsidP="00D655DA">
            <w:pPr>
              <w:spacing w:after="0"/>
              <w:jc w:val="center"/>
              <w:rPr>
                <w:rFonts w:asciiTheme="minorHAnsi" w:hAnsiTheme="minorHAnsi" w:cs="Segoe UI"/>
              </w:rPr>
            </w:pPr>
            <w:r w:rsidRPr="004770C8">
              <w:rPr>
                <w:rFonts w:asciiTheme="minorHAnsi" w:hAnsiTheme="minorHAnsi" w:cstheme="minorHAnsi"/>
              </w:rPr>
              <w:t>/ELK-local</w:t>
            </w:r>
          </w:p>
        </w:tc>
        <w:tc>
          <w:tcPr>
            <w:tcW w:w="785" w:type="dxa"/>
          </w:tcPr>
          <w:p w14:paraId="0ECA99E8" w14:textId="77777777" w:rsidR="00C80276" w:rsidRPr="004770C8" w:rsidRDefault="00C80276" w:rsidP="00D655DA">
            <w:pPr>
              <w:spacing w:after="0"/>
              <w:jc w:val="center"/>
              <w:rPr>
                <w:rFonts w:asciiTheme="minorHAnsi" w:hAnsiTheme="minorHAnsi" w:cstheme="minorHAnsi"/>
              </w:rPr>
            </w:pPr>
            <w:r>
              <w:rPr>
                <w:rFonts w:asciiTheme="minorHAnsi" w:hAnsiTheme="minorHAnsi" w:cstheme="minorHAnsi"/>
              </w:rPr>
              <w:t>mlhis</w:t>
            </w:r>
          </w:p>
        </w:tc>
      </w:tr>
      <w:tr w:rsidR="00C80276" w:rsidRPr="003C322F" w14:paraId="26516686" w14:textId="77777777" w:rsidTr="00D655DA">
        <w:trPr>
          <w:trHeight w:val="310"/>
        </w:trPr>
        <w:tc>
          <w:tcPr>
            <w:tcW w:w="1635" w:type="dxa"/>
            <w:hideMark/>
          </w:tcPr>
          <w:p w14:paraId="5C6733AD"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elastic-node-2</w:t>
            </w:r>
          </w:p>
        </w:tc>
        <w:tc>
          <w:tcPr>
            <w:tcW w:w="849" w:type="dxa"/>
            <w:hideMark/>
          </w:tcPr>
          <w:p w14:paraId="7E3655B3"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Linux</w:t>
            </w:r>
          </w:p>
        </w:tc>
        <w:tc>
          <w:tcPr>
            <w:tcW w:w="886" w:type="dxa"/>
            <w:hideMark/>
          </w:tcPr>
          <w:p w14:paraId="0582BCC6"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8</w:t>
            </w:r>
          </w:p>
        </w:tc>
        <w:tc>
          <w:tcPr>
            <w:tcW w:w="1149" w:type="dxa"/>
            <w:hideMark/>
          </w:tcPr>
          <w:p w14:paraId="0390BE71"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64</w:t>
            </w:r>
          </w:p>
        </w:tc>
        <w:tc>
          <w:tcPr>
            <w:tcW w:w="1081" w:type="dxa"/>
            <w:hideMark/>
          </w:tcPr>
          <w:p w14:paraId="62E6A59A" w14:textId="77777777" w:rsidR="00C80276" w:rsidRPr="003C322F" w:rsidRDefault="00C80276" w:rsidP="00D655DA">
            <w:pPr>
              <w:spacing w:after="0"/>
              <w:rPr>
                <w:rFonts w:asciiTheme="minorHAnsi" w:hAnsiTheme="minorHAnsi" w:cs="Segoe UI"/>
              </w:rPr>
            </w:pPr>
            <w:r w:rsidRPr="003C322F">
              <w:rPr>
                <w:rFonts w:asciiTheme="minorHAnsi" w:hAnsiTheme="minorHAnsi" w:cs="Segoe UI"/>
                <w:i/>
                <w:iCs/>
              </w:rPr>
              <w:t>OS 90 GB</w:t>
            </w:r>
          </w:p>
        </w:tc>
        <w:tc>
          <w:tcPr>
            <w:tcW w:w="2135" w:type="dxa"/>
            <w:hideMark/>
          </w:tcPr>
          <w:p w14:paraId="456BF9C2" w14:textId="77777777" w:rsidR="00C80276" w:rsidRPr="003C322F" w:rsidRDefault="00C80276" w:rsidP="00D655DA">
            <w:pPr>
              <w:spacing w:after="0"/>
              <w:rPr>
                <w:rFonts w:asciiTheme="minorHAnsi" w:hAnsiTheme="minorHAnsi" w:cs="Segoe UI"/>
                <w:color w:val="172B4D"/>
              </w:rPr>
            </w:pPr>
            <w:r w:rsidRPr="004770C8">
              <w:rPr>
                <w:rFonts w:asciiTheme="minorHAnsi" w:hAnsiTheme="minorHAnsi" w:cstheme="minorHAnsi"/>
                <w:color w:val="800000"/>
              </w:rPr>
              <w:t xml:space="preserve">Data - </w:t>
            </w:r>
            <w:r>
              <w:rPr>
                <w:rFonts w:asciiTheme="minorHAnsi" w:hAnsiTheme="minorHAnsi" w:cstheme="minorHAnsi"/>
                <w:color w:val="800000"/>
              </w:rPr>
              <w:t>1</w:t>
            </w:r>
            <w:r w:rsidRPr="004770C8">
              <w:rPr>
                <w:rFonts w:asciiTheme="minorHAnsi" w:hAnsiTheme="minorHAnsi" w:cstheme="minorHAnsi"/>
                <w:color w:val="800000"/>
              </w:rPr>
              <w:t>TB(SSD)</w:t>
            </w:r>
          </w:p>
        </w:tc>
        <w:tc>
          <w:tcPr>
            <w:tcW w:w="1105" w:type="dxa"/>
          </w:tcPr>
          <w:p w14:paraId="5A596822" w14:textId="77777777" w:rsidR="00C80276" w:rsidRPr="003C322F" w:rsidRDefault="00C80276" w:rsidP="00D655DA">
            <w:pPr>
              <w:spacing w:after="0"/>
              <w:jc w:val="center"/>
              <w:rPr>
                <w:rFonts w:asciiTheme="minorHAnsi" w:hAnsiTheme="minorHAnsi" w:cs="Segoe UI"/>
              </w:rPr>
            </w:pPr>
            <w:r w:rsidRPr="004770C8">
              <w:rPr>
                <w:rFonts w:asciiTheme="minorHAnsi" w:hAnsiTheme="minorHAnsi" w:cstheme="minorHAnsi"/>
              </w:rPr>
              <w:t>/ELK-local</w:t>
            </w:r>
          </w:p>
        </w:tc>
        <w:tc>
          <w:tcPr>
            <w:tcW w:w="785" w:type="dxa"/>
          </w:tcPr>
          <w:p w14:paraId="32FCC655" w14:textId="77777777" w:rsidR="00C80276" w:rsidRPr="003C322F" w:rsidRDefault="00C80276" w:rsidP="00D655DA">
            <w:pPr>
              <w:spacing w:after="0"/>
              <w:jc w:val="center"/>
              <w:rPr>
                <w:rFonts w:asciiTheme="minorHAnsi" w:hAnsiTheme="minorHAnsi" w:cs="Segoe UI"/>
              </w:rPr>
            </w:pPr>
            <w:r>
              <w:rPr>
                <w:rFonts w:asciiTheme="minorHAnsi" w:hAnsiTheme="minorHAnsi" w:cs="Segoe UI"/>
              </w:rPr>
              <w:t>mhis</w:t>
            </w:r>
          </w:p>
        </w:tc>
      </w:tr>
      <w:tr w:rsidR="00C80276" w:rsidRPr="003C322F" w14:paraId="10F08EE0" w14:textId="77777777" w:rsidTr="00D655DA">
        <w:trPr>
          <w:trHeight w:val="310"/>
        </w:trPr>
        <w:tc>
          <w:tcPr>
            <w:tcW w:w="1635" w:type="dxa"/>
            <w:hideMark/>
          </w:tcPr>
          <w:p w14:paraId="1BD6ECA3"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elastic-node-3</w:t>
            </w:r>
          </w:p>
        </w:tc>
        <w:tc>
          <w:tcPr>
            <w:tcW w:w="849" w:type="dxa"/>
            <w:hideMark/>
          </w:tcPr>
          <w:p w14:paraId="1F40E768"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Linux</w:t>
            </w:r>
          </w:p>
        </w:tc>
        <w:tc>
          <w:tcPr>
            <w:tcW w:w="886" w:type="dxa"/>
            <w:hideMark/>
          </w:tcPr>
          <w:p w14:paraId="17FA517B"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8</w:t>
            </w:r>
          </w:p>
        </w:tc>
        <w:tc>
          <w:tcPr>
            <w:tcW w:w="1149" w:type="dxa"/>
            <w:hideMark/>
          </w:tcPr>
          <w:p w14:paraId="7914A735"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64</w:t>
            </w:r>
          </w:p>
        </w:tc>
        <w:tc>
          <w:tcPr>
            <w:tcW w:w="1081" w:type="dxa"/>
            <w:hideMark/>
          </w:tcPr>
          <w:p w14:paraId="285FA00E" w14:textId="77777777" w:rsidR="00C80276" w:rsidRPr="003C322F" w:rsidRDefault="00C80276" w:rsidP="00D655DA">
            <w:pPr>
              <w:spacing w:after="0"/>
              <w:rPr>
                <w:rFonts w:asciiTheme="minorHAnsi" w:hAnsiTheme="minorHAnsi" w:cs="Segoe UI"/>
              </w:rPr>
            </w:pPr>
            <w:r w:rsidRPr="003C322F">
              <w:rPr>
                <w:rFonts w:asciiTheme="minorHAnsi" w:hAnsiTheme="minorHAnsi" w:cs="Segoe UI"/>
                <w:i/>
                <w:iCs/>
              </w:rPr>
              <w:t>OS 90 GB</w:t>
            </w:r>
          </w:p>
        </w:tc>
        <w:tc>
          <w:tcPr>
            <w:tcW w:w="2135" w:type="dxa"/>
            <w:hideMark/>
          </w:tcPr>
          <w:p w14:paraId="778C000A" w14:textId="77777777" w:rsidR="00C80276" w:rsidRPr="003C322F" w:rsidRDefault="00C80276" w:rsidP="00D655DA">
            <w:pPr>
              <w:keepNext/>
              <w:spacing w:after="0"/>
              <w:rPr>
                <w:rFonts w:asciiTheme="minorHAnsi" w:hAnsiTheme="minorHAnsi" w:cs="Segoe UI"/>
                <w:color w:val="172B4D"/>
              </w:rPr>
            </w:pPr>
            <w:r w:rsidRPr="004770C8">
              <w:rPr>
                <w:rFonts w:asciiTheme="minorHAnsi" w:hAnsiTheme="minorHAnsi" w:cstheme="minorHAnsi"/>
                <w:color w:val="800000"/>
              </w:rPr>
              <w:t xml:space="preserve">Data - </w:t>
            </w:r>
            <w:r>
              <w:rPr>
                <w:rFonts w:asciiTheme="minorHAnsi" w:hAnsiTheme="minorHAnsi" w:cstheme="minorHAnsi"/>
                <w:color w:val="800000"/>
              </w:rPr>
              <w:t>1</w:t>
            </w:r>
            <w:r w:rsidRPr="004770C8">
              <w:rPr>
                <w:rFonts w:asciiTheme="minorHAnsi" w:hAnsiTheme="minorHAnsi" w:cstheme="minorHAnsi"/>
                <w:color w:val="800000"/>
              </w:rPr>
              <w:t>TB(SSD)</w:t>
            </w:r>
          </w:p>
        </w:tc>
        <w:tc>
          <w:tcPr>
            <w:tcW w:w="1105" w:type="dxa"/>
          </w:tcPr>
          <w:p w14:paraId="50EA805C" w14:textId="77777777" w:rsidR="00C80276" w:rsidRPr="003C322F" w:rsidRDefault="00C80276" w:rsidP="00D655DA">
            <w:pPr>
              <w:keepNext/>
              <w:spacing w:after="0"/>
              <w:jc w:val="center"/>
              <w:rPr>
                <w:rFonts w:asciiTheme="minorHAnsi" w:hAnsiTheme="minorHAnsi" w:cs="Segoe UI"/>
              </w:rPr>
            </w:pPr>
            <w:r w:rsidRPr="004770C8">
              <w:rPr>
                <w:rFonts w:asciiTheme="minorHAnsi" w:hAnsiTheme="minorHAnsi" w:cstheme="minorHAnsi"/>
              </w:rPr>
              <w:t>/ELK-local</w:t>
            </w:r>
          </w:p>
        </w:tc>
        <w:tc>
          <w:tcPr>
            <w:tcW w:w="785" w:type="dxa"/>
          </w:tcPr>
          <w:p w14:paraId="4F4B25A8" w14:textId="77777777" w:rsidR="00C80276" w:rsidRPr="003C322F" w:rsidRDefault="00C80276" w:rsidP="00D655DA">
            <w:pPr>
              <w:keepNext/>
              <w:spacing w:after="0"/>
              <w:jc w:val="center"/>
              <w:rPr>
                <w:rFonts w:asciiTheme="minorHAnsi" w:hAnsiTheme="minorHAnsi" w:cs="Segoe UI"/>
              </w:rPr>
            </w:pPr>
            <w:r>
              <w:rPr>
                <w:rFonts w:asciiTheme="minorHAnsi" w:hAnsiTheme="minorHAnsi" w:cs="Segoe UI"/>
              </w:rPr>
              <w:t>mhis</w:t>
            </w:r>
          </w:p>
        </w:tc>
      </w:tr>
      <w:tr w:rsidR="00C80276" w:rsidRPr="003C322F" w14:paraId="736CCAB7" w14:textId="77777777" w:rsidTr="00D655DA">
        <w:trPr>
          <w:trHeight w:val="310"/>
        </w:trPr>
        <w:tc>
          <w:tcPr>
            <w:tcW w:w="1635" w:type="dxa"/>
          </w:tcPr>
          <w:p w14:paraId="77A5EFFA"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elastic-node-</w:t>
            </w:r>
            <w:r>
              <w:rPr>
                <w:rFonts w:asciiTheme="minorHAnsi" w:hAnsiTheme="minorHAnsi" w:cs="Segoe UI"/>
              </w:rPr>
              <w:t>4</w:t>
            </w:r>
          </w:p>
        </w:tc>
        <w:tc>
          <w:tcPr>
            <w:tcW w:w="849" w:type="dxa"/>
          </w:tcPr>
          <w:p w14:paraId="33F44A66"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Linux</w:t>
            </w:r>
          </w:p>
        </w:tc>
        <w:tc>
          <w:tcPr>
            <w:tcW w:w="886" w:type="dxa"/>
          </w:tcPr>
          <w:p w14:paraId="3DD6F935" w14:textId="77777777" w:rsidR="00C80276" w:rsidRPr="003C322F" w:rsidRDefault="00C80276" w:rsidP="00D655DA">
            <w:pPr>
              <w:spacing w:after="0"/>
              <w:jc w:val="center"/>
              <w:rPr>
                <w:rFonts w:asciiTheme="minorHAnsi" w:hAnsiTheme="minorHAnsi" w:cs="Segoe UI"/>
              </w:rPr>
            </w:pPr>
            <w:r>
              <w:rPr>
                <w:rFonts w:asciiTheme="minorHAnsi" w:hAnsiTheme="minorHAnsi" w:cs="Segoe UI"/>
              </w:rPr>
              <w:t>4</w:t>
            </w:r>
          </w:p>
        </w:tc>
        <w:tc>
          <w:tcPr>
            <w:tcW w:w="1149" w:type="dxa"/>
          </w:tcPr>
          <w:p w14:paraId="7B232B09"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64</w:t>
            </w:r>
          </w:p>
        </w:tc>
        <w:tc>
          <w:tcPr>
            <w:tcW w:w="1081" w:type="dxa"/>
          </w:tcPr>
          <w:p w14:paraId="0F36EEBC" w14:textId="77777777" w:rsidR="00C80276" w:rsidRPr="003C322F" w:rsidRDefault="00C80276" w:rsidP="00D655DA">
            <w:pPr>
              <w:spacing w:after="0"/>
              <w:rPr>
                <w:rFonts w:asciiTheme="minorHAnsi" w:hAnsiTheme="minorHAnsi" w:cs="Segoe UI"/>
                <w:i/>
                <w:iCs/>
              </w:rPr>
            </w:pPr>
            <w:r w:rsidRPr="003C322F">
              <w:rPr>
                <w:rFonts w:asciiTheme="minorHAnsi" w:hAnsiTheme="minorHAnsi" w:cs="Segoe UI"/>
                <w:i/>
                <w:iCs/>
              </w:rPr>
              <w:t>OS 90 GB</w:t>
            </w:r>
          </w:p>
        </w:tc>
        <w:tc>
          <w:tcPr>
            <w:tcW w:w="2135" w:type="dxa"/>
          </w:tcPr>
          <w:p w14:paraId="49715C84" w14:textId="77777777" w:rsidR="00C80276" w:rsidRPr="003C322F" w:rsidRDefault="00C80276" w:rsidP="00D655DA">
            <w:pPr>
              <w:keepNext/>
              <w:spacing w:after="0"/>
              <w:rPr>
                <w:rFonts w:asciiTheme="minorHAnsi" w:hAnsiTheme="minorHAnsi" w:cs="Segoe UI"/>
                <w:color w:val="800000"/>
              </w:rPr>
            </w:pPr>
            <w:r w:rsidRPr="00FC4FBC">
              <w:rPr>
                <w:rFonts w:asciiTheme="minorHAnsi" w:hAnsiTheme="minorHAnsi" w:cstheme="minorHAnsi"/>
                <w:color w:val="800000"/>
              </w:rPr>
              <w:t>None(nfs)</w:t>
            </w:r>
          </w:p>
        </w:tc>
        <w:tc>
          <w:tcPr>
            <w:tcW w:w="1105" w:type="dxa"/>
          </w:tcPr>
          <w:p w14:paraId="1CF712F7" w14:textId="77777777" w:rsidR="00C80276" w:rsidRPr="003C322F" w:rsidRDefault="00C80276" w:rsidP="00D655DA">
            <w:pPr>
              <w:keepNext/>
              <w:spacing w:after="0"/>
              <w:jc w:val="center"/>
              <w:rPr>
                <w:rFonts w:asciiTheme="minorHAnsi" w:hAnsiTheme="minorHAnsi" w:cs="Segoe UI"/>
              </w:rPr>
            </w:pPr>
            <w:r w:rsidRPr="00FC4FBC">
              <w:rPr>
                <w:rFonts w:asciiTheme="minorHAnsi" w:hAnsiTheme="minorHAnsi" w:cstheme="minorHAnsi"/>
              </w:rPr>
              <w:t>/ELK-nfs</w:t>
            </w:r>
          </w:p>
        </w:tc>
        <w:tc>
          <w:tcPr>
            <w:tcW w:w="785" w:type="dxa"/>
          </w:tcPr>
          <w:p w14:paraId="4D9F4D7E" w14:textId="77777777" w:rsidR="00C80276" w:rsidRPr="003C322F" w:rsidRDefault="00C80276" w:rsidP="00D655DA">
            <w:pPr>
              <w:keepNext/>
              <w:spacing w:after="0"/>
              <w:jc w:val="center"/>
              <w:rPr>
                <w:rFonts w:asciiTheme="minorHAnsi" w:hAnsiTheme="minorHAnsi" w:cs="Segoe UI"/>
              </w:rPr>
            </w:pPr>
            <w:r>
              <w:rPr>
                <w:rFonts w:asciiTheme="minorHAnsi" w:hAnsiTheme="minorHAnsi" w:cs="Segoe UI"/>
              </w:rPr>
              <w:t>iw</w:t>
            </w:r>
          </w:p>
        </w:tc>
      </w:tr>
      <w:tr w:rsidR="00C80276" w:rsidRPr="003C322F" w14:paraId="60470A81" w14:textId="77777777" w:rsidTr="00D655DA">
        <w:trPr>
          <w:trHeight w:val="310"/>
        </w:trPr>
        <w:tc>
          <w:tcPr>
            <w:tcW w:w="1635" w:type="dxa"/>
          </w:tcPr>
          <w:p w14:paraId="2FA9B68F"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elastic-node-</w:t>
            </w:r>
            <w:r>
              <w:rPr>
                <w:rFonts w:asciiTheme="minorHAnsi" w:hAnsiTheme="minorHAnsi" w:cs="Segoe UI"/>
              </w:rPr>
              <w:t>5</w:t>
            </w:r>
          </w:p>
        </w:tc>
        <w:tc>
          <w:tcPr>
            <w:tcW w:w="849" w:type="dxa"/>
          </w:tcPr>
          <w:p w14:paraId="1CCD4AF7"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Linux</w:t>
            </w:r>
          </w:p>
        </w:tc>
        <w:tc>
          <w:tcPr>
            <w:tcW w:w="886" w:type="dxa"/>
          </w:tcPr>
          <w:p w14:paraId="0AC1B65B" w14:textId="77777777" w:rsidR="00C80276" w:rsidRPr="003C322F" w:rsidRDefault="00C80276" w:rsidP="00D655DA">
            <w:pPr>
              <w:spacing w:after="0"/>
              <w:jc w:val="center"/>
              <w:rPr>
                <w:rFonts w:asciiTheme="minorHAnsi" w:hAnsiTheme="minorHAnsi" w:cs="Segoe UI"/>
              </w:rPr>
            </w:pPr>
            <w:r>
              <w:rPr>
                <w:rFonts w:asciiTheme="minorHAnsi" w:hAnsiTheme="minorHAnsi" w:cs="Segoe UI"/>
              </w:rPr>
              <w:t>4</w:t>
            </w:r>
          </w:p>
        </w:tc>
        <w:tc>
          <w:tcPr>
            <w:tcW w:w="1149" w:type="dxa"/>
          </w:tcPr>
          <w:p w14:paraId="447D859E"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64</w:t>
            </w:r>
          </w:p>
        </w:tc>
        <w:tc>
          <w:tcPr>
            <w:tcW w:w="1081" w:type="dxa"/>
          </w:tcPr>
          <w:p w14:paraId="1E7BDFF5" w14:textId="77777777" w:rsidR="00C80276" w:rsidRPr="003C322F" w:rsidRDefault="00C80276" w:rsidP="00D655DA">
            <w:pPr>
              <w:spacing w:after="0"/>
              <w:rPr>
                <w:rFonts w:asciiTheme="minorHAnsi" w:hAnsiTheme="minorHAnsi" w:cs="Segoe UI"/>
                <w:i/>
                <w:iCs/>
              </w:rPr>
            </w:pPr>
            <w:r w:rsidRPr="003C322F">
              <w:rPr>
                <w:rFonts w:asciiTheme="minorHAnsi" w:hAnsiTheme="minorHAnsi" w:cs="Segoe UI"/>
                <w:i/>
                <w:iCs/>
              </w:rPr>
              <w:t>OS 90 GB</w:t>
            </w:r>
          </w:p>
        </w:tc>
        <w:tc>
          <w:tcPr>
            <w:tcW w:w="2135" w:type="dxa"/>
          </w:tcPr>
          <w:p w14:paraId="114B8084" w14:textId="77777777" w:rsidR="00C80276" w:rsidRPr="003C322F" w:rsidRDefault="00C80276" w:rsidP="00D655DA">
            <w:pPr>
              <w:keepNext/>
              <w:spacing w:after="0"/>
              <w:rPr>
                <w:rFonts w:asciiTheme="minorHAnsi" w:hAnsiTheme="minorHAnsi" w:cs="Segoe UI"/>
                <w:color w:val="800000"/>
              </w:rPr>
            </w:pPr>
            <w:r w:rsidRPr="00FC4FBC">
              <w:rPr>
                <w:rFonts w:asciiTheme="minorHAnsi" w:hAnsiTheme="minorHAnsi" w:cstheme="minorHAnsi"/>
                <w:color w:val="800000"/>
              </w:rPr>
              <w:t>None(nfs)</w:t>
            </w:r>
          </w:p>
        </w:tc>
        <w:tc>
          <w:tcPr>
            <w:tcW w:w="1105" w:type="dxa"/>
          </w:tcPr>
          <w:p w14:paraId="188DF882" w14:textId="77777777" w:rsidR="00C80276" w:rsidRPr="003C322F" w:rsidRDefault="00C80276" w:rsidP="00D655DA">
            <w:pPr>
              <w:keepNext/>
              <w:spacing w:after="0"/>
              <w:jc w:val="center"/>
              <w:rPr>
                <w:rFonts w:asciiTheme="minorHAnsi" w:hAnsiTheme="minorHAnsi" w:cs="Segoe UI"/>
              </w:rPr>
            </w:pPr>
            <w:r w:rsidRPr="00FC4FBC">
              <w:rPr>
                <w:rFonts w:asciiTheme="minorHAnsi" w:hAnsiTheme="minorHAnsi" w:cstheme="minorHAnsi"/>
              </w:rPr>
              <w:t>/ELK-nfs</w:t>
            </w:r>
          </w:p>
        </w:tc>
        <w:tc>
          <w:tcPr>
            <w:tcW w:w="785" w:type="dxa"/>
          </w:tcPr>
          <w:p w14:paraId="198361AE" w14:textId="77777777" w:rsidR="00C80276" w:rsidRPr="003C322F" w:rsidRDefault="00C80276" w:rsidP="00D655DA">
            <w:pPr>
              <w:keepNext/>
              <w:spacing w:after="0"/>
              <w:jc w:val="center"/>
              <w:rPr>
                <w:rFonts w:asciiTheme="minorHAnsi" w:hAnsiTheme="minorHAnsi" w:cs="Segoe UI"/>
              </w:rPr>
            </w:pPr>
            <w:r>
              <w:rPr>
                <w:rFonts w:asciiTheme="minorHAnsi" w:hAnsiTheme="minorHAnsi" w:cs="Segoe UI"/>
              </w:rPr>
              <w:t>iw</w:t>
            </w:r>
          </w:p>
        </w:tc>
      </w:tr>
      <w:tr w:rsidR="00C80276" w:rsidRPr="003C322F" w14:paraId="39F9A114" w14:textId="77777777" w:rsidTr="00D655DA">
        <w:trPr>
          <w:trHeight w:val="310"/>
        </w:trPr>
        <w:tc>
          <w:tcPr>
            <w:tcW w:w="1635" w:type="dxa"/>
          </w:tcPr>
          <w:p w14:paraId="206ADCD8"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elastic-node-</w:t>
            </w:r>
            <w:r>
              <w:rPr>
                <w:rFonts w:asciiTheme="minorHAnsi" w:hAnsiTheme="minorHAnsi" w:cs="Segoe UI"/>
              </w:rPr>
              <w:t>6</w:t>
            </w:r>
          </w:p>
        </w:tc>
        <w:tc>
          <w:tcPr>
            <w:tcW w:w="849" w:type="dxa"/>
          </w:tcPr>
          <w:p w14:paraId="3EA7061D"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Linux</w:t>
            </w:r>
          </w:p>
        </w:tc>
        <w:tc>
          <w:tcPr>
            <w:tcW w:w="886" w:type="dxa"/>
          </w:tcPr>
          <w:p w14:paraId="28A2507E" w14:textId="77777777" w:rsidR="00C80276" w:rsidRPr="003C322F" w:rsidRDefault="00C80276" w:rsidP="00D655DA">
            <w:pPr>
              <w:spacing w:after="0"/>
              <w:jc w:val="center"/>
              <w:rPr>
                <w:rFonts w:asciiTheme="minorHAnsi" w:hAnsiTheme="minorHAnsi" w:cs="Segoe UI"/>
              </w:rPr>
            </w:pPr>
            <w:r>
              <w:rPr>
                <w:rFonts w:asciiTheme="minorHAnsi" w:hAnsiTheme="minorHAnsi" w:cs="Segoe UI"/>
              </w:rPr>
              <w:t>4</w:t>
            </w:r>
          </w:p>
        </w:tc>
        <w:tc>
          <w:tcPr>
            <w:tcW w:w="1149" w:type="dxa"/>
          </w:tcPr>
          <w:p w14:paraId="75F6AFF6"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64</w:t>
            </w:r>
          </w:p>
        </w:tc>
        <w:tc>
          <w:tcPr>
            <w:tcW w:w="1081" w:type="dxa"/>
          </w:tcPr>
          <w:p w14:paraId="13C9676E" w14:textId="77777777" w:rsidR="00C80276" w:rsidRPr="003C322F" w:rsidRDefault="00C80276" w:rsidP="00D655DA">
            <w:pPr>
              <w:spacing w:after="0"/>
              <w:rPr>
                <w:rFonts w:asciiTheme="minorHAnsi" w:hAnsiTheme="minorHAnsi" w:cs="Segoe UI"/>
                <w:i/>
                <w:iCs/>
              </w:rPr>
            </w:pPr>
            <w:r w:rsidRPr="003C322F">
              <w:rPr>
                <w:rFonts w:asciiTheme="minorHAnsi" w:hAnsiTheme="minorHAnsi" w:cs="Segoe UI"/>
                <w:i/>
                <w:iCs/>
              </w:rPr>
              <w:t>OS 90 GB</w:t>
            </w:r>
          </w:p>
        </w:tc>
        <w:tc>
          <w:tcPr>
            <w:tcW w:w="2135" w:type="dxa"/>
          </w:tcPr>
          <w:p w14:paraId="3091B291" w14:textId="77777777" w:rsidR="00C80276" w:rsidRPr="003C322F" w:rsidRDefault="00C80276" w:rsidP="00D655DA">
            <w:pPr>
              <w:keepNext/>
              <w:spacing w:after="0"/>
              <w:rPr>
                <w:rFonts w:asciiTheme="minorHAnsi" w:hAnsiTheme="minorHAnsi" w:cs="Segoe UI"/>
                <w:color w:val="800000"/>
              </w:rPr>
            </w:pPr>
            <w:r w:rsidRPr="00FC4FBC">
              <w:rPr>
                <w:rFonts w:asciiTheme="minorHAnsi" w:hAnsiTheme="minorHAnsi" w:cstheme="minorHAnsi"/>
                <w:color w:val="800000"/>
              </w:rPr>
              <w:t>None(nfs)</w:t>
            </w:r>
          </w:p>
        </w:tc>
        <w:tc>
          <w:tcPr>
            <w:tcW w:w="1105" w:type="dxa"/>
          </w:tcPr>
          <w:p w14:paraId="607C22B7" w14:textId="77777777" w:rsidR="00C80276" w:rsidRPr="003C322F" w:rsidRDefault="00C80276" w:rsidP="00D655DA">
            <w:pPr>
              <w:keepNext/>
              <w:spacing w:after="0"/>
              <w:jc w:val="center"/>
              <w:rPr>
                <w:rFonts w:asciiTheme="minorHAnsi" w:hAnsiTheme="minorHAnsi" w:cs="Segoe UI"/>
              </w:rPr>
            </w:pPr>
            <w:r w:rsidRPr="00FC4FBC">
              <w:rPr>
                <w:rFonts w:asciiTheme="minorHAnsi" w:hAnsiTheme="minorHAnsi" w:cstheme="minorHAnsi"/>
              </w:rPr>
              <w:t>/ELK-nfs</w:t>
            </w:r>
          </w:p>
        </w:tc>
        <w:tc>
          <w:tcPr>
            <w:tcW w:w="785" w:type="dxa"/>
          </w:tcPr>
          <w:p w14:paraId="154CAF9C" w14:textId="77777777" w:rsidR="00C80276" w:rsidRPr="003C322F" w:rsidRDefault="00C80276" w:rsidP="00D655DA">
            <w:pPr>
              <w:keepNext/>
              <w:spacing w:after="0"/>
              <w:jc w:val="center"/>
              <w:rPr>
                <w:rFonts w:asciiTheme="minorHAnsi" w:hAnsiTheme="minorHAnsi" w:cs="Segoe UI"/>
              </w:rPr>
            </w:pPr>
            <w:r>
              <w:rPr>
                <w:rFonts w:asciiTheme="minorHAnsi" w:hAnsiTheme="minorHAnsi" w:cs="Segoe UI"/>
              </w:rPr>
              <w:t>iw</w:t>
            </w:r>
          </w:p>
        </w:tc>
      </w:tr>
    </w:tbl>
    <w:p w14:paraId="38A558F4" w14:textId="77777777" w:rsidR="00C80276" w:rsidRDefault="00C80276" w:rsidP="00C80276"/>
    <w:p w14:paraId="3A525691" w14:textId="77777777" w:rsidR="00C80276" w:rsidRPr="00804BB6" w:rsidRDefault="00C80276" w:rsidP="00C80276">
      <w:pPr>
        <w:pStyle w:val="Heading3"/>
      </w:pPr>
      <w:bookmarkStart w:id="331" w:name="_Ref45184770"/>
      <w:bookmarkStart w:id="332" w:name="_Toc51142798"/>
      <w:bookmarkStart w:id="333" w:name="_Toc86994660"/>
      <w:bookmarkStart w:id="334" w:name="_Toc138075854"/>
      <w:r>
        <w:t>Logstash Nodes</w:t>
      </w:r>
      <w:bookmarkEnd w:id="331"/>
      <w:bookmarkEnd w:id="332"/>
      <w:bookmarkEnd w:id="333"/>
      <w:bookmarkEnd w:id="334"/>
    </w:p>
    <w:p w14:paraId="03CFCEEC" w14:textId="77777777" w:rsidR="00C80276" w:rsidRDefault="00C80276" w:rsidP="00C80276">
      <w:r>
        <w:t>Each site will have one Logstash instance with the minimum configuration described in the following table.</w:t>
      </w:r>
    </w:p>
    <w:p w14:paraId="5641E9D5" w14:textId="77777777" w:rsidR="00C80276" w:rsidRDefault="00C80276" w:rsidP="00C80276">
      <w:pPr>
        <w:pStyle w:val="Heading4"/>
      </w:pPr>
      <w:bookmarkStart w:id="335" w:name="_Toc138075855"/>
      <w:r>
        <w:t>Production (High &amp; Low), CTE and MTE</w:t>
      </w:r>
      <w:bookmarkEnd w:id="335"/>
    </w:p>
    <w:p w14:paraId="39B46FC3" w14:textId="039456C3" w:rsidR="00C80276" w:rsidRDefault="00C80276" w:rsidP="00C80276">
      <w:pPr>
        <w:pStyle w:val="Caption"/>
        <w:keepNext/>
        <w:spacing w:after="120"/>
      </w:pPr>
      <w:bookmarkStart w:id="336" w:name="_Toc82608359"/>
      <w:bookmarkStart w:id="337" w:name="_Toc135913157"/>
      <w:bookmarkStart w:id="338" w:name="_Toc135913170"/>
      <w:r>
        <w:t xml:space="preserve">Table </w:t>
      </w:r>
      <w:fldSimple w:instr=" SEQ Table \* ARABIC ">
        <w:r w:rsidR="00651143">
          <w:rPr>
            <w:noProof/>
          </w:rPr>
          <w:t>4</w:t>
        </w:r>
      </w:fldSimple>
      <w:bookmarkStart w:id="339" w:name="scroll-bookmark-5"/>
      <w:r>
        <w:t xml:space="preserve"> </w:t>
      </w:r>
      <w:r w:rsidRPr="008B4F85">
        <w:t xml:space="preserve">Logstash Hardware Requirements at </w:t>
      </w:r>
      <w:r>
        <w:t>S</w:t>
      </w:r>
      <w:r w:rsidRPr="008B4F85">
        <w:t>ites</w:t>
      </w:r>
      <w:bookmarkEnd w:id="336"/>
      <w:r>
        <w:t xml:space="preserve"> in Production and Test Enviornments</w:t>
      </w:r>
      <w:bookmarkEnd w:id="337"/>
      <w:bookmarkEnd w:id="338"/>
    </w:p>
    <w:tbl>
      <w:tblPr>
        <w:tblStyle w:val="TableGrid"/>
        <w:tblW w:w="9350" w:type="dxa"/>
        <w:jc w:val="center"/>
        <w:tblLook w:val="04A0" w:firstRow="1" w:lastRow="0" w:firstColumn="1" w:lastColumn="0" w:noHBand="0" w:noVBand="1"/>
      </w:tblPr>
      <w:tblGrid>
        <w:gridCol w:w="2165"/>
        <w:gridCol w:w="908"/>
        <w:gridCol w:w="1075"/>
        <w:gridCol w:w="1412"/>
        <w:gridCol w:w="1378"/>
        <w:gridCol w:w="1071"/>
        <w:gridCol w:w="1341"/>
      </w:tblGrid>
      <w:tr w:rsidR="00C80276" w:rsidRPr="003C322F" w14:paraId="32733EAF" w14:textId="77777777" w:rsidTr="00D655DA">
        <w:trPr>
          <w:trHeight w:val="277"/>
          <w:jc w:val="center"/>
        </w:trPr>
        <w:tc>
          <w:tcPr>
            <w:tcW w:w="0" w:type="auto"/>
            <w:shd w:val="clear" w:color="auto" w:fill="002060"/>
          </w:tcPr>
          <w:p w14:paraId="5A306E72"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VM Description</w:t>
            </w:r>
          </w:p>
        </w:tc>
        <w:tc>
          <w:tcPr>
            <w:tcW w:w="0" w:type="auto"/>
            <w:shd w:val="clear" w:color="auto" w:fill="002060"/>
          </w:tcPr>
          <w:p w14:paraId="0F09E6C1"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OS</w:t>
            </w:r>
          </w:p>
        </w:tc>
        <w:tc>
          <w:tcPr>
            <w:tcW w:w="0" w:type="auto"/>
            <w:shd w:val="clear" w:color="auto" w:fill="002060"/>
          </w:tcPr>
          <w:p w14:paraId="09E63DB4"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VCPUs</w:t>
            </w:r>
          </w:p>
        </w:tc>
        <w:tc>
          <w:tcPr>
            <w:tcW w:w="0" w:type="auto"/>
            <w:shd w:val="clear" w:color="auto" w:fill="002060"/>
          </w:tcPr>
          <w:p w14:paraId="60D9CFB8"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RAM(GB)</w:t>
            </w:r>
          </w:p>
        </w:tc>
        <w:tc>
          <w:tcPr>
            <w:tcW w:w="0" w:type="auto"/>
            <w:shd w:val="clear" w:color="auto" w:fill="002060"/>
          </w:tcPr>
          <w:p w14:paraId="1F02C1ED" w14:textId="77777777" w:rsidR="00C80276" w:rsidRPr="003C322F" w:rsidRDefault="00C80276" w:rsidP="00D655DA">
            <w:pPr>
              <w:spacing w:after="0"/>
              <w:rPr>
                <w:rFonts w:asciiTheme="minorHAnsi" w:hAnsiTheme="minorHAnsi" w:cs="Segoe UI"/>
                <w:b/>
                <w:bCs/>
                <w:iCs/>
                <w:color w:val="FFFFFF" w:themeColor="background1"/>
              </w:rPr>
            </w:pPr>
            <w:r w:rsidRPr="003C322F">
              <w:rPr>
                <w:rFonts w:asciiTheme="minorHAnsi" w:hAnsiTheme="minorHAnsi" w:cs="Segoe UI"/>
                <w:b/>
                <w:bCs/>
                <w:iCs/>
                <w:color w:val="FFFFFF" w:themeColor="background1"/>
              </w:rPr>
              <w:t>Disk 0</w:t>
            </w:r>
          </w:p>
        </w:tc>
        <w:tc>
          <w:tcPr>
            <w:tcW w:w="0" w:type="auto"/>
            <w:shd w:val="clear" w:color="auto" w:fill="002060"/>
          </w:tcPr>
          <w:p w14:paraId="47D67325"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Disk 1</w:t>
            </w:r>
          </w:p>
        </w:tc>
        <w:tc>
          <w:tcPr>
            <w:tcW w:w="0" w:type="auto"/>
            <w:shd w:val="clear" w:color="auto" w:fill="002060"/>
          </w:tcPr>
          <w:p w14:paraId="090C2850" w14:textId="77777777" w:rsidR="00C80276" w:rsidRPr="003C322F" w:rsidRDefault="00C80276" w:rsidP="00D655DA">
            <w:pPr>
              <w:spacing w:after="0"/>
              <w:rPr>
                <w:rFonts w:asciiTheme="minorHAnsi" w:hAnsiTheme="minorHAnsi" w:cs="Segoe UI"/>
                <w:b/>
                <w:bCs/>
                <w:color w:val="FFFFFF" w:themeColor="background1"/>
              </w:rPr>
            </w:pPr>
            <w:r>
              <w:rPr>
                <w:rFonts w:asciiTheme="minorHAnsi" w:hAnsiTheme="minorHAnsi" w:cs="Segoe UI"/>
                <w:b/>
                <w:bCs/>
                <w:color w:val="FFFFFF" w:themeColor="background1"/>
              </w:rPr>
              <w:t>Data Dir</w:t>
            </w:r>
          </w:p>
        </w:tc>
      </w:tr>
      <w:tr w:rsidR="00C80276" w:rsidRPr="003C322F" w14:paraId="0F3DAEEB" w14:textId="77777777" w:rsidTr="00D655DA">
        <w:trPr>
          <w:trHeight w:val="277"/>
          <w:jc w:val="center"/>
        </w:trPr>
        <w:tc>
          <w:tcPr>
            <w:tcW w:w="0" w:type="auto"/>
            <w:hideMark/>
          </w:tcPr>
          <w:p w14:paraId="0A388D34"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Logstash</w:t>
            </w:r>
          </w:p>
        </w:tc>
        <w:tc>
          <w:tcPr>
            <w:tcW w:w="0" w:type="auto"/>
            <w:hideMark/>
          </w:tcPr>
          <w:p w14:paraId="368DBE43"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Linux</w:t>
            </w:r>
          </w:p>
        </w:tc>
        <w:tc>
          <w:tcPr>
            <w:tcW w:w="0" w:type="auto"/>
            <w:hideMark/>
          </w:tcPr>
          <w:p w14:paraId="76C8D6EB"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8</w:t>
            </w:r>
          </w:p>
        </w:tc>
        <w:tc>
          <w:tcPr>
            <w:tcW w:w="0" w:type="auto"/>
            <w:hideMark/>
          </w:tcPr>
          <w:p w14:paraId="11E9F99F"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32</w:t>
            </w:r>
          </w:p>
        </w:tc>
        <w:tc>
          <w:tcPr>
            <w:tcW w:w="0" w:type="auto"/>
            <w:hideMark/>
          </w:tcPr>
          <w:p w14:paraId="581A132A" w14:textId="77777777" w:rsidR="00C80276" w:rsidRPr="003C322F" w:rsidRDefault="00C80276" w:rsidP="00D655DA">
            <w:pPr>
              <w:spacing w:after="0"/>
              <w:rPr>
                <w:rFonts w:asciiTheme="minorHAnsi" w:hAnsiTheme="minorHAnsi" w:cs="Segoe UI"/>
              </w:rPr>
            </w:pPr>
            <w:r w:rsidRPr="003C322F">
              <w:rPr>
                <w:rFonts w:asciiTheme="minorHAnsi" w:hAnsiTheme="minorHAnsi" w:cs="Segoe UI"/>
                <w:i/>
                <w:iCs/>
              </w:rPr>
              <w:t>OS 90 GB</w:t>
            </w:r>
          </w:p>
        </w:tc>
        <w:tc>
          <w:tcPr>
            <w:tcW w:w="0" w:type="auto"/>
            <w:hideMark/>
          </w:tcPr>
          <w:p w14:paraId="7B5E1A41" w14:textId="77777777" w:rsidR="00C80276" w:rsidRPr="003C322F" w:rsidRDefault="00C80276" w:rsidP="00D655DA">
            <w:pPr>
              <w:keepNext/>
              <w:spacing w:after="0"/>
              <w:rPr>
                <w:rFonts w:asciiTheme="minorHAnsi" w:hAnsiTheme="minorHAnsi" w:cs="Segoe UI"/>
              </w:rPr>
            </w:pPr>
            <w:r w:rsidRPr="003C322F">
              <w:rPr>
                <w:rFonts w:asciiTheme="minorHAnsi" w:hAnsiTheme="minorHAnsi" w:cs="Segoe UI"/>
              </w:rPr>
              <w:t>500GB</w:t>
            </w:r>
          </w:p>
        </w:tc>
        <w:tc>
          <w:tcPr>
            <w:tcW w:w="0" w:type="auto"/>
          </w:tcPr>
          <w:p w14:paraId="6422344F" w14:textId="77777777" w:rsidR="00C80276" w:rsidRPr="003C322F" w:rsidRDefault="00C80276" w:rsidP="00D655DA">
            <w:pPr>
              <w:keepNext/>
              <w:spacing w:after="0"/>
              <w:rPr>
                <w:rFonts w:asciiTheme="minorHAnsi" w:hAnsiTheme="minorHAnsi" w:cs="Segoe UI"/>
              </w:rPr>
            </w:pPr>
            <w:r>
              <w:rPr>
                <w:rFonts w:asciiTheme="minorHAnsi" w:hAnsiTheme="minorHAnsi" w:cs="Segoe UI"/>
              </w:rPr>
              <w:t>ELK-local</w:t>
            </w:r>
          </w:p>
        </w:tc>
      </w:tr>
    </w:tbl>
    <w:p w14:paraId="4C6C1648" w14:textId="77777777" w:rsidR="00C80276" w:rsidRDefault="00C80276" w:rsidP="00C80276"/>
    <w:p w14:paraId="699FA8BD" w14:textId="77777777" w:rsidR="00C80276" w:rsidRDefault="00C80276" w:rsidP="00C80276">
      <w:pPr>
        <w:pStyle w:val="Heading4"/>
      </w:pPr>
      <w:bookmarkStart w:id="340" w:name="_Toc138075856"/>
      <w:r>
        <w:t>REL</w:t>
      </w:r>
      <w:bookmarkEnd w:id="340"/>
      <w:r>
        <w:t xml:space="preserve"> </w:t>
      </w:r>
    </w:p>
    <w:p w14:paraId="2D1939AC" w14:textId="48414B46" w:rsidR="00C80276" w:rsidRDefault="00C80276" w:rsidP="00C80276">
      <w:pPr>
        <w:pStyle w:val="Caption"/>
        <w:keepNext/>
        <w:spacing w:after="120"/>
      </w:pPr>
      <w:bookmarkStart w:id="341" w:name="_Toc135913158"/>
      <w:bookmarkStart w:id="342" w:name="_Toc135913171"/>
      <w:r>
        <w:t xml:space="preserve">Table </w:t>
      </w:r>
      <w:fldSimple w:instr=" SEQ Table \* ARABIC ">
        <w:r w:rsidR="00651143">
          <w:rPr>
            <w:noProof/>
          </w:rPr>
          <w:t>5</w:t>
        </w:r>
      </w:fldSimple>
      <w:r>
        <w:t xml:space="preserve"> </w:t>
      </w:r>
      <w:r w:rsidRPr="008B4F85">
        <w:t>Logstash Hardware Requirements</w:t>
      </w:r>
      <w:r>
        <w:t xml:space="preserve"> for REL</w:t>
      </w:r>
      <w:bookmarkEnd w:id="341"/>
      <w:bookmarkEnd w:id="342"/>
    </w:p>
    <w:tbl>
      <w:tblPr>
        <w:tblStyle w:val="TableGrid"/>
        <w:tblW w:w="9350" w:type="dxa"/>
        <w:jc w:val="center"/>
        <w:tblLook w:val="04A0" w:firstRow="1" w:lastRow="0" w:firstColumn="1" w:lastColumn="0" w:noHBand="0" w:noVBand="1"/>
      </w:tblPr>
      <w:tblGrid>
        <w:gridCol w:w="2165"/>
        <w:gridCol w:w="908"/>
        <w:gridCol w:w="1075"/>
        <w:gridCol w:w="1412"/>
        <w:gridCol w:w="1378"/>
        <w:gridCol w:w="1071"/>
        <w:gridCol w:w="1341"/>
      </w:tblGrid>
      <w:tr w:rsidR="00C80276" w:rsidRPr="003C322F" w14:paraId="60BAB8F9" w14:textId="77777777" w:rsidTr="00D655DA">
        <w:trPr>
          <w:trHeight w:val="277"/>
          <w:jc w:val="center"/>
        </w:trPr>
        <w:tc>
          <w:tcPr>
            <w:tcW w:w="0" w:type="auto"/>
            <w:shd w:val="clear" w:color="auto" w:fill="002060"/>
          </w:tcPr>
          <w:p w14:paraId="3BC63B40"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VM Description</w:t>
            </w:r>
          </w:p>
        </w:tc>
        <w:tc>
          <w:tcPr>
            <w:tcW w:w="0" w:type="auto"/>
            <w:shd w:val="clear" w:color="auto" w:fill="002060"/>
          </w:tcPr>
          <w:p w14:paraId="3EDBCFD4"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OS</w:t>
            </w:r>
          </w:p>
        </w:tc>
        <w:tc>
          <w:tcPr>
            <w:tcW w:w="0" w:type="auto"/>
            <w:shd w:val="clear" w:color="auto" w:fill="002060"/>
          </w:tcPr>
          <w:p w14:paraId="11C0E018"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VCPUs</w:t>
            </w:r>
          </w:p>
        </w:tc>
        <w:tc>
          <w:tcPr>
            <w:tcW w:w="0" w:type="auto"/>
            <w:shd w:val="clear" w:color="auto" w:fill="002060"/>
          </w:tcPr>
          <w:p w14:paraId="2F61B7A9"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RAM(GB)</w:t>
            </w:r>
          </w:p>
        </w:tc>
        <w:tc>
          <w:tcPr>
            <w:tcW w:w="0" w:type="auto"/>
            <w:shd w:val="clear" w:color="auto" w:fill="002060"/>
          </w:tcPr>
          <w:p w14:paraId="52CF980C" w14:textId="77777777" w:rsidR="00C80276" w:rsidRPr="003C322F" w:rsidRDefault="00C80276" w:rsidP="00D655DA">
            <w:pPr>
              <w:spacing w:after="0"/>
              <w:rPr>
                <w:rFonts w:asciiTheme="minorHAnsi" w:hAnsiTheme="minorHAnsi" w:cs="Segoe UI"/>
                <w:b/>
                <w:bCs/>
                <w:iCs/>
                <w:color w:val="FFFFFF" w:themeColor="background1"/>
              </w:rPr>
            </w:pPr>
            <w:r w:rsidRPr="003C322F">
              <w:rPr>
                <w:rFonts w:asciiTheme="minorHAnsi" w:hAnsiTheme="minorHAnsi" w:cs="Segoe UI"/>
                <w:b/>
                <w:bCs/>
                <w:iCs/>
                <w:color w:val="FFFFFF" w:themeColor="background1"/>
              </w:rPr>
              <w:t>Disk 0</w:t>
            </w:r>
          </w:p>
        </w:tc>
        <w:tc>
          <w:tcPr>
            <w:tcW w:w="0" w:type="auto"/>
            <w:shd w:val="clear" w:color="auto" w:fill="002060"/>
          </w:tcPr>
          <w:p w14:paraId="0108F368" w14:textId="77777777" w:rsidR="00C80276" w:rsidRPr="003C322F" w:rsidRDefault="00C80276" w:rsidP="00D655DA">
            <w:pPr>
              <w:spacing w:after="0"/>
              <w:rPr>
                <w:rFonts w:asciiTheme="minorHAnsi" w:hAnsiTheme="minorHAnsi" w:cs="Segoe UI"/>
                <w:b/>
                <w:bCs/>
                <w:color w:val="FFFFFF" w:themeColor="background1"/>
              </w:rPr>
            </w:pPr>
            <w:r w:rsidRPr="003C322F">
              <w:rPr>
                <w:rFonts w:asciiTheme="minorHAnsi" w:hAnsiTheme="minorHAnsi" w:cs="Segoe UI"/>
                <w:b/>
                <w:bCs/>
                <w:color w:val="FFFFFF" w:themeColor="background1"/>
              </w:rPr>
              <w:t>Disk 1</w:t>
            </w:r>
          </w:p>
        </w:tc>
        <w:tc>
          <w:tcPr>
            <w:tcW w:w="0" w:type="auto"/>
            <w:shd w:val="clear" w:color="auto" w:fill="002060"/>
          </w:tcPr>
          <w:p w14:paraId="4F6E9799" w14:textId="77777777" w:rsidR="00C80276" w:rsidRPr="003C322F" w:rsidRDefault="00C80276" w:rsidP="00D655DA">
            <w:pPr>
              <w:spacing w:after="0"/>
              <w:rPr>
                <w:rFonts w:asciiTheme="minorHAnsi" w:hAnsiTheme="minorHAnsi" w:cs="Segoe UI"/>
                <w:b/>
                <w:bCs/>
                <w:color w:val="FFFFFF" w:themeColor="background1"/>
              </w:rPr>
            </w:pPr>
            <w:r>
              <w:rPr>
                <w:rFonts w:asciiTheme="minorHAnsi" w:hAnsiTheme="minorHAnsi" w:cs="Segoe UI"/>
                <w:b/>
                <w:bCs/>
                <w:color w:val="FFFFFF" w:themeColor="background1"/>
              </w:rPr>
              <w:t>Data Dir</w:t>
            </w:r>
          </w:p>
        </w:tc>
      </w:tr>
      <w:tr w:rsidR="00C80276" w:rsidRPr="003C322F" w14:paraId="1200D7A3" w14:textId="77777777" w:rsidTr="00D655DA">
        <w:trPr>
          <w:trHeight w:val="277"/>
          <w:jc w:val="center"/>
        </w:trPr>
        <w:tc>
          <w:tcPr>
            <w:tcW w:w="0" w:type="auto"/>
            <w:hideMark/>
          </w:tcPr>
          <w:p w14:paraId="76571F71"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Logstash</w:t>
            </w:r>
          </w:p>
        </w:tc>
        <w:tc>
          <w:tcPr>
            <w:tcW w:w="0" w:type="auto"/>
            <w:hideMark/>
          </w:tcPr>
          <w:p w14:paraId="075E1CFA" w14:textId="77777777" w:rsidR="00C80276" w:rsidRPr="003C322F" w:rsidRDefault="00C80276" w:rsidP="00D655DA">
            <w:pPr>
              <w:spacing w:after="0"/>
              <w:rPr>
                <w:rFonts w:asciiTheme="minorHAnsi" w:hAnsiTheme="minorHAnsi" w:cs="Segoe UI"/>
              </w:rPr>
            </w:pPr>
            <w:r w:rsidRPr="003C322F">
              <w:rPr>
                <w:rFonts w:asciiTheme="minorHAnsi" w:hAnsiTheme="minorHAnsi" w:cs="Segoe UI"/>
              </w:rPr>
              <w:t>Linux</w:t>
            </w:r>
          </w:p>
        </w:tc>
        <w:tc>
          <w:tcPr>
            <w:tcW w:w="0" w:type="auto"/>
            <w:hideMark/>
          </w:tcPr>
          <w:p w14:paraId="408A5E17" w14:textId="77777777" w:rsidR="00C80276" w:rsidRPr="003C322F" w:rsidRDefault="00C80276" w:rsidP="00D655DA">
            <w:pPr>
              <w:spacing w:after="0"/>
              <w:jc w:val="center"/>
              <w:rPr>
                <w:rFonts w:asciiTheme="minorHAnsi" w:hAnsiTheme="minorHAnsi" w:cs="Segoe UI"/>
              </w:rPr>
            </w:pPr>
            <w:r>
              <w:rPr>
                <w:rFonts w:asciiTheme="minorHAnsi" w:hAnsiTheme="minorHAnsi" w:cs="Segoe UI"/>
              </w:rPr>
              <w:t>4</w:t>
            </w:r>
          </w:p>
        </w:tc>
        <w:tc>
          <w:tcPr>
            <w:tcW w:w="0" w:type="auto"/>
            <w:hideMark/>
          </w:tcPr>
          <w:p w14:paraId="174865D6" w14:textId="77777777" w:rsidR="00C80276" w:rsidRPr="003C322F" w:rsidRDefault="00C80276" w:rsidP="00D655DA">
            <w:pPr>
              <w:spacing w:after="0"/>
              <w:jc w:val="center"/>
              <w:rPr>
                <w:rFonts w:asciiTheme="minorHAnsi" w:hAnsiTheme="minorHAnsi" w:cs="Segoe UI"/>
              </w:rPr>
            </w:pPr>
            <w:r w:rsidRPr="003C322F">
              <w:rPr>
                <w:rFonts w:asciiTheme="minorHAnsi" w:hAnsiTheme="minorHAnsi" w:cs="Segoe UI"/>
              </w:rPr>
              <w:t>32</w:t>
            </w:r>
          </w:p>
        </w:tc>
        <w:tc>
          <w:tcPr>
            <w:tcW w:w="0" w:type="auto"/>
            <w:hideMark/>
          </w:tcPr>
          <w:p w14:paraId="4F776F2D" w14:textId="77777777" w:rsidR="00C80276" w:rsidRPr="003C322F" w:rsidRDefault="00C80276" w:rsidP="00D655DA">
            <w:pPr>
              <w:spacing w:after="0"/>
              <w:rPr>
                <w:rFonts w:asciiTheme="minorHAnsi" w:hAnsiTheme="minorHAnsi" w:cs="Segoe UI"/>
              </w:rPr>
            </w:pPr>
            <w:r w:rsidRPr="003C322F">
              <w:rPr>
                <w:rFonts w:asciiTheme="minorHAnsi" w:hAnsiTheme="minorHAnsi" w:cs="Segoe UI"/>
                <w:i/>
                <w:iCs/>
              </w:rPr>
              <w:t>OS 90 GB</w:t>
            </w:r>
          </w:p>
        </w:tc>
        <w:tc>
          <w:tcPr>
            <w:tcW w:w="0" w:type="auto"/>
            <w:hideMark/>
          </w:tcPr>
          <w:p w14:paraId="33F0E02C" w14:textId="77777777" w:rsidR="00C80276" w:rsidRPr="003C322F" w:rsidRDefault="00C80276" w:rsidP="00D655DA">
            <w:pPr>
              <w:keepNext/>
              <w:spacing w:after="0"/>
              <w:rPr>
                <w:rFonts w:asciiTheme="minorHAnsi" w:hAnsiTheme="minorHAnsi" w:cs="Segoe UI"/>
              </w:rPr>
            </w:pPr>
            <w:r w:rsidRPr="003C322F">
              <w:rPr>
                <w:rFonts w:asciiTheme="minorHAnsi" w:hAnsiTheme="minorHAnsi" w:cs="Segoe UI"/>
              </w:rPr>
              <w:t>500GB</w:t>
            </w:r>
          </w:p>
        </w:tc>
        <w:tc>
          <w:tcPr>
            <w:tcW w:w="0" w:type="auto"/>
          </w:tcPr>
          <w:p w14:paraId="3AD4D51F" w14:textId="77777777" w:rsidR="00C80276" w:rsidRPr="003C322F" w:rsidRDefault="00C80276" w:rsidP="00D655DA">
            <w:pPr>
              <w:keepNext/>
              <w:spacing w:after="0"/>
              <w:rPr>
                <w:rFonts w:asciiTheme="minorHAnsi" w:hAnsiTheme="minorHAnsi" w:cs="Segoe UI"/>
              </w:rPr>
            </w:pPr>
            <w:r>
              <w:rPr>
                <w:rFonts w:asciiTheme="minorHAnsi" w:hAnsiTheme="minorHAnsi" w:cs="Segoe UI"/>
              </w:rPr>
              <w:t>ELK-local</w:t>
            </w:r>
          </w:p>
        </w:tc>
      </w:tr>
    </w:tbl>
    <w:p w14:paraId="455D45BB" w14:textId="77777777" w:rsidR="00C80276" w:rsidRDefault="00C80276" w:rsidP="00C80276"/>
    <w:p w14:paraId="2648F5A5" w14:textId="77777777" w:rsidR="00C80276" w:rsidRDefault="00C80276" w:rsidP="00C80276">
      <w:pPr>
        <w:pStyle w:val="Heading2"/>
      </w:pPr>
      <w:bookmarkStart w:id="343" w:name="_Toc51142799"/>
      <w:bookmarkStart w:id="344" w:name="_Toc86994661"/>
      <w:bookmarkStart w:id="345" w:name="_Toc138075857"/>
      <w:bookmarkEnd w:id="339"/>
      <w:r>
        <w:t>Minimum Software Requirements</w:t>
      </w:r>
      <w:bookmarkEnd w:id="343"/>
      <w:bookmarkEnd w:id="344"/>
      <w:bookmarkEnd w:id="345"/>
    </w:p>
    <w:p w14:paraId="58048532" w14:textId="77777777" w:rsidR="00C80276" w:rsidRDefault="00C80276" w:rsidP="00C80276">
      <w:r>
        <w:t>Each Elastic and Logstash VM should be installed with RedHat Linux version 7.3 or greater. After the installation of the Linux operating system, each node should be joined to Puppet to become a Puppet client, at which time Puppet will manage the configuration of each system.</w:t>
      </w:r>
    </w:p>
    <w:p w14:paraId="4076A93A" w14:textId="77777777" w:rsidR="00C80276" w:rsidRDefault="00C80276" w:rsidP="00C80276">
      <w:r>
        <w:t>Service Account Kerberos Management (SAKM) must then be installed on each VM and configured to sustain the Kerberos ticket for the Elastic service account for the site where the VM resides. Example (00_elastic.svc).</w:t>
      </w:r>
    </w:p>
    <w:p w14:paraId="2346FCA6" w14:textId="77777777" w:rsidR="00C80276" w:rsidRDefault="00C80276" w:rsidP="00C80276">
      <w:pPr>
        <w:pStyle w:val="Heading2"/>
      </w:pPr>
      <w:bookmarkStart w:id="346" w:name="scroll-bookmark-7"/>
      <w:bookmarkStart w:id="347" w:name="_Toc39643842"/>
      <w:bookmarkStart w:id="348" w:name="_Toc86994662"/>
      <w:bookmarkStart w:id="349" w:name="_Toc138075858"/>
      <w:r>
        <w:t>Site Requirements</w:t>
      </w:r>
      <w:bookmarkEnd w:id="346"/>
      <w:bookmarkEnd w:id="347"/>
      <w:bookmarkEnd w:id="348"/>
      <w:bookmarkEnd w:id="349"/>
    </w:p>
    <w:p w14:paraId="75573954" w14:textId="4EB42003" w:rsidR="00C80276" w:rsidRDefault="00C80276" w:rsidP="00C80276">
      <w:r>
        <w:t xml:space="preserve">Prior to installation, a Logstash VM must be provisioned at each site data is to be ingested from; see Section </w:t>
      </w:r>
      <w:r>
        <w:fldChar w:fldCharType="begin"/>
      </w:r>
      <w:r>
        <w:instrText xml:space="preserve"> REF _Ref45184770 \r \h </w:instrText>
      </w:r>
      <w:r>
        <w:fldChar w:fldCharType="separate"/>
      </w:r>
      <w:r w:rsidR="00651143">
        <w:t>2.1.2</w:t>
      </w:r>
      <w:r>
        <w:fldChar w:fldCharType="end"/>
      </w:r>
      <w:r>
        <w:t xml:space="preserve"> for hardware requirements. The installation of all the Logstash software and all collection components at the site can be done remotely so no actual site presence is necessary.</w:t>
      </w:r>
    </w:p>
    <w:p w14:paraId="2E3F413B" w14:textId="77777777" w:rsidR="00C80276" w:rsidRDefault="00C80276" w:rsidP="00C80276">
      <w:pPr>
        <w:rPr>
          <w:rFonts w:cs="Times New Roman"/>
        </w:rPr>
      </w:pPr>
    </w:p>
    <w:p w14:paraId="4BB635B2" w14:textId="77777777" w:rsidR="00C80276" w:rsidRDefault="00C80276" w:rsidP="00C80276">
      <w:pPr>
        <w:pStyle w:val="Heading1"/>
      </w:pPr>
      <w:bookmarkStart w:id="350" w:name="_Toc86994663"/>
      <w:bookmarkStart w:id="351" w:name="_Toc138075859"/>
      <w:r>
        <w:lastRenderedPageBreak/>
        <w:t>Security Considerations</w:t>
      </w:r>
      <w:bookmarkEnd w:id="350"/>
      <w:bookmarkEnd w:id="351"/>
    </w:p>
    <w:p w14:paraId="2836CF86" w14:textId="77777777" w:rsidR="00C80276" w:rsidRDefault="00C80276" w:rsidP="00C80276">
      <w:pPr>
        <w:rPr>
          <w:rFonts w:cs="Times New Roman"/>
        </w:rPr>
      </w:pPr>
      <w:bookmarkStart w:id="352" w:name="_Hlk53042455"/>
      <w:r>
        <w:t>Several types of administrators and privileges will be needed during this installation. Ensure that the installer has proper access rights to execute these installation procedures.</w:t>
      </w:r>
      <w:bookmarkEnd w:id="352"/>
      <w:r>
        <w:t xml:space="preserve">  </w:t>
      </w:r>
      <w:r>
        <w:rPr>
          <w:rFonts w:cs="Times New Roman"/>
        </w:rPr>
        <w:t xml:space="preserve">Scan load Scan as directed by normal operations. </w:t>
      </w:r>
    </w:p>
    <w:p w14:paraId="6614B950" w14:textId="77777777" w:rsidR="00C80276" w:rsidRPr="00C80276" w:rsidRDefault="00C80276" w:rsidP="003667C7"/>
    <w:p w14:paraId="0F6F161D" w14:textId="23FFDD3D" w:rsidR="00D22662" w:rsidRDefault="00D22662" w:rsidP="00D22662">
      <w:pPr>
        <w:pStyle w:val="Heading1"/>
      </w:pPr>
      <w:bookmarkStart w:id="353" w:name="_Toc135390409"/>
      <w:bookmarkStart w:id="354" w:name="_Toc135390626"/>
      <w:bookmarkStart w:id="355" w:name="_Toc135390410"/>
      <w:bookmarkStart w:id="356" w:name="_Toc135390627"/>
      <w:bookmarkStart w:id="357" w:name="_Toc135390411"/>
      <w:bookmarkStart w:id="358" w:name="_Toc135390628"/>
      <w:bookmarkStart w:id="359" w:name="_Toc135390412"/>
      <w:bookmarkStart w:id="360" w:name="_Toc135390629"/>
      <w:bookmarkStart w:id="361" w:name="_Toc39643844"/>
      <w:bookmarkStart w:id="362" w:name="_Toc138075860"/>
      <w:bookmarkEnd w:id="353"/>
      <w:bookmarkEnd w:id="354"/>
      <w:bookmarkEnd w:id="355"/>
      <w:bookmarkEnd w:id="356"/>
      <w:bookmarkEnd w:id="357"/>
      <w:bookmarkEnd w:id="358"/>
      <w:bookmarkEnd w:id="359"/>
      <w:bookmarkEnd w:id="360"/>
      <w:r>
        <w:lastRenderedPageBreak/>
        <w:t>Prerequisites</w:t>
      </w:r>
      <w:bookmarkEnd w:id="361"/>
      <w:bookmarkEnd w:id="362"/>
    </w:p>
    <w:p w14:paraId="17BC866B" w14:textId="77777777" w:rsidR="007A3864" w:rsidRPr="00492BE1" w:rsidRDefault="007A3864" w:rsidP="007A3864">
      <w:r>
        <w:t xml:space="preserve">This document provides instructions to do an initial installation of Enterprise Elasticsearch at version 8.6.2or upgrade Elasticsearch version 7.17.6 to version 8.6.2. </w:t>
      </w:r>
    </w:p>
    <w:p w14:paraId="632701AC" w14:textId="06A78F81" w:rsidR="00BB268E" w:rsidRDefault="00BB268E" w:rsidP="00BB268E">
      <w:pPr>
        <w:pStyle w:val="Heading2"/>
      </w:pPr>
      <w:bookmarkStart w:id="363" w:name="_Toc135390414"/>
      <w:bookmarkStart w:id="364" w:name="_Toc135390631"/>
      <w:bookmarkStart w:id="365" w:name="_Toc135390415"/>
      <w:bookmarkStart w:id="366" w:name="_Toc135390632"/>
      <w:bookmarkStart w:id="367" w:name="_Toc135390416"/>
      <w:bookmarkStart w:id="368" w:name="_Toc135390633"/>
      <w:bookmarkStart w:id="369" w:name="_Toc138075861"/>
      <w:bookmarkEnd w:id="363"/>
      <w:bookmarkEnd w:id="364"/>
      <w:bookmarkEnd w:id="365"/>
      <w:bookmarkEnd w:id="366"/>
      <w:bookmarkEnd w:id="367"/>
      <w:bookmarkEnd w:id="368"/>
      <w:r>
        <w:t>Additional Documents Required for Installation</w:t>
      </w:r>
      <w:bookmarkEnd w:id="369"/>
    </w:p>
    <w:p w14:paraId="0204D326" w14:textId="2321B6C1" w:rsidR="00757943" w:rsidRPr="00483CA4" w:rsidRDefault="000C2AA2">
      <w:pPr>
        <w:pStyle w:val="ListParagraph"/>
        <w:numPr>
          <w:ilvl w:val="0"/>
          <w:numId w:val="87"/>
        </w:numPr>
        <w:rPr>
          <w:rFonts w:ascii="FabricMDL2Icons" w:hAnsi="FabricMDL2Icons" w:cs="Segoe UI"/>
          <w:bdr w:val="none" w:sz="0" w:space="0" w:color="auto" w:frame="1"/>
        </w:rPr>
      </w:pPr>
      <w:bookmarkStart w:id="370" w:name="_Hlk53645711"/>
      <w:r w:rsidRPr="00483CA4">
        <w:rPr>
          <w:i/>
          <w:iCs/>
        </w:rPr>
        <w:t>ES-018 – SCCM – Instructions for Building an SCCM Package to Install Beats for Windows</w:t>
      </w:r>
      <w:bookmarkEnd w:id="370"/>
      <w:r w:rsidRPr="00757943">
        <w:t>.</w:t>
      </w:r>
    </w:p>
    <w:p w14:paraId="48C7A753" w14:textId="6090A453" w:rsidR="00A44893" w:rsidRDefault="00A44893" w:rsidP="00D1408D">
      <w:pPr>
        <w:pStyle w:val="Heading2"/>
      </w:pPr>
      <w:bookmarkStart w:id="371" w:name="_Toc129612010"/>
      <w:bookmarkStart w:id="372" w:name="_Toc129612011"/>
      <w:bookmarkStart w:id="373" w:name="_Toc138075862"/>
      <w:bookmarkEnd w:id="371"/>
      <w:bookmarkEnd w:id="372"/>
      <w:r>
        <w:t>Roles Required</w:t>
      </w:r>
      <w:bookmarkEnd w:id="373"/>
    </w:p>
    <w:p w14:paraId="2A269712" w14:textId="77777777" w:rsidR="00C05050" w:rsidRDefault="00C05050" w:rsidP="00C05050">
      <w:r w:rsidRPr="0005114B">
        <w:t xml:space="preserve">This document assumes the user is a Linux administrator and that the </w:t>
      </w:r>
      <w:r>
        <w:t>OA</w:t>
      </w:r>
      <w:r w:rsidRPr="0005114B">
        <w:t xml:space="preserve"> System is up and available.</w:t>
      </w:r>
      <w:r>
        <w:t xml:space="preserve"> Subject Matter Experts/Administrators in the following areas will also be necessary for portions of the installation:</w:t>
      </w:r>
    </w:p>
    <w:p w14:paraId="257E5672" w14:textId="77777777" w:rsidR="00C05050" w:rsidRPr="00EC4D08" w:rsidRDefault="00C05050">
      <w:pPr>
        <w:pStyle w:val="ListParagraph"/>
        <w:numPr>
          <w:ilvl w:val="0"/>
          <w:numId w:val="11"/>
        </w:numPr>
        <w:ind w:left="780"/>
        <w:rPr>
          <w:color w:val="0563C1" w:themeColor="hyperlink"/>
          <w:u w:val="single"/>
        </w:rPr>
      </w:pPr>
      <w:r>
        <w:t xml:space="preserve">Puppet </w:t>
      </w:r>
    </w:p>
    <w:p w14:paraId="7AC72322" w14:textId="77777777" w:rsidR="00C05050" w:rsidRPr="00C87F8C" w:rsidRDefault="00C05050">
      <w:pPr>
        <w:pStyle w:val="ListParagraph"/>
        <w:numPr>
          <w:ilvl w:val="0"/>
          <w:numId w:val="11"/>
        </w:numPr>
        <w:ind w:left="780"/>
        <w:rPr>
          <w:color w:val="0563C1" w:themeColor="hyperlink"/>
          <w:u w:val="single"/>
        </w:rPr>
      </w:pPr>
      <w:r w:rsidRPr="009E6DAD">
        <w:t xml:space="preserve">System Center Configuration Manager </w:t>
      </w:r>
      <w:r>
        <w:t>(SCCM)</w:t>
      </w:r>
    </w:p>
    <w:p w14:paraId="449BD9BF" w14:textId="77777777" w:rsidR="00C05050" w:rsidRPr="00C82D46" w:rsidRDefault="00C05050">
      <w:pPr>
        <w:pStyle w:val="ListParagraph"/>
        <w:numPr>
          <w:ilvl w:val="0"/>
          <w:numId w:val="11"/>
        </w:numPr>
        <w:ind w:left="780"/>
        <w:rPr>
          <w:u w:val="single"/>
        </w:rPr>
      </w:pPr>
      <w:r w:rsidRPr="00C82D46">
        <w:t>Domain Administrator</w:t>
      </w:r>
    </w:p>
    <w:p w14:paraId="29FD3ABF" w14:textId="77777777" w:rsidR="00C05050" w:rsidRPr="00C82D46" w:rsidRDefault="00C05050">
      <w:pPr>
        <w:pStyle w:val="ListParagraph"/>
        <w:numPr>
          <w:ilvl w:val="0"/>
          <w:numId w:val="11"/>
        </w:numPr>
        <w:ind w:left="780"/>
        <w:rPr>
          <w:u w:val="single"/>
        </w:rPr>
      </w:pPr>
      <w:r w:rsidRPr="00C82D46">
        <w:t>xx_elastic.svc account password for each site may be used for:</w:t>
      </w:r>
    </w:p>
    <w:p w14:paraId="72C37A5D" w14:textId="77777777" w:rsidR="00C05050" w:rsidRPr="00C82D46" w:rsidRDefault="00C05050">
      <w:pPr>
        <w:pStyle w:val="ListParagraph"/>
        <w:numPr>
          <w:ilvl w:val="1"/>
          <w:numId w:val="11"/>
        </w:numPr>
        <w:ind w:left="1140"/>
        <w:rPr>
          <w:rFonts w:cs="Times New Roman"/>
        </w:rPr>
      </w:pPr>
      <w:r w:rsidRPr="00C82D46">
        <w:rPr>
          <w:rFonts w:cs="Times New Roman"/>
        </w:rPr>
        <w:t>XtremIO storage device</w:t>
      </w:r>
    </w:p>
    <w:p w14:paraId="503A3ED7" w14:textId="77777777" w:rsidR="00C05050" w:rsidRPr="00C82D46" w:rsidRDefault="00C05050">
      <w:pPr>
        <w:pStyle w:val="ListParagraph"/>
        <w:numPr>
          <w:ilvl w:val="1"/>
          <w:numId w:val="11"/>
        </w:numPr>
        <w:ind w:left="1140"/>
        <w:rPr>
          <w:rFonts w:cs="Times New Roman"/>
        </w:rPr>
      </w:pPr>
      <w:r w:rsidRPr="00C82D46">
        <w:rPr>
          <w:rFonts w:cs="Times New Roman"/>
        </w:rPr>
        <w:t>Isilon storage device</w:t>
      </w:r>
    </w:p>
    <w:p w14:paraId="65899E16" w14:textId="77777777" w:rsidR="00C05050" w:rsidRPr="00C82D46" w:rsidRDefault="00C05050">
      <w:pPr>
        <w:pStyle w:val="ListParagraph"/>
        <w:numPr>
          <w:ilvl w:val="0"/>
          <w:numId w:val="11"/>
        </w:numPr>
        <w:ind w:left="780"/>
        <w:rPr>
          <w:rFonts w:cs="Times New Roman"/>
        </w:rPr>
      </w:pPr>
      <w:r w:rsidRPr="00C82D46">
        <w:t>SNMP v3 credentials for each of the following:</w:t>
      </w:r>
    </w:p>
    <w:p w14:paraId="6B82A5FB" w14:textId="77777777" w:rsidR="00C05050" w:rsidRPr="00C82D46" w:rsidRDefault="00C05050">
      <w:pPr>
        <w:pStyle w:val="ListParagraph"/>
        <w:numPr>
          <w:ilvl w:val="1"/>
          <w:numId w:val="12"/>
        </w:numPr>
        <w:ind w:left="1080"/>
        <w:rPr>
          <w:rFonts w:cs="Times New Roman"/>
        </w:rPr>
      </w:pPr>
      <w:r w:rsidRPr="00C82D46">
        <w:rPr>
          <w:rFonts w:cs="Times New Roman"/>
        </w:rPr>
        <w:t>Cisco Nexus7k switch</w:t>
      </w:r>
    </w:p>
    <w:p w14:paraId="0E266EEB" w14:textId="77777777" w:rsidR="00C05050" w:rsidRPr="00C82D46" w:rsidRDefault="00C05050">
      <w:pPr>
        <w:pStyle w:val="ListParagraph"/>
        <w:numPr>
          <w:ilvl w:val="1"/>
          <w:numId w:val="12"/>
        </w:numPr>
        <w:ind w:left="1080"/>
        <w:rPr>
          <w:rFonts w:cs="Times New Roman"/>
        </w:rPr>
      </w:pPr>
      <w:r w:rsidRPr="00C82D46">
        <w:rPr>
          <w:rFonts w:cs="Times New Roman"/>
        </w:rPr>
        <w:t>Cisco Nexus5k switch</w:t>
      </w:r>
    </w:p>
    <w:p w14:paraId="7379F407" w14:textId="77777777" w:rsidR="00C05050" w:rsidRPr="00C82D46" w:rsidRDefault="00C05050">
      <w:pPr>
        <w:pStyle w:val="ListParagraph"/>
        <w:numPr>
          <w:ilvl w:val="1"/>
          <w:numId w:val="12"/>
        </w:numPr>
        <w:ind w:left="1080"/>
        <w:rPr>
          <w:rFonts w:cs="Times New Roman"/>
        </w:rPr>
      </w:pPr>
      <w:r w:rsidRPr="00C82D46">
        <w:rPr>
          <w:rFonts w:cs="Times New Roman"/>
        </w:rPr>
        <w:t>Cisco 3850 switch</w:t>
      </w:r>
    </w:p>
    <w:p w14:paraId="28939566" w14:textId="77777777" w:rsidR="00C05050" w:rsidRPr="00C82D46" w:rsidRDefault="00C05050">
      <w:pPr>
        <w:pStyle w:val="ListParagraph"/>
        <w:numPr>
          <w:ilvl w:val="1"/>
          <w:numId w:val="12"/>
        </w:numPr>
        <w:ind w:left="1080"/>
        <w:rPr>
          <w:rFonts w:cs="Times New Roman"/>
        </w:rPr>
      </w:pPr>
      <w:r w:rsidRPr="00C82D46">
        <w:rPr>
          <w:rFonts w:cs="Times New Roman"/>
        </w:rPr>
        <w:t>Data Domain storage device</w:t>
      </w:r>
    </w:p>
    <w:p w14:paraId="40D7306A" w14:textId="77777777" w:rsidR="00C05050" w:rsidRPr="00C82D46" w:rsidRDefault="00C05050">
      <w:pPr>
        <w:pStyle w:val="ListParagraph"/>
        <w:numPr>
          <w:ilvl w:val="1"/>
          <w:numId w:val="12"/>
        </w:numPr>
        <w:ind w:left="1080"/>
        <w:rPr>
          <w:rFonts w:cs="Times New Roman"/>
        </w:rPr>
      </w:pPr>
      <w:r w:rsidRPr="00C82D46">
        <w:rPr>
          <w:rFonts w:cs="Times New Roman"/>
        </w:rPr>
        <w:t>FX2 Chassis</w:t>
      </w:r>
    </w:p>
    <w:p w14:paraId="1A691B7E" w14:textId="77777777" w:rsidR="00C05050" w:rsidRPr="00C82D46" w:rsidRDefault="00C05050">
      <w:pPr>
        <w:pStyle w:val="ListParagraph"/>
        <w:numPr>
          <w:ilvl w:val="1"/>
          <w:numId w:val="12"/>
        </w:numPr>
        <w:ind w:left="1080"/>
        <w:rPr>
          <w:rFonts w:cs="Times New Roman"/>
        </w:rPr>
      </w:pPr>
      <w:r w:rsidRPr="00C82D46">
        <w:rPr>
          <w:rFonts w:cs="Times New Roman"/>
        </w:rPr>
        <w:t>FC630/640 Blade Servers</w:t>
      </w:r>
    </w:p>
    <w:p w14:paraId="4D50611A" w14:textId="77777777" w:rsidR="00C05050" w:rsidRPr="00C82D46" w:rsidRDefault="00C05050">
      <w:pPr>
        <w:pStyle w:val="ListParagraph"/>
        <w:numPr>
          <w:ilvl w:val="1"/>
          <w:numId w:val="12"/>
        </w:numPr>
        <w:ind w:left="1080"/>
        <w:rPr>
          <w:rFonts w:cs="Times New Roman"/>
        </w:rPr>
      </w:pPr>
      <w:r w:rsidRPr="00C82D46">
        <w:rPr>
          <w:rFonts w:cs="Times New Roman"/>
        </w:rPr>
        <w:t>R630/640 Servers</w:t>
      </w:r>
    </w:p>
    <w:p w14:paraId="1FAA025B" w14:textId="77777777" w:rsidR="00C05050" w:rsidRDefault="00C05050" w:rsidP="00C05050">
      <w:bookmarkStart w:id="374" w:name="_Hlk87345480"/>
      <w:r>
        <w:t xml:space="preserve">The installer has the “Elastic Administrator” OneIM Role, which puts them in the </w:t>
      </w:r>
      <w:r w:rsidRPr="009E6DAD">
        <w:rPr>
          <w:b/>
          <w:bCs/>
        </w:rPr>
        <w:t>ent Elastic Admins</w:t>
      </w:r>
      <w:r>
        <w:t xml:space="preserve"> Active Directory (AD) Group.</w:t>
      </w:r>
    </w:p>
    <w:p w14:paraId="27226B27" w14:textId="77777777" w:rsidR="00C05050" w:rsidRDefault="00C05050" w:rsidP="00C05050">
      <w:pPr>
        <w:pStyle w:val="Heading2"/>
      </w:pPr>
      <w:bookmarkStart w:id="375" w:name="_Ref48039753"/>
      <w:bookmarkStart w:id="376" w:name="_Toc51142806"/>
      <w:bookmarkStart w:id="377" w:name="_Toc53754924"/>
      <w:bookmarkStart w:id="378" w:name="_Toc110601762"/>
      <w:bookmarkStart w:id="379" w:name="_Toc120544511"/>
      <w:bookmarkStart w:id="380" w:name="_Toc138075863"/>
      <w:bookmarkEnd w:id="374"/>
      <w:r>
        <w:t>Installation Artifacts</w:t>
      </w:r>
      <w:bookmarkEnd w:id="375"/>
      <w:bookmarkEnd w:id="376"/>
      <w:bookmarkEnd w:id="377"/>
      <w:bookmarkEnd w:id="378"/>
      <w:bookmarkEnd w:id="379"/>
      <w:bookmarkEnd w:id="380"/>
      <w:r>
        <w:t xml:space="preserve"> </w:t>
      </w:r>
    </w:p>
    <w:p w14:paraId="6E758C95" w14:textId="77777777" w:rsidR="00C05050" w:rsidRDefault="00C05050" w:rsidP="00C05050">
      <w:r>
        <w:t>The following artifacts are required to perform the installation.</w:t>
      </w:r>
    </w:p>
    <w:p w14:paraId="2E9F3308" w14:textId="77777777" w:rsidR="00C05050" w:rsidRDefault="00C05050" w:rsidP="00C05050">
      <w:pPr>
        <w:rPr>
          <w:rFonts w:cs="Times New Roman"/>
        </w:rPr>
      </w:pPr>
      <w:r>
        <w:rPr>
          <w:rFonts w:cs="Times New Roman"/>
        </w:rPr>
        <w:t xml:space="preserve">Verify a folder named </w:t>
      </w:r>
      <w:r>
        <w:rPr>
          <w:rFonts w:cs="Times New Roman"/>
          <w:b/>
          <w:bCs/>
        </w:rPr>
        <w:t>elastic</w:t>
      </w:r>
      <w:r>
        <w:rPr>
          <w:rFonts w:cs="Times New Roman"/>
        </w:rPr>
        <w:t xml:space="preserve"> exists on the fileserver under the admin\ess directory called </w:t>
      </w:r>
      <w:r>
        <w:rPr>
          <w:rFonts w:cs="Times New Roman"/>
          <w:b/>
          <w:bCs/>
        </w:rPr>
        <w:t>elastic</w:t>
      </w:r>
      <w:r>
        <w:rPr>
          <w:rFonts w:cs="Times New Roman"/>
        </w:rPr>
        <w:t>. This folder will contain a local copy of the artifacts needed during the installation process. If the folder does not exist, it can be populated by obtaining the artifacts from DCGS Configuration Management.</w:t>
      </w:r>
    </w:p>
    <w:p w14:paraId="5F5DB038" w14:textId="0BF843D2" w:rsidR="000F101C" w:rsidRDefault="000F101C">
      <w:pPr>
        <w:pStyle w:val="ListParagraph"/>
        <w:numPr>
          <w:ilvl w:val="0"/>
          <w:numId w:val="83"/>
        </w:numPr>
        <w:spacing w:after="120"/>
        <w:rPr>
          <w:rFonts w:cs="Times New Roman"/>
        </w:rPr>
      </w:pPr>
      <w:r>
        <w:rPr>
          <w:rFonts w:cs="Times New Roman"/>
        </w:rPr>
        <w:t>01.zip file</w:t>
      </w:r>
    </w:p>
    <w:p w14:paraId="3CE72E73" w14:textId="2B45EAD9" w:rsidR="00C05050" w:rsidRDefault="00C05050">
      <w:pPr>
        <w:pStyle w:val="ListParagraph"/>
        <w:numPr>
          <w:ilvl w:val="0"/>
          <w:numId w:val="84"/>
        </w:numPr>
        <w:spacing w:after="120"/>
        <w:rPr>
          <w:rFonts w:cs="Times New Roman"/>
        </w:rPr>
      </w:pPr>
      <w:r>
        <w:rPr>
          <w:rFonts w:cs="Times New Roman"/>
        </w:rPr>
        <w:t>Elastic_Core_Components-</w:t>
      </w:r>
      <w:r w:rsidR="001C4D90">
        <w:rPr>
          <w:rFonts w:cs="Times New Roman"/>
        </w:rPr>
        <w:t>8.6.2</w:t>
      </w:r>
      <w:r>
        <w:rPr>
          <w:rFonts w:cs="Times New Roman"/>
        </w:rPr>
        <w:t>.tar.gz</w:t>
      </w:r>
    </w:p>
    <w:p w14:paraId="27494EFF" w14:textId="5FE12A55" w:rsidR="00C05050" w:rsidRDefault="00C05050">
      <w:pPr>
        <w:pStyle w:val="ListParagraph"/>
        <w:numPr>
          <w:ilvl w:val="0"/>
          <w:numId w:val="84"/>
        </w:numPr>
        <w:spacing w:after="120"/>
        <w:rPr>
          <w:rFonts w:cs="Times New Roman"/>
        </w:rPr>
      </w:pPr>
      <w:r>
        <w:rPr>
          <w:rFonts w:cs="Times New Roman"/>
        </w:rPr>
        <w:t>Elastic_Linux_Beats-</w:t>
      </w:r>
      <w:r w:rsidR="001C4D90">
        <w:rPr>
          <w:rFonts w:cs="Times New Roman"/>
        </w:rPr>
        <w:t>8.6.2</w:t>
      </w:r>
      <w:r>
        <w:rPr>
          <w:rFonts w:cs="Times New Roman"/>
        </w:rPr>
        <w:t>.tar.g</w:t>
      </w:r>
      <w:r w:rsidR="000F101C">
        <w:rPr>
          <w:rFonts w:cs="Times New Roman"/>
        </w:rPr>
        <w:t>z</w:t>
      </w:r>
    </w:p>
    <w:p w14:paraId="36E91285" w14:textId="77777777" w:rsidR="000F101C" w:rsidRDefault="000F101C" w:rsidP="00483CA4">
      <w:pPr>
        <w:pStyle w:val="ListParagraph"/>
        <w:spacing w:after="120"/>
        <w:ind w:left="1080"/>
        <w:rPr>
          <w:rFonts w:cs="Times New Roman"/>
        </w:rPr>
      </w:pPr>
    </w:p>
    <w:p w14:paraId="19057AA7" w14:textId="77777777" w:rsidR="000F101C" w:rsidRPr="000F101C" w:rsidRDefault="000F101C">
      <w:pPr>
        <w:pStyle w:val="ListParagraph"/>
        <w:numPr>
          <w:ilvl w:val="0"/>
          <w:numId w:val="83"/>
        </w:numPr>
        <w:spacing w:after="120"/>
        <w:rPr>
          <w:rFonts w:cs="Times New Roman"/>
        </w:rPr>
      </w:pPr>
      <w:r w:rsidRPr="000F101C">
        <w:rPr>
          <w:rFonts w:cs="Times New Roman"/>
        </w:rPr>
        <w:t>02.zip file</w:t>
      </w:r>
    </w:p>
    <w:p w14:paraId="023F06AE" w14:textId="5E129F48" w:rsidR="000F101C" w:rsidRDefault="000F101C">
      <w:pPr>
        <w:pStyle w:val="ListParagraph"/>
        <w:numPr>
          <w:ilvl w:val="0"/>
          <w:numId w:val="85"/>
        </w:numPr>
        <w:spacing w:after="120"/>
        <w:rPr>
          <w:rFonts w:cs="Times New Roman"/>
        </w:rPr>
      </w:pPr>
      <w:r>
        <w:rPr>
          <w:rFonts w:cs="Times New Roman"/>
        </w:rPr>
        <w:t>oadcgs-es-elastic-sccm-</w:t>
      </w:r>
      <w:r w:rsidR="00401EC2">
        <w:rPr>
          <w:rFonts w:cs="Times New Roman"/>
        </w:rPr>
        <w:t>2.0.</w:t>
      </w:r>
      <w:r w:rsidR="00C4273A">
        <w:rPr>
          <w:rFonts w:cs="Times New Roman"/>
        </w:rPr>
        <w:t>40</w:t>
      </w:r>
      <w:r w:rsidR="00401EC2">
        <w:rPr>
          <w:rFonts w:cs="Times New Roman"/>
        </w:rPr>
        <w:t>.1</w:t>
      </w:r>
      <w:r>
        <w:rPr>
          <w:rFonts w:cs="Times New Roman"/>
        </w:rPr>
        <w:t xml:space="preserve">.zip </w:t>
      </w:r>
    </w:p>
    <w:p w14:paraId="46EFE28E" w14:textId="1D5AF04A" w:rsidR="000F101C" w:rsidRDefault="000F101C">
      <w:pPr>
        <w:pStyle w:val="ListParagraph"/>
        <w:keepNext/>
        <w:numPr>
          <w:ilvl w:val="0"/>
          <w:numId w:val="85"/>
        </w:numPr>
        <w:spacing w:after="120"/>
        <w:rPr>
          <w:rFonts w:cs="Times New Roman"/>
        </w:rPr>
      </w:pPr>
      <w:r>
        <w:rPr>
          <w:rFonts w:cs="Times New Roman"/>
        </w:rPr>
        <w:lastRenderedPageBreak/>
        <w:t>Elastic_Window_Beats-</w:t>
      </w:r>
      <w:r w:rsidR="001C4D90">
        <w:rPr>
          <w:rFonts w:cs="Times New Roman"/>
        </w:rPr>
        <w:t>8.6.2</w:t>
      </w:r>
      <w:r>
        <w:rPr>
          <w:rFonts w:cs="Times New Roman"/>
        </w:rPr>
        <w:t>.zip</w:t>
      </w:r>
    </w:p>
    <w:p w14:paraId="7DED86C9" w14:textId="4EE4A8D9" w:rsidR="000F101C" w:rsidRDefault="000F101C" w:rsidP="00483CA4">
      <w:pPr>
        <w:pStyle w:val="ListParagraph"/>
        <w:keepNext/>
        <w:spacing w:after="120"/>
        <w:ind w:left="1080"/>
        <w:rPr>
          <w:rFonts w:cs="Times New Roman"/>
        </w:rPr>
      </w:pPr>
    </w:p>
    <w:p w14:paraId="2439CEB1" w14:textId="3835015F" w:rsidR="000F101C" w:rsidRDefault="000F101C">
      <w:pPr>
        <w:pStyle w:val="ListParagraph"/>
        <w:keepNext/>
        <w:numPr>
          <w:ilvl w:val="0"/>
          <w:numId w:val="83"/>
        </w:numPr>
        <w:spacing w:after="120"/>
        <w:rPr>
          <w:rFonts w:cs="Times New Roman"/>
        </w:rPr>
      </w:pPr>
      <w:r w:rsidRPr="000F101C">
        <w:rPr>
          <w:rFonts w:cs="Times New Roman"/>
        </w:rPr>
        <w:t>03.zip file</w:t>
      </w:r>
    </w:p>
    <w:p w14:paraId="59C00EA8" w14:textId="31CF1861" w:rsidR="000F101C" w:rsidRDefault="000F101C">
      <w:pPr>
        <w:pStyle w:val="ListParagraph"/>
        <w:numPr>
          <w:ilvl w:val="1"/>
          <w:numId w:val="86"/>
        </w:numPr>
        <w:spacing w:after="120"/>
        <w:rPr>
          <w:rFonts w:ascii="Courier New" w:hAnsi="Courier New" w:cs="Courier New"/>
          <w:color w:val="000000" w:themeColor="text1"/>
          <w:sz w:val="20"/>
          <w:szCs w:val="20"/>
        </w:rPr>
      </w:pPr>
      <w:r>
        <w:rPr>
          <w:rFonts w:cs="Times New Roman"/>
          <w:lang w:val="es-ES"/>
        </w:rPr>
        <w:t xml:space="preserve">oadcgs-es-elastic-reposerver- </w:t>
      </w:r>
      <w:r w:rsidR="00401EC2">
        <w:rPr>
          <w:rFonts w:cs="Times New Roman"/>
          <w:lang w:val="es-ES"/>
        </w:rPr>
        <w:t>2.0.</w:t>
      </w:r>
      <w:r w:rsidR="00C4273A">
        <w:rPr>
          <w:rFonts w:cs="Times New Roman"/>
          <w:lang w:val="es-ES"/>
        </w:rPr>
        <w:t>40</w:t>
      </w:r>
      <w:r w:rsidR="00401EC2">
        <w:rPr>
          <w:rFonts w:cs="Times New Roman"/>
          <w:lang w:val="es-ES"/>
        </w:rPr>
        <w:t>.1</w:t>
      </w:r>
      <w:r>
        <w:rPr>
          <w:rFonts w:cs="Times New Roman"/>
          <w:lang w:val="es-ES"/>
        </w:rPr>
        <w:t xml:space="preserve">.tar.gz </w:t>
      </w:r>
    </w:p>
    <w:p w14:paraId="37FF2D5B" w14:textId="078714C3" w:rsidR="000F101C" w:rsidRDefault="000F101C">
      <w:pPr>
        <w:pStyle w:val="ListParagraph"/>
        <w:keepNext/>
        <w:numPr>
          <w:ilvl w:val="1"/>
          <w:numId w:val="86"/>
        </w:numPr>
        <w:spacing w:after="120"/>
        <w:rPr>
          <w:rFonts w:cs="Times New Roman"/>
        </w:rPr>
      </w:pPr>
      <w:r>
        <w:rPr>
          <w:rFonts w:cs="Times New Roman"/>
        </w:rPr>
        <w:t>oadcgs-dsil_elastic_clients-</w:t>
      </w:r>
      <w:r w:rsidR="00401EC2">
        <w:rPr>
          <w:rFonts w:cs="Times New Roman"/>
        </w:rPr>
        <w:t>2.0.3.</w:t>
      </w:r>
      <w:r>
        <w:rPr>
          <w:rFonts w:cs="Times New Roman"/>
        </w:rPr>
        <w:t>1.tar.gz</w:t>
      </w:r>
    </w:p>
    <w:p w14:paraId="537BCC3B" w14:textId="5FCCD5EE" w:rsidR="000F101C" w:rsidRDefault="000F101C">
      <w:pPr>
        <w:pStyle w:val="ListParagraph"/>
        <w:numPr>
          <w:ilvl w:val="1"/>
          <w:numId w:val="86"/>
        </w:numPr>
        <w:spacing w:after="120"/>
        <w:rPr>
          <w:rFonts w:cs="Times New Roman"/>
        </w:rPr>
      </w:pPr>
      <w:r>
        <w:rPr>
          <w:rFonts w:cs="Times New Roman"/>
        </w:rPr>
        <w:t>oadcgs-dsil_elastic_servers-1.2.</w:t>
      </w:r>
      <w:r w:rsidR="00401EC2">
        <w:rPr>
          <w:rFonts w:cs="Times New Roman"/>
        </w:rPr>
        <w:t>1</w:t>
      </w:r>
      <w:r w:rsidR="00794910">
        <w:rPr>
          <w:rFonts w:cs="Times New Roman"/>
        </w:rPr>
        <w:t>3</w:t>
      </w:r>
      <w:r w:rsidR="00401EC2">
        <w:rPr>
          <w:rFonts w:cs="Times New Roman"/>
        </w:rPr>
        <w:t>.1</w:t>
      </w:r>
      <w:r>
        <w:rPr>
          <w:rFonts w:cs="Times New Roman"/>
        </w:rPr>
        <w:t>.tar.gz</w:t>
      </w:r>
    </w:p>
    <w:p w14:paraId="46557567" w14:textId="77777777" w:rsidR="000F101C" w:rsidRPr="000F101C" w:rsidRDefault="000F101C" w:rsidP="00483CA4">
      <w:pPr>
        <w:spacing w:after="120"/>
        <w:rPr>
          <w:rFonts w:cs="Times New Roman"/>
        </w:rPr>
      </w:pPr>
    </w:p>
    <w:p w14:paraId="11885FB8" w14:textId="35B4207D" w:rsidR="00C05050" w:rsidRDefault="00C05050" w:rsidP="00C05050">
      <w:pPr>
        <w:rPr>
          <w:rStyle w:val="Hyperlink"/>
        </w:rPr>
      </w:pPr>
      <w:r>
        <w:t xml:space="preserve">There should be an Elastic repo on the OA DCGS repo server where the RPMs will be loaded for the installation. </w:t>
      </w:r>
      <w:r w:rsidR="00C80276">
        <w:t xml:space="preserve">If this is an initial install the repo will be created in section 5.4. </w:t>
      </w:r>
      <w:r>
        <w:t xml:space="preserve">The RPMs will be placed on the repo server in stages to prevent components from being installed/upgraded out of order. The RPMs will be extracted from the previously referenced archives and placed in the </w:t>
      </w:r>
      <w:r>
        <w:rPr>
          <w:b/>
          <w:bCs/>
        </w:rPr>
        <w:t>elastic</w:t>
      </w:r>
      <w:r>
        <w:t xml:space="preserve"> directory on the fileserver for use when needed. </w:t>
      </w:r>
    </w:p>
    <w:p w14:paraId="37CCDC21" w14:textId="59211B7F" w:rsidR="00C05050" w:rsidRDefault="00C05050" w:rsidP="00C05050">
      <w:r>
        <w:t xml:space="preserve">The following RPMs should </w:t>
      </w:r>
      <w:r w:rsidR="00235130">
        <w:t xml:space="preserve">extracted from the delivered artifacts and </w:t>
      </w:r>
      <w:r>
        <w:t xml:space="preserve">be available on the fileserver </w:t>
      </w:r>
      <w:r>
        <w:rPr>
          <w:b/>
        </w:rPr>
        <w:t>but not added</w:t>
      </w:r>
      <w:r>
        <w:t xml:space="preserve"> </w:t>
      </w:r>
      <w:r>
        <w:rPr>
          <w:b/>
        </w:rPr>
        <w:t>to the repo server until instructed</w:t>
      </w:r>
      <w:r>
        <w:t xml:space="preserve"> during the installation process.</w:t>
      </w:r>
    </w:p>
    <w:p w14:paraId="4925A000" w14:textId="3BC15C8A" w:rsidR="00C05050" w:rsidRDefault="00C05050">
      <w:pPr>
        <w:pStyle w:val="ListParagraph"/>
        <w:numPr>
          <w:ilvl w:val="0"/>
          <w:numId w:val="13"/>
        </w:numPr>
        <w:spacing w:after="120"/>
      </w:pPr>
      <w:r>
        <w:t>Elastic_Core_Components-</w:t>
      </w:r>
      <w:r w:rsidR="001C4D90">
        <w:t>8.6.2</w:t>
      </w:r>
      <w:r>
        <w:t>.tar.gz</w:t>
      </w:r>
    </w:p>
    <w:p w14:paraId="4377FAD0" w14:textId="4186195A" w:rsidR="00C05050" w:rsidRDefault="00C05050">
      <w:pPr>
        <w:pStyle w:val="ListParagraph"/>
        <w:numPr>
          <w:ilvl w:val="1"/>
          <w:numId w:val="14"/>
        </w:numPr>
      </w:pPr>
      <w:r>
        <w:t>elasticsearch-</w:t>
      </w:r>
      <w:r w:rsidR="001C4D90">
        <w:t>8.6.2</w:t>
      </w:r>
      <w:r>
        <w:t>-x86_64.rpm</w:t>
      </w:r>
    </w:p>
    <w:p w14:paraId="6CDDDD18" w14:textId="7588C033" w:rsidR="00C05050" w:rsidRDefault="00C05050">
      <w:pPr>
        <w:pStyle w:val="ListParagraph"/>
        <w:numPr>
          <w:ilvl w:val="1"/>
          <w:numId w:val="14"/>
        </w:numPr>
      </w:pPr>
      <w:r>
        <w:t>kibana-</w:t>
      </w:r>
      <w:r w:rsidR="001C4D90">
        <w:t>8.6.2</w:t>
      </w:r>
      <w:r>
        <w:t>-x86_64.rpm</w:t>
      </w:r>
    </w:p>
    <w:p w14:paraId="0DCA2797" w14:textId="7CDD912E" w:rsidR="00C05050" w:rsidRDefault="00C05050">
      <w:pPr>
        <w:pStyle w:val="ListParagraph"/>
        <w:numPr>
          <w:ilvl w:val="1"/>
          <w:numId w:val="14"/>
        </w:numPr>
      </w:pPr>
      <w:r>
        <w:t>logstash-</w:t>
      </w:r>
      <w:r w:rsidR="001C4D90">
        <w:t>8.6.2</w:t>
      </w:r>
      <w:r>
        <w:t>-x86_64.rpm</w:t>
      </w:r>
    </w:p>
    <w:p w14:paraId="1F5D77C4" w14:textId="341FDA58" w:rsidR="00C05050" w:rsidRDefault="00C05050">
      <w:pPr>
        <w:pStyle w:val="ListParagraph"/>
        <w:numPr>
          <w:ilvl w:val="0"/>
          <w:numId w:val="13"/>
        </w:numPr>
      </w:pPr>
      <w:r>
        <w:t>Elastic_Linux_Beats-</w:t>
      </w:r>
      <w:r w:rsidR="001C4D90">
        <w:t>8.6.2</w:t>
      </w:r>
      <w:r>
        <w:t>.tar.gz</w:t>
      </w:r>
    </w:p>
    <w:p w14:paraId="5FC85E9C" w14:textId="63AF96A0" w:rsidR="00C05050" w:rsidRDefault="00C05050">
      <w:pPr>
        <w:pStyle w:val="ListParagraph"/>
        <w:numPr>
          <w:ilvl w:val="1"/>
          <w:numId w:val="15"/>
        </w:numPr>
      </w:pPr>
      <w:r>
        <w:t>metricbeat-</w:t>
      </w:r>
      <w:r w:rsidR="001C4D90">
        <w:t>8.6.2</w:t>
      </w:r>
      <w:r>
        <w:t>-x86_64.rpm</w:t>
      </w:r>
    </w:p>
    <w:p w14:paraId="24E280A8" w14:textId="424B0233" w:rsidR="00C05050" w:rsidRDefault="00C05050">
      <w:pPr>
        <w:pStyle w:val="ListParagraph"/>
        <w:numPr>
          <w:ilvl w:val="1"/>
          <w:numId w:val="15"/>
        </w:numPr>
      </w:pPr>
      <w:r>
        <w:t>filebeat-</w:t>
      </w:r>
      <w:r w:rsidR="001C4D90">
        <w:t>8.6.2</w:t>
      </w:r>
      <w:r>
        <w:t>-x86_64.rpm</w:t>
      </w:r>
    </w:p>
    <w:p w14:paraId="206E7BC8" w14:textId="6900CFE9" w:rsidR="00C05050" w:rsidRDefault="00C05050">
      <w:pPr>
        <w:pStyle w:val="ListParagraph"/>
        <w:numPr>
          <w:ilvl w:val="1"/>
          <w:numId w:val="15"/>
        </w:numPr>
      </w:pPr>
      <w:r>
        <w:t>heartbeat-</w:t>
      </w:r>
      <w:r w:rsidR="001C4D90">
        <w:t>8.6.2</w:t>
      </w:r>
      <w:r>
        <w:t>-x86_64.rpm</w:t>
      </w:r>
    </w:p>
    <w:p w14:paraId="498F7DD3" w14:textId="4A2A78BE" w:rsidR="00C05050" w:rsidRDefault="00C05050" w:rsidP="00C05050">
      <w:r>
        <w:rPr>
          <w:b/>
          <w:bCs/>
        </w:rPr>
        <w:t>NOTE:</w:t>
      </w:r>
      <w:r>
        <w:t xml:space="preserve"> When installing Elasticsearch, Logstash</w:t>
      </w:r>
      <w:r w:rsidR="007A3864">
        <w:t xml:space="preserve"> and</w:t>
      </w:r>
      <w:r>
        <w:t xml:space="preserve"> Kibana, only those </w:t>
      </w:r>
      <w:r w:rsidR="00D96722">
        <w:t>3</w:t>
      </w:r>
      <w:r>
        <w:t xml:space="preserve"> RPMs are placed on the repo server to </w:t>
      </w:r>
      <w:r w:rsidR="007A3864">
        <w:t>install/</w:t>
      </w:r>
      <w:r>
        <w:t>upgrade the core components prior to adding any Beat RPMs. Beat collectors are automatically installed/upgraded so this should not happen until the Elastic cluster is upgraded, running, and ready to receive data. Be sure to only place the RPMs in the Elastic repo when directed during the installation process.</w:t>
      </w:r>
    </w:p>
    <w:p w14:paraId="20DADD26" w14:textId="77777777" w:rsidR="00C05050" w:rsidRDefault="00C05050" w:rsidP="00C05050">
      <w:pPr>
        <w:keepNext/>
      </w:pPr>
      <w:r>
        <w:lastRenderedPageBreak/>
        <w:t xml:space="preserve">The following diagram shows the directory layout of the Elastic repository on the repo server. These directories will be populated when extracting the </w:t>
      </w:r>
      <w:r>
        <w:rPr>
          <w:b/>
          <w:bCs/>
        </w:rPr>
        <w:t>oadcgs-es-elastic-reposerver- x.x.x.x.tar.gz</w:t>
      </w:r>
      <w:r>
        <w:t xml:space="preserve"> archive.</w:t>
      </w:r>
    </w:p>
    <w:p w14:paraId="0762B7F3" w14:textId="534ACD1D" w:rsidR="00C05050" w:rsidRDefault="00C05050" w:rsidP="00C05050">
      <w:pPr>
        <w:keepNext/>
      </w:pPr>
      <w:r>
        <w:rPr>
          <w:b/>
        </w:rPr>
        <w:t>NOTE</w:t>
      </w:r>
      <w:r w:rsidR="00D96722">
        <w:rPr>
          <w:b/>
        </w:rPr>
        <w:t xml:space="preserve"> for Upgrades</w:t>
      </w:r>
      <w:r>
        <w:t>: The green highlighting indicates a new directory added after the 7.</w:t>
      </w:r>
      <w:r w:rsidR="00D52DE5">
        <w:t>17.6</w:t>
      </w:r>
      <w:r>
        <w:t xml:space="preserve"> upgrade. The orange highlighting indicates contents in the folder have changed for this upgrade.</w:t>
      </w:r>
    </w:p>
    <w:p w14:paraId="7137A124" w14:textId="77777777" w:rsidR="00C05050" w:rsidRDefault="00C05050" w:rsidP="00C05050">
      <w:pPr>
        <w:keepNext/>
      </w:pPr>
    </w:p>
    <w:p w14:paraId="7E2DE74C" w14:textId="1A2DD1BA" w:rsidR="00C05050" w:rsidRDefault="00D52DE5" w:rsidP="00C05050">
      <w:pPr>
        <w:keepNext/>
      </w:pPr>
      <w:r>
        <w:rPr>
          <w:noProof/>
        </w:rPr>
        <w:drawing>
          <wp:inline distT="0" distB="0" distL="0" distR="0" wp14:anchorId="6AD37B2C" wp14:editId="56746766">
            <wp:extent cx="5943600" cy="1915160"/>
            <wp:effectExtent l="0" t="0" r="0" b="889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14:paraId="420F4D50" w14:textId="77777777" w:rsidR="00C05050" w:rsidRDefault="00C05050" w:rsidP="00C05050"/>
    <w:p w14:paraId="6015D5E5" w14:textId="75DF55A0" w:rsidR="00C05050" w:rsidRDefault="00C05050" w:rsidP="00C05050">
      <w:r w:rsidRPr="00D80DB6">
        <w:rPr>
          <w:b/>
          <w:bCs/>
          <w:color w:val="FF0000"/>
        </w:rPr>
        <w:t>Important</w:t>
      </w:r>
      <w:r>
        <w:t xml:space="preserve">: The “certs” and “keystores” directories </w:t>
      </w:r>
      <w:r w:rsidR="00D52DE5">
        <w:t>are not part of the delivery.  These directories hold system specific information.</w:t>
      </w:r>
    </w:p>
    <w:p w14:paraId="40BB983E" w14:textId="5A66F93F" w:rsidR="00C05050" w:rsidRDefault="00C05050" w:rsidP="00C05050">
      <w:pPr>
        <w:rPr>
          <w:rFonts w:cs="Times New Roman"/>
          <w:i/>
        </w:rPr>
      </w:pPr>
      <w:r>
        <w:rPr>
          <w:b/>
        </w:rPr>
        <w:t>NOTE</w:t>
      </w:r>
      <w:r>
        <w:t>: This document only highlights the scripts/files needed to perform this upgrade. For details on existing files</w:t>
      </w:r>
      <w:r w:rsidR="00487F73">
        <w:t>,</w:t>
      </w:r>
      <w:r>
        <w:t xml:space="preserve"> refer to previous installation/upgrade </w:t>
      </w:r>
      <w:r w:rsidR="00D96722">
        <w:t>documents.</w:t>
      </w:r>
    </w:p>
    <w:p w14:paraId="77CC6B7F" w14:textId="77777777" w:rsidR="00C05050" w:rsidRDefault="00C05050" w:rsidP="00C05050">
      <w:pPr>
        <w:spacing w:after="120"/>
        <w:rPr>
          <w:rFonts w:cs="Times New Roman"/>
        </w:rPr>
      </w:pPr>
      <w:r>
        <w:rPr>
          <w:rFonts w:cs="Times New Roman"/>
          <w:b/>
        </w:rPr>
        <w:t>install</w:t>
      </w:r>
      <w:r>
        <w:rPr>
          <w:rFonts w:cs="Times New Roman"/>
        </w:rPr>
        <w:t xml:space="preserve"> – installation scripts used for upgrade. </w:t>
      </w:r>
    </w:p>
    <w:p w14:paraId="7844D354" w14:textId="77777777" w:rsidR="00C05050" w:rsidRDefault="00C05050">
      <w:pPr>
        <w:pStyle w:val="ListParagraph"/>
        <w:numPr>
          <w:ilvl w:val="0"/>
          <w:numId w:val="16"/>
        </w:numPr>
        <w:rPr>
          <w:rFonts w:cs="Times New Roman"/>
        </w:rPr>
      </w:pPr>
      <w:r>
        <w:rPr>
          <w:rFonts w:cs="Times New Roman"/>
        </w:rPr>
        <w:t>activate_acas.sh – Used to add ACAS ingest datatype</w:t>
      </w:r>
    </w:p>
    <w:p w14:paraId="036C48D0" w14:textId="77777777" w:rsidR="00C05050" w:rsidRDefault="00C05050">
      <w:pPr>
        <w:pStyle w:val="ListParagraph"/>
        <w:numPr>
          <w:ilvl w:val="0"/>
          <w:numId w:val="16"/>
        </w:numPr>
        <w:rPr>
          <w:rFonts w:cs="Times New Roman"/>
        </w:rPr>
      </w:pPr>
      <w:r>
        <w:rPr>
          <w:rFonts w:cs="Times New Roman"/>
        </w:rPr>
        <w:t>activate_serena.sh – Used to add Serena ingest datatype</w:t>
      </w:r>
    </w:p>
    <w:p w14:paraId="6C31FA73" w14:textId="77777777" w:rsidR="00C05050" w:rsidRDefault="00C05050">
      <w:pPr>
        <w:pStyle w:val="ListParagraph"/>
        <w:numPr>
          <w:ilvl w:val="0"/>
          <w:numId w:val="16"/>
        </w:numPr>
        <w:rPr>
          <w:rFonts w:cs="Times New Roman"/>
        </w:rPr>
      </w:pPr>
      <w:r>
        <w:rPr>
          <w:rFonts w:cs="Times New Roman"/>
        </w:rPr>
        <w:t>bootstrap_indexes.sh – Ensures aliases for indexes are configured</w:t>
      </w:r>
    </w:p>
    <w:p w14:paraId="5461F208" w14:textId="13E4C48D" w:rsidR="00C05050" w:rsidRDefault="00C05050">
      <w:pPr>
        <w:pStyle w:val="ListParagraph"/>
        <w:numPr>
          <w:ilvl w:val="0"/>
          <w:numId w:val="16"/>
        </w:numPr>
        <w:rPr>
          <w:rFonts w:cs="Times New Roman"/>
        </w:rPr>
      </w:pPr>
      <w:r>
        <w:rPr>
          <w:rFonts w:cs="Times New Roman"/>
        </w:rPr>
        <w:t>insertIntoPipeline.sh – Used by ART integration scripts to update Filebeat pipeline</w:t>
      </w:r>
    </w:p>
    <w:p w14:paraId="4C8EF83E" w14:textId="03BDBCE9" w:rsidR="00C05050" w:rsidRPr="000C2AA2" w:rsidRDefault="00C05050">
      <w:pPr>
        <w:pStyle w:val="ListParagraph"/>
        <w:numPr>
          <w:ilvl w:val="0"/>
          <w:numId w:val="16"/>
        </w:numPr>
        <w:rPr>
          <w:rFonts w:cs="Times New Roman"/>
        </w:rPr>
      </w:pPr>
      <w:r w:rsidRPr="000C2AA2">
        <w:rPr>
          <w:rFonts w:cs="Times New Roman"/>
        </w:rPr>
        <w:t>installElasticDataCollector.sh – Installs elastic data collector on a Logstash instance</w:t>
      </w:r>
    </w:p>
    <w:p w14:paraId="23D64C79" w14:textId="77777777" w:rsidR="00C05050" w:rsidRPr="000C2AA2" w:rsidRDefault="00C05050">
      <w:pPr>
        <w:pStyle w:val="ListParagraph"/>
        <w:numPr>
          <w:ilvl w:val="0"/>
          <w:numId w:val="16"/>
        </w:numPr>
        <w:rPr>
          <w:color w:val="00B050"/>
        </w:rPr>
      </w:pPr>
      <w:r w:rsidRPr="00171AC6">
        <w:t>load_auditsettings.sh – Loads/Updates audit settings for Elastic</w:t>
      </w:r>
    </w:p>
    <w:p w14:paraId="6F4091A6" w14:textId="6D3BD03E" w:rsidR="00C05050" w:rsidRDefault="00C05050">
      <w:pPr>
        <w:pStyle w:val="ListParagraph"/>
        <w:numPr>
          <w:ilvl w:val="0"/>
          <w:numId w:val="16"/>
        </w:numPr>
      </w:pPr>
      <w:r>
        <w:t>load</w:t>
      </w:r>
      <w:r w:rsidR="00D52DE5">
        <w:t>_</w:t>
      </w:r>
      <w:r>
        <w:t xml:space="preserve">objects.sh – Loads all objects that come </w:t>
      </w:r>
      <w:r w:rsidR="00D52DE5">
        <w:t>with the release</w:t>
      </w:r>
    </w:p>
    <w:p w14:paraId="1B208963" w14:textId="77777777" w:rsidR="00C05050" w:rsidRDefault="00C05050">
      <w:pPr>
        <w:pStyle w:val="ListParagraph"/>
        <w:numPr>
          <w:ilvl w:val="0"/>
          <w:numId w:val="16"/>
        </w:numPr>
        <w:rPr>
          <w:rFonts w:cs="Times New Roman"/>
        </w:rPr>
      </w:pPr>
      <w:r>
        <w:rPr>
          <w:rFonts w:cs="Times New Roman"/>
        </w:rPr>
        <w:t>load_ILM_Policy.sh – Loads Index Lifecycle Management Policies</w:t>
      </w:r>
    </w:p>
    <w:p w14:paraId="4A436D03" w14:textId="77777777" w:rsidR="00C05050" w:rsidRDefault="00C05050">
      <w:pPr>
        <w:pStyle w:val="ListParagraph"/>
        <w:numPr>
          <w:ilvl w:val="0"/>
          <w:numId w:val="16"/>
        </w:numPr>
        <w:rPr>
          <w:rFonts w:cs="Times New Roman"/>
        </w:rPr>
      </w:pPr>
      <w:r>
        <w:rPr>
          <w:rFonts w:cs="Times New Roman"/>
        </w:rPr>
        <w:t>load_SLM_Policy.sh – Loads Snapshot Lifecycle Management Polices</w:t>
      </w:r>
    </w:p>
    <w:p w14:paraId="511E53FD" w14:textId="77777777" w:rsidR="00C05050" w:rsidRDefault="00C05050">
      <w:pPr>
        <w:pStyle w:val="ListParagraph"/>
        <w:numPr>
          <w:ilvl w:val="0"/>
          <w:numId w:val="16"/>
        </w:numPr>
        <w:rPr>
          <w:rFonts w:cs="Times New Roman"/>
        </w:rPr>
      </w:pPr>
      <w:r>
        <w:rPr>
          <w:rFonts w:cs="Times New Roman"/>
        </w:rPr>
        <w:t>load_logstash_pipelines.sh – Updates Logstash pipelines for new version into Kibana</w:t>
      </w:r>
    </w:p>
    <w:p w14:paraId="1388DE8A" w14:textId="77777777" w:rsidR="00C05050" w:rsidRDefault="00C05050">
      <w:pPr>
        <w:pStyle w:val="ListParagraph"/>
        <w:numPr>
          <w:ilvl w:val="0"/>
          <w:numId w:val="16"/>
        </w:numPr>
        <w:rPr>
          <w:rFonts w:cs="Times New Roman"/>
        </w:rPr>
      </w:pPr>
      <w:r>
        <w:rPr>
          <w:rFonts w:cs="Times New Roman"/>
        </w:rPr>
        <w:t>load_templates.sh – updates templates into Elastic</w:t>
      </w:r>
    </w:p>
    <w:p w14:paraId="29261461" w14:textId="37E01EEF" w:rsidR="00C05050" w:rsidRPr="00D52DE5" w:rsidRDefault="00C05050" w:rsidP="00D52DE5">
      <w:pPr>
        <w:pStyle w:val="ListParagraph"/>
        <w:numPr>
          <w:ilvl w:val="0"/>
          <w:numId w:val="16"/>
        </w:numPr>
        <w:rPr>
          <w:rFonts w:cs="Times New Roman"/>
        </w:rPr>
      </w:pPr>
      <w:r>
        <w:rPr>
          <w:rFonts w:cs="Times New Roman"/>
        </w:rPr>
        <w:t>load_roles.sh</w:t>
      </w:r>
      <w:r w:rsidR="00D52DE5">
        <w:rPr>
          <w:rFonts w:cs="Times New Roman"/>
        </w:rPr>
        <w:t xml:space="preserve"> – Loads roles into Kibana</w:t>
      </w:r>
    </w:p>
    <w:p w14:paraId="34E88EE0" w14:textId="77777777" w:rsidR="00C05050" w:rsidRDefault="00C05050">
      <w:pPr>
        <w:pStyle w:val="ListParagraph"/>
        <w:numPr>
          <w:ilvl w:val="0"/>
          <w:numId w:val="16"/>
        </w:numPr>
      </w:pPr>
      <w:r>
        <w:t>upgrade_logstash.sh – python script used to upgrade Logstash instance</w:t>
      </w:r>
    </w:p>
    <w:p w14:paraId="1D72ED80" w14:textId="19BA6072" w:rsidR="00C05050" w:rsidRDefault="00C05050">
      <w:pPr>
        <w:pStyle w:val="ListParagraph"/>
        <w:numPr>
          <w:ilvl w:val="0"/>
          <w:numId w:val="16"/>
        </w:numPr>
      </w:pPr>
      <w:r>
        <w:t>reindex_renamed_indices.sh</w:t>
      </w:r>
      <w:r w:rsidR="00D52DE5">
        <w:t xml:space="preserve"> – reindexing script</w:t>
      </w:r>
    </w:p>
    <w:p w14:paraId="7E02E7BD" w14:textId="59BBF5BC" w:rsidR="00C05050" w:rsidRDefault="00C05050">
      <w:pPr>
        <w:pStyle w:val="ListParagraph"/>
        <w:numPr>
          <w:ilvl w:val="0"/>
          <w:numId w:val="16"/>
        </w:numPr>
      </w:pPr>
      <w:r>
        <w:t>load_ingest_pipelines.sh</w:t>
      </w:r>
      <w:r w:rsidR="00D52DE5">
        <w:t xml:space="preserve"> – Loads all ingest pipelines into Elastic</w:t>
      </w:r>
    </w:p>
    <w:p w14:paraId="5081274F" w14:textId="7C7F6AFA" w:rsidR="00C05050" w:rsidRDefault="00C05050">
      <w:pPr>
        <w:pStyle w:val="ListParagraph"/>
        <w:numPr>
          <w:ilvl w:val="0"/>
          <w:numId w:val="16"/>
        </w:numPr>
      </w:pPr>
      <w:r>
        <w:t>update_kibana_settings.sh</w:t>
      </w:r>
      <w:r w:rsidR="00D52DE5">
        <w:t xml:space="preserve"> – Updates kibana advanced settings with security banner </w:t>
      </w:r>
    </w:p>
    <w:p w14:paraId="05CDE00A" w14:textId="5C3AFA71" w:rsidR="00C05050" w:rsidRDefault="00C05050">
      <w:pPr>
        <w:pStyle w:val="ListParagraph"/>
        <w:numPr>
          <w:ilvl w:val="0"/>
          <w:numId w:val="16"/>
        </w:numPr>
      </w:pPr>
      <w:r>
        <w:lastRenderedPageBreak/>
        <w:t>upgrade_logstash.sh</w:t>
      </w:r>
      <w:r w:rsidR="00D52DE5">
        <w:t xml:space="preserve"> – Script used to upgrade logstash instance</w:t>
      </w:r>
    </w:p>
    <w:p w14:paraId="4618870C" w14:textId="47509F7B" w:rsidR="00C05050" w:rsidRDefault="00C05050">
      <w:pPr>
        <w:pStyle w:val="ListParagraph"/>
        <w:numPr>
          <w:ilvl w:val="0"/>
          <w:numId w:val="16"/>
        </w:numPr>
        <w:rPr>
          <w:rFonts w:cs="Times New Roman"/>
        </w:rPr>
      </w:pPr>
      <w:r>
        <w:rPr>
          <w:rFonts w:cs="Times New Roman"/>
        </w:rPr>
        <w:t xml:space="preserve">upgrade_node.sh – </w:t>
      </w:r>
      <w:r w:rsidR="00D52DE5">
        <w:rPr>
          <w:rFonts w:cs="Times New Roman"/>
        </w:rPr>
        <w:t>Script used to u</w:t>
      </w:r>
      <w:r>
        <w:rPr>
          <w:rFonts w:cs="Times New Roman"/>
        </w:rPr>
        <w:t>pgrade an Elasticsearch node</w:t>
      </w:r>
    </w:p>
    <w:p w14:paraId="36019FAB" w14:textId="77777777" w:rsidR="00C05050" w:rsidRDefault="00C05050">
      <w:pPr>
        <w:pStyle w:val="ListParagraph"/>
        <w:numPr>
          <w:ilvl w:val="0"/>
          <w:numId w:val="16"/>
        </w:numPr>
        <w:rPr>
          <w:rFonts w:cs="Times New Roman"/>
        </w:rPr>
      </w:pPr>
      <w:r>
        <w:rPr>
          <w:rFonts w:cs="Times New Roman"/>
        </w:rPr>
        <w:t>upgrade.py – python script used by upgrade_nodes.sh</w:t>
      </w:r>
    </w:p>
    <w:p w14:paraId="27FCE590" w14:textId="77777777" w:rsidR="00C05050" w:rsidRPr="00C05050" w:rsidRDefault="00C05050" w:rsidP="00C05050"/>
    <w:p w14:paraId="053885CE" w14:textId="5348A280" w:rsidR="0020197D" w:rsidRDefault="0020197D" w:rsidP="0020197D">
      <w:pPr>
        <w:pStyle w:val="Heading2"/>
      </w:pPr>
      <w:bookmarkStart w:id="381" w:name="_Toc138075864"/>
      <w:r>
        <w:t>Puppet Modules Required</w:t>
      </w:r>
      <w:bookmarkEnd w:id="381"/>
    </w:p>
    <w:p w14:paraId="19CD06ED" w14:textId="330A5605" w:rsidR="00C05050" w:rsidRDefault="00C05050" w:rsidP="00C05050">
      <w:pPr>
        <w:pStyle w:val="Caption"/>
      </w:pPr>
      <w:bookmarkStart w:id="382" w:name="_Toc103867393"/>
      <w:bookmarkStart w:id="383" w:name="_Toc122335482"/>
      <w:bookmarkStart w:id="384" w:name="_Toc135913159"/>
      <w:bookmarkStart w:id="385" w:name="_Toc135913172"/>
      <w:r>
        <w:t xml:space="preserve">Table </w:t>
      </w:r>
      <w:fldSimple w:instr=" SEQ Table \* ARABIC ">
        <w:r w:rsidR="00651143">
          <w:rPr>
            <w:noProof/>
          </w:rPr>
          <w:t>6</w:t>
        </w:r>
      </w:fldSimple>
      <w:r>
        <w:t xml:space="preserve"> Puppet Modules Required</w:t>
      </w:r>
      <w:bookmarkEnd w:id="382"/>
      <w:bookmarkEnd w:id="383"/>
      <w:bookmarkEnd w:id="384"/>
      <w:bookmarkEnd w:id="385"/>
    </w:p>
    <w:tbl>
      <w:tblPr>
        <w:tblStyle w:val="TableGridLight"/>
        <w:tblW w:w="9355" w:type="dxa"/>
        <w:tblInd w:w="-113" w:type="dxa"/>
        <w:tblLook w:val="04A0" w:firstRow="1" w:lastRow="0" w:firstColumn="1" w:lastColumn="0" w:noHBand="0" w:noVBand="1"/>
      </w:tblPr>
      <w:tblGrid>
        <w:gridCol w:w="1377"/>
        <w:gridCol w:w="7978"/>
      </w:tblGrid>
      <w:tr w:rsidR="00C05050" w:rsidRPr="00A8508F" w14:paraId="74297AAE" w14:textId="77777777" w:rsidTr="00944A89">
        <w:trPr>
          <w:trHeight w:val="432"/>
        </w:trPr>
        <w:tc>
          <w:tcPr>
            <w:tcW w:w="1377" w:type="dxa"/>
            <w:shd w:val="clear" w:color="auto" w:fill="002060"/>
          </w:tcPr>
          <w:p w14:paraId="698F680B" w14:textId="77777777" w:rsidR="00C05050" w:rsidRPr="00A8508F" w:rsidRDefault="00C05050" w:rsidP="00944A89">
            <w:pPr>
              <w:tabs>
                <w:tab w:val="left" w:pos="1755"/>
              </w:tabs>
              <w:rPr>
                <w:rFonts w:cs="Times New Roman"/>
                <w:b/>
                <w:bCs/>
                <w:color w:val="FFFFFF" w:themeColor="background1"/>
              </w:rPr>
            </w:pPr>
            <w:r w:rsidRPr="00A8508F">
              <w:rPr>
                <w:rFonts w:cs="Times New Roman"/>
                <w:b/>
                <w:bCs/>
                <w:color w:val="FFFFFF" w:themeColor="background1"/>
              </w:rPr>
              <w:t>Module:</w:t>
            </w:r>
          </w:p>
        </w:tc>
        <w:tc>
          <w:tcPr>
            <w:tcW w:w="7978" w:type="dxa"/>
          </w:tcPr>
          <w:p w14:paraId="3D9765CF" w14:textId="77777777" w:rsidR="00C05050" w:rsidRPr="00A8508F" w:rsidRDefault="00C05050" w:rsidP="00944A89">
            <w:pPr>
              <w:rPr>
                <w:rFonts w:cs="Times New Roman"/>
              </w:rPr>
            </w:pPr>
            <w:r>
              <w:rPr>
                <w:rFonts w:cs="Times New Roman"/>
              </w:rPr>
              <w:t>dsil_elastic_clients</w:t>
            </w:r>
          </w:p>
        </w:tc>
      </w:tr>
      <w:tr w:rsidR="00C05050" w:rsidRPr="00A8508F" w14:paraId="32B07276" w14:textId="77777777" w:rsidTr="00944A89">
        <w:trPr>
          <w:trHeight w:val="432"/>
        </w:trPr>
        <w:tc>
          <w:tcPr>
            <w:tcW w:w="1377" w:type="dxa"/>
            <w:shd w:val="clear" w:color="auto" w:fill="002060"/>
          </w:tcPr>
          <w:p w14:paraId="76546629" w14:textId="77777777" w:rsidR="00C05050" w:rsidRPr="00A8508F" w:rsidRDefault="00C05050" w:rsidP="00944A89">
            <w:pPr>
              <w:tabs>
                <w:tab w:val="left" w:pos="1755"/>
              </w:tabs>
              <w:rPr>
                <w:rFonts w:cs="Times New Roman"/>
                <w:b/>
                <w:bCs/>
                <w:color w:val="FFFFFF" w:themeColor="background1"/>
              </w:rPr>
            </w:pPr>
            <w:r w:rsidRPr="00A8508F">
              <w:rPr>
                <w:rFonts w:cs="Times New Roman"/>
                <w:b/>
                <w:bCs/>
                <w:color w:val="FFFFFF" w:themeColor="background1"/>
              </w:rPr>
              <w:t>Description:</w:t>
            </w:r>
          </w:p>
        </w:tc>
        <w:tc>
          <w:tcPr>
            <w:tcW w:w="7978" w:type="dxa"/>
          </w:tcPr>
          <w:p w14:paraId="1EE023F7" w14:textId="77777777" w:rsidR="00C05050" w:rsidRDefault="00C05050" w:rsidP="00944A89">
            <w:r>
              <w:t xml:space="preserve">The </w:t>
            </w:r>
            <w:r w:rsidRPr="007C291D">
              <w:rPr>
                <w:b/>
                <w:bCs/>
              </w:rPr>
              <w:t>dsil_elastic_clients</w:t>
            </w:r>
            <w:r>
              <w:t xml:space="preserve"> module is used to automatically install Metricbeat and Filebeat on Linux hosts. Metricbeat is installed on all Linux hosts in the OA DCGS system. Filebeat is installed on all Elasticsearch and Logstash hosts to collect log files from the Elastic applications. This module also supplies a generic utility function </w:t>
            </w:r>
            <w:r w:rsidRPr="007C291D">
              <w:rPr>
                <w:b/>
                <w:bCs/>
              </w:rPr>
              <w:t>setup_beat</w:t>
            </w:r>
            <w:r>
              <w:t xml:space="preserve"> that can be used by any other Puppet modules to request that Filebeat be installed on hosts controlled by that module. OA DCGS ARTs and other Puppet clients that wish to have data gathered using Filebeat will use this function to install Filebeat on their hosts. The basic use of this module is described here; knowledge of Puppet is expected to understand the implementation. Please contact an Enterprise Services Elastic SME for questions or issues using the function.</w:t>
            </w:r>
          </w:p>
          <w:p w14:paraId="17D071F5" w14:textId="77777777" w:rsidR="00C05050" w:rsidRPr="00A8508F" w:rsidRDefault="00C05050" w:rsidP="00944A89">
            <w:pPr>
              <w:rPr>
                <w:rFonts w:cs="Times New Roman"/>
              </w:rPr>
            </w:pPr>
          </w:p>
        </w:tc>
      </w:tr>
      <w:tr w:rsidR="00C05050" w:rsidRPr="00A8508F" w14:paraId="125FAB6C" w14:textId="77777777" w:rsidTr="00944A89">
        <w:trPr>
          <w:trHeight w:val="432"/>
        </w:trPr>
        <w:tc>
          <w:tcPr>
            <w:tcW w:w="1377" w:type="dxa"/>
            <w:shd w:val="clear" w:color="auto" w:fill="002060"/>
          </w:tcPr>
          <w:p w14:paraId="3623E405" w14:textId="77777777" w:rsidR="00C05050" w:rsidRPr="00A8508F" w:rsidRDefault="00C05050" w:rsidP="00944A89">
            <w:pPr>
              <w:rPr>
                <w:rFonts w:cs="Times New Roman"/>
                <w:b/>
                <w:bCs/>
                <w:color w:val="FFFFFF" w:themeColor="background1"/>
              </w:rPr>
            </w:pPr>
            <w:r w:rsidRPr="00A8508F">
              <w:rPr>
                <w:rFonts w:cs="Times New Roman"/>
                <w:b/>
                <w:bCs/>
                <w:color w:val="FFFFFF" w:themeColor="background1"/>
              </w:rPr>
              <w:t>Version:</w:t>
            </w:r>
          </w:p>
        </w:tc>
        <w:tc>
          <w:tcPr>
            <w:tcW w:w="7978" w:type="dxa"/>
          </w:tcPr>
          <w:p w14:paraId="19EF74C7" w14:textId="343C066F" w:rsidR="00C05050" w:rsidRPr="00A8508F" w:rsidRDefault="00401EC2" w:rsidP="00944A89">
            <w:pPr>
              <w:rPr>
                <w:rFonts w:cs="Times New Roman"/>
              </w:rPr>
            </w:pPr>
            <w:r>
              <w:rPr>
                <w:rFonts w:cs="Times New Roman"/>
              </w:rPr>
              <w:t>2.0.3.1</w:t>
            </w:r>
          </w:p>
        </w:tc>
      </w:tr>
      <w:tr w:rsidR="00C05050" w:rsidRPr="00A8508F" w14:paraId="77888015" w14:textId="77777777" w:rsidTr="00944A89">
        <w:trPr>
          <w:trHeight w:val="432"/>
        </w:trPr>
        <w:tc>
          <w:tcPr>
            <w:tcW w:w="1377" w:type="dxa"/>
            <w:shd w:val="clear" w:color="auto" w:fill="002060"/>
          </w:tcPr>
          <w:p w14:paraId="7B3FF964" w14:textId="77777777" w:rsidR="00C05050" w:rsidRPr="00A8508F" w:rsidRDefault="00C05050" w:rsidP="00944A89">
            <w:pPr>
              <w:rPr>
                <w:rFonts w:cs="Times New Roman"/>
                <w:color w:val="FFFFFF" w:themeColor="background1"/>
              </w:rPr>
            </w:pPr>
            <w:r w:rsidRPr="00A8508F">
              <w:rPr>
                <w:rFonts w:cs="Times New Roman"/>
                <w:b/>
                <w:bCs/>
                <w:color w:val="FFFFFF" w:themeColor="background1"/>
              </w:rPr>
              <w:t>Parameters:</w:t>
            </w:r>
          </w:p>
        </w:tc>
        <w:tc>
          <w:tcPr>
            <w:tcW w:w="7978" w:type="dxa"/>
          </w:tcPr>
          <w:p w14:paraId="604F6324" w14:textId="77777777" w:rsidR="00C05050" w:rsidRDefault="00C05050" w:rsidP="00944A89">
            <w:pPr>
              <w:rPr>
                <w:rFonts w:cs="Times New Roman"/>
              </w:rPr>
            </w:pPr>
            <w:r>
              <w:rPr>
                <w:rFonts w:cs="Times New Roman"/>
              </w:rPr>
              <w:t>install (Boolean) – If true beat components will be installed/upgraded.  If false beat components will be removed.</w:t>
            </w:r>
          </w:p>
          <w:p w14:paraId="609B58FB" w14:textId="77777777" w:rsidR="00C05050" w:rsidRDefault="00C05050" w:rsidP="00944A89">
            <w:pPr>
              <w:rPr>
                <w:rFonts w:cs="Times New Roman"/>
              </w:rPr>
            </w:pPr>
            <w:r w:rsidRPr="009F2697">
              <w:rPr>
                <w:rFonts w:cs="Times New Roman"/>
                <w:b/>
                <w:bCs/>
              </w:rPr>
              <w:t>default</w:t>
            </w:r>
            <w:r>
              <w:rPr>
                <w:rFonts w:cs="Times New Roman"/>
              </w:rPr>
              <w:t>: true</w:t>
            </w:r>
          </w:p>
          <w:p w14:paraId="42B18D85" w14:textId="77777777" w:rsidR="00C05050" w:rsidRDefault="00C05050" w:rsidP="00944A89">
            <w:pPr>
              <w:rPr>
                <w:rFonts w:cs="Times New Roman"/>
              </w:rPr>
            </w:pPr>
            <w:r>
              <w:rPr>
                <w:rFonts w:cs="Times New Roman"/>
              </w:rPr>
              <w:t>restart_beats (Boolean) – If true restart beats on every puppet run.  If false only restart beats on configuration change.</w:t>
            </w:r>
          </w:p>
          <w:p w14:paraId="308EF638" w14:textId="77777777" w:rsidR="00C05050" w:rsidRPr="00A8508F" w:rsidRDefault="00C05050" w:rsidP="00944A89">
            <w:pPr>
              <w:rPr>
                <w:rFonts w:cs="Times New Roman"/>
              </w:rPr>
            </w:pPr>
            <w:r w:rsidRPr="009F2697">
              <w:rPr>
                <w:rFonts w:cs="Times New Roman"/>
                <w:b/>
                <w:bCs/>
              </w:rPr>
              <w:t>default</w:t>
            </w:r>
            <w:r>
              <w:rPr>
                <w:rFonts w:cs="Times New Roman"/>
              </w:rPr>
              <w:t>: false</w:t>
            </w:r>
          </w:p>
        </w:tc>
      </w:tr>
      <w:tr w:rsidR="00C05050" w:rsidRPr="00A8508F" w14:paraId="560EA227" w14:textId="77777777" w:rsidTr="00944A89">
        <w:trPr>
          <w:trHeight w:val="432"/>
        </w:trPr>
        <w:tc>
          <w:tcPr>
            <w:tcW w:w="1377" w:type="dxa"/>
            <w:shd w:val="clear" w:color="auto" w:fill="002060"/>
          </w:tcPr>
          <w:p w14:paraId="4AA6993E" w14:textId="77777777" w:rsidR="00C05050" w:rsidRPr="00A8508F" w:rsidRDefault="00C05050" w:rsidP="00944A89">
            <w:pPr>
              <w:rPr>
                <w:rFonts w:cs="Times New Roman"/>
                <w:color w:val="FFFFFF" w:themeColor="background1"/>
              </w:rPr>
            </w:pPr>
            <w:r w:rsidRPr="00A8508F">
              <w:rPr>
                <w:rFonts w:cs="Times New Roman"/>
                <w:b/>
                <w:bCs/>
                <w:color w:val="FFFFFF" w:themeColor="background1"/>
              </w:rPr>
              <w:t>Resources:</w:t>
            </w:r>
          </w:p>
        </w:tc>
        <w:tc>
          <w:tcPr>
            <w:tcW w:w="7978" w:type="dxa"/>
          </w:tcPr>
          <w:p w14:paraId="7451C3D9" w14:textId="77777777" w:rsidR="00C05050" w:rsidRPr="00A165CB" w:rsidRDefault="00C05050" w:rsidP="00944A89">
            <w:pPr>
              <w:rPr>
                <w:rFonts w:cs="Times New Roman"/>
                <w:b/>
                <w:bCs/>
              </w:rPr>
            </w:pPr>
            <w:r w:rsidRPr="00A165CB">
              <w:rPr>
                <w:rFonts w:cs="Times New Roman"/>
                <w:b/>
                <w:bCs/>
              </w:rPr>
              <w:t>Files</w:t>
            </w:r>
          </w:p>
          <w:p w14:paraId="7FD36459" w14:textId="059309FC" w:rsidR="00C05050" w:rsidRDefault="00C05050" w:rsidP="00944A89">
            <w:pPr>
              <w:rPr>
                <w:rFonts w:cs="Times New Roman"/>
              </w:rPr>
            </w:pPr>
            <w:r>
              <w:rPr>
                <w:rFonts w:cs="Times New Roman"/>
              </w:rPr>
              <w:t>/etc/metricbeat/metricbe</w:t>
            </w:r>
            <w:r w:rsidR="00A10610">
              <w:rPr>
                <w:rFonts w:cs="Times New Roman"/>
              </w:rPr>
              <w:t>a</w:t>
            </w:r>
            <w:r>
              <w:rPr>
                <w:rFonts w:cs="Times New Roman"/>
              </w:rPr>
              <w:t>t.yml</w:t>
            </w:r>
          </w:p>
          <w:p w14:paraId="6BBDA8BC" w14:textId="77777777" w:rsidR="00C05050" w:rsidRDefault="00C05050" w:rsidP="00944A89">
            <w:pPr>
              <w:rPr>
                <w:rFonts w:cs="Times New Roman"/>
              </w:rPr>
            </w:pPr>
            <w:r>
              <w:rPr>
                <w:rFonts w:cs="Times New Roman"/>
              </w:rPr>
              <w:t>/etc/metricbeat/modules/logstash-xpack.yml</w:t>
            </w:r>
          </w:p>
          <w:p w14:paraId="65FF1E9E" w14:textId="77777777" w:rsidR="00C05050" w:rsidRDefault="00C05050" w:rsidP="00944A89">
            <w:pPr>
              <w:rPr>
                <w:rFonts w:cs="Times New Roman"/>
              </w:rPr>
            </w:pPr>
            <w:r>
              <w:rPr>
                <w:rFonts w:cs="Times New Roman"/>
              </w:rPr>
              <w:t>/etc/metricbeat/modules/elasticsearch-xpack.yml</w:t>
            </w:r>
          </w:p>
          <w:p w14:paraId="07468A04" w14:textId="77777777" w:rsidR="00C05050" w:rsidRDefault="00C05050" w:rsidP="00944A89">
            <w:pPr>
              <w:rPr>
                <w:rFonts w:cs="Times New Roman"/>
              </w:rPr>
            </w:pPr>
            <w:r>
              <w:rPr>
                <w:rFonts w:cs="Times New Roman"/>
              </w:rPr>
              <w:t>/etc/metricbeat/modules/kibana-xpack.yml</w:t>
            </w:r>
          </w:p>
          <w:p w14:paraId="38295D2C" w14:textId="77777777" w:rsidR="00C05050" w:rsidRDefault="00C05050" w:rsidP="00944A89">
            <w:pPr>
              <w:rPr>
                <w:rFonts w:cs="Times New Roman"/>
              </w:rPr>
            </w:pPr>
            <w:r>
              <w:rPr>
                <w:rFonts w:cs="Times New Roman"/>
              </w:rPr>
              <w:t>/etc/metricbeat/modules/system.yml</w:t>
            </w:r>
          </w:p>
          <w:p w14:paraId="25E830C9" w14:textId="77777777" w:rsidR="00C05050" w:rsidRDefault="00C05050" w:rsidP="00944A89">
            <w:pPr>
              <w:rPr>
                <w:rFonts w:cs="Times New Roman"/>
              </w:rPr>
            </w:pPr>
            <w:r>
              <w:rPr>
                <w:rFonts w:cs="Times New Roman"/>
              </w:rPr>
              <w:lastRenderedPageBreak/>
              <w:t>/etc/metricbeat/appmonitor_linux.js</w:t>
            </w:r>
          </w:p>
          <w:p w14:paraId="57A453A7" w14:textId="77777777" w:rsidR="00C05050" w:rsidRDefault="00C05050" w:rsidP="00944A89">
            <w:pPr>
              <w:rPr>
                <w:rFonts w:cs="Times New Roman"/>
              </w:rPr>
            </w:pPr>
            <w:r>
              <w:rPr>
                <w:rFonts w:cs="Times New Roman"/>
              </w:rPr>
              <w:t>/etc/filebeat/filebeat.yml</w:t>
            </w:r>
          </w:p>
          <w:p w14:paraId="562A1631" w14:textId="77777777" w:rsidR="00C05050" w:rsidRDefault="00C05050" w:rsidP="00944A89">
            <w:pPr>
              <w:rPr>
                <w:rFonts w:cs="Times New Roman"/>
              </w:rPr>
            </w:pPr>
            <w:r>
              <w:rPr>
                <w:rFonts w:cs="Times New Roman"/>
              </w:rPr>
              <w:t>/etc/filebeat/modules/elasticsearch.yml</w:t>
            </w:r>
          </w:p>
          <w:p w14:paraId="27A23E8D" w14:textId="77777777" w:rsidR="00C05050" w:rsidRDefault="00C05050" w:rsidP="00944A89">
            <w:pPr>
              <w:rPr>
                <w:rFonts w:cs="Times New Roman"/>
              </w:rPr>
            </w:pPr>
            <w:r>
              <w:rPr>
                <w:rFonts w:cs="Times New Roman"/>
              </w:rPr>
              <w:t>etc/filebeat/modules/logstash.yml</w:t>
            </w:r>
          </w:p>
          <w:p w14:paraId="16467E84" w14:textId="77777777" w:rsidR="00C05050" w:rsidRDefault="00C05050" w:rsidP="00944A89">
            <w:pPr>
              <w:rPr>
                <w:rFonts w:cs="Times New Roman"/>
                <w:b/>
                <w:bCs/>
              </w:rPr>
            </w:pPr>
            <w:r w:rsidRPr="00A165CB">
              <w:rPr>
                <w:rFonts w:cs="Times New Roman"/>
                <w:b/>
                <w:bCs/>
              </w:rPr>
              <w:t>Packages</w:t>
            </w:r>
          </w:p>
          <w:p w14:paraId="297058E2" w14:textId="77777777" w:rsidR="00C05050" w:rsidRPr="00A165CB" w:rsidRDefault="00C05050" w:rsidP="00944A89">
            <w:pPr>
              <w:rPr>
                <w:rFonts w:cs="Times New Roman"/>
              </w:rPr>
            </w:pPr>
            <w:r>
              <w:rPr>
                <w:rFonts w:cs="Times New Roman"/>
              </w:rPr>
              <w:t>Metricbeat, Filebeat</w:t>
            </w:r>
          </w:p>
        </w:tc>
      </w:tr>
    </w:tbl>
    <w:p w14:paraId="0A6F9A06" w14:textId="77777777" w:rsidR="00C05050" w:rsidRDefault="00C05050" w:rsidP="00C05050">
      <w:pPr>
        <w:rPr>
          <w:b/>
          <w:bCs/>
          <w:color w:val="C00000"/>
        </w:rPr>
      </w:pPr>
    </w:p>
    <w:p w14:paraId="76748236" w14:textId="77777777" w:rsidR="00C05050" w:rsidRDefault="00C05050" w:rsidP="00C05050">
      <w:pPr>
        <w:rPr>
          <w:b/>
          <w:bCs/>
          <w:color w:val="C00000"/>
        </w:rPr>
      </w:pPr>
    </w:p>
    <w:tbl>
      <w:tblPr>
        <w:tblStyle w:val="TableGridLight"/>
        <w:tblW w:w="9355" w:type="dxa"/>
        <w:tblInd w:w="-113" w:type="dxa"/>
        <w:tblLook w:val="04A0" w:firstRow="1" w:lastRow="0" w:firstColumn="1" w:lastColumn="0" w:noHBand="0" w:noVBand="1"/>
      </w:tblPr>
      <w:tblGrid>
        <w:gridCol w:w="1377"/>
        <w:gridCol w:w="7978"/>
      </w:tblGrid>
      <w:tr w:rsidR="00C05050" w:rsidRPr="00A8508F" w14:paraId="0F77BC69" w14:textId="77777777" w:rsidTr="00944A89">
        <w:trPr>
          <w:trHeight w:val="432"/>
        </w:trPr>
        <w:tc>
          <w:tcPr>
            <w:tcW w:w="1377" w:type="dxa"/>
            <w:shd w:val="clear" w:color="auto" w:fill="002060"/>
          </w:tcPr>
          <w:p w14:paraId="6EB44DFF" w14:textId="77777777" w:rsidR="00C05050" w:rsidRPr="00A8508F" w:rsidRDefault="00C05050" w:rsidP="00944A89">
            <w:pPr>
              <w:tabs>
                <w:tab w:val="left" w:pos="1755"/>
              </w:tabs>
              <w:rPr>
                <w:rFonts w:cs="Times New Roman"/>
                <w:b/>
                <w:bCs/>
                <w:color w:val="FFFFFF" w:themeColor="background1"/>
              </w:rPr>
            </w:pPr>
            <w:r w:rsidRPr="00A8508F">
              <w:rPr>
                <w:rFonts w:cs="Times New Roman"/>
                <w:b/>
                <w:bCs/>
                <w:color w:val="FFFFFF" w:themeColor="background1"/>
              </w:rPr>
              <w:t>Module:</w:t>
            </w:r>
          </w:p>
        </w:tc>
        <w:tc>
          <w:tcPr>
            <w:tcW w:w="7978" w:type="dxa"/>
          </w:tcPr>
          <w:p w14:paraId="16211D8F" w14:textId="77777777" w:rsidR="00C05050" w:rsidRPr="00A8508F" w:rsidRDefault="00C05050" w:rsidP="00944A89">
            <w:pPr>
              <w:rPr>
                <w:rFonts w:cs="Times New Roman"/>
              </w:rPr>
            </w:pPr>
            <w:r>
              <w:rPr>
                <w:rFonts w:cs="Times New Roman"/>
              </w:rPr>
              <w:t>dsil_elastic_servers</w:t>
            </w:r>
          </w:p>
        </w:tc>
      </w:tr>
      <w:tr w:rsidR="00C05050" w:rsidRPr="00A8508F" w14:paraId="618ACB38" w14:textId="77777777" w:rsidTr="00944A89">
        <w:trPr>
          <w:trHeight w:val="432"/>
        </w:trPr>
        <w:tc>
          <w:tcPr>
            <w:tcW w:w="1377" w:type="dxa"/>
            <w:shd w:val="clear" w:color="auto" w:fill="002060"/>
          </w:tcPr>
          <w:p w14:paraId="7F83CA3A" w14:textId="77777777" w:rsidR="00C05050" w:rsidRPr="00A8508F" w:rsidRDefault="00C05050" w:rsidP="00944A89">
            <w:pPr>
              <w:tabs>
                <w:tab w:val="left" w:pos="1755"/>
              </w:tabs>
              <w:rPr>
                <w:rFonts w:cs="Times New Roman"/>
                <w:b/>
                <w:bCs/>
                <w:color w:val="FFFFFF" w:themeColor="background1"/>
              </w:rPr>
            </w:pPr>
            <w:r w:rsidRPr="00A8508F">
              <w:rPr>
                <w:rFonts w:cs="Times New Roman"/>
                <w:b/>
                <w:bCs/>
                <w:color w:val="FFFFFF" w:themeColor="background1"/>
              </w:rPr>
              <w:t>Description:</w:t>
            </w:r>
          </w:p>
        </w:tc>
        <w:tc>
          <w:tcPr>
            <w:tcW w:w="7978" w:type="dxa"/>
          </w:tcPr>
          <w:p w14:paraId="7DF21B36" w14:textId="77777777" w:rsidR="00C05050" w:rsidRDefault="00C05050" w:rsidP="00944A89">
            <w:r>
              <w:t xml:space="preserve">The </w:t>
            </w:r>
            <w:r w:rsidRPr="007C291D">
              <w:rPr>
                <w:b/>
                <w:bCs/>
              </w:rPr>
              <w:t>dsil_elastic_servers</w:t>
            </w:r>
            <w:r>
              <w:t xml:space="preserve"> module is used to configure Elastic, Kibana, and Logstash servers. The module opens the necessary ports, creates mounts, and performs other configuration tasks necessary to allow each component to run properly. Elasticsearch, Kibana, and Logstash are all upgraded following the procedures in this document, but they will not be able to run successfully unless the hosts are configured with this module. </w:t>
            </w:r>
          </w:p>
          <w:p w14:paraId="4C0AE878" w14:textId="77777777" w:rsidR="00C05050" w:rsidRPr="003B1643" w:rsidRDefault="00C05050" w:rsidP="00944A89">
            <w:r>
              <w:t>The Heartbeat component of Elastic is also automatically upgraded by this Puppet module. This module then ensures that Heartbeat is running on each Logstash host.</w:t>
            </w:r>
          </w:p>
          <w:p w14:paraId="59851530" w14:textId="77777777" w:rsidR="00C05050" w:rsidRPr="00A8508F" w:rsidRDefault="00C05050" w:rsidP="00944A89">
            <w:pPr>
              <w:rPr>
                <w:rFonts w:cs="Times New Roman"/>
              </w:rPr>
            </w:pPr>
          </w:p>
        </w:tc>
      </w:tr>
      <w:tr w:rsidR="00C05050" w:rsidRPr="00A8508F" w14:paraId="391C74BB" w14:textId="77777777" w:rsidTr="00944A89">
        <w:trPr>
          <w:trHeight w:val="432"/>
        </w:trPr>
        <w:tc>
          <w:tcPr>
            <w:tcW w:w="1377" w:type="dxa"/>
            <w:shd w:val="clear" w:color="auto" w:fill="002060"/>
          </w:tcPr>
          <w:p w14:paraId="24A31C0E" w14:textId="77777777" w:rsidR="00C05050" w:rsidRPr="00A8508F" w:rsidRDefault="00C05050" w:rsidP="00944A89">
            <w:pPr>
              <w:rPr>
                <w:rFonts w:cs="Times New Roman"/>
                <w:b/>
                <w:bCs/>
                <w:color w:val="FFFFFF" w:themeColor="background1"/>
              </w:rPr>
            </w:pPr>
            <w:r w:rsidRPr="00A8508F">
              <w:rPr>
                <w:rFonts w:cs="Times New Roman"/>
                <w:b/>
                <w:bCs/>
                <w:color w:val="FFFFFF" w:themeColor="background1"/>
              </w:rPr>
              <w:t>Version:</w:t>
            </w:r>
          </w:p>
        </w:tc>
        <w:tc>
          <w:tcPr>
            <w:tcW w:w="7978" w:type="dxa"/>
          </w:tcPr>
          <w:p w14:paraId="20781077" w14:textId="7A3FC04F" w:rsidR="00C05050" w:rsidRPr="00A8508F" w:rsidRDefault="00401EC2" w:rsidP="00944A89">
            <w:pPr>
              <w:rPr>
                <w:rFonts w:cs="Times New Roman"/>
              </w:rPr>
            </w:pPr>
            <w:r>
              <w:rPr>
                <w:rFonts w:cs="Times New Roman"/>
              </w:rPr>
              <w:t>1.2.12.1</w:t>
            </w:r>
          </w:p>
        </w:tc>
      </w:tr>
      <w:tr w:rsidR="00C05050" w:rsidRPr="00A8508F" w14:paraId="03B48AF9" w14:textId="77777777" w:rsidTr="00944A89">
        <w:trPr>
          <w:trHeight w:val="432"/>
        </w:trPr>
        <w:tc>
          <w:tcPr>
            <w:tcW w:w="1377" w:type="dxa"/>
            <w:shd w:val="clear" w:color="auto" w:fill="002060"/>
          </w:tcPr>
          <w:p w14:paraId="13B6F910" w14:textId="77777777" w:rsidR="00C05050" w:rsidRPr="00A8508F" w:rsidRDefault="00C05050" w:rsidP="00944A89">
            <w:pPr>
              <w:rPr>
                <w:rFonts w:cs="Times New Roman"/>
                <w:color w:val="FFFFFF" w:themeColor="background1"/>
              </w:rPr>
            </w:pPr>
            <w:r w:rsidRPr="00A8508F">
              <w:rPr>
                <w:rFonts w:cs="Times New Roman"/>
                <w:b/>
                <w:bCs/>
                <w:color w:val="FFFFFF" w:themeColor="background1"/>
              </w:rPr>
              <w:t>Parameters:</w:t>
            </w:r>
          </w:p>
        </w:tc>
        <w:tc>
          <w:tcPr>
            <w:tcW w:w="7978" w:type="dxa"/>
          </w:tcPr>
          <w:p w14:paraId="6D7D8718" w14:textId="77777777" w:rsidR="00C05050" w:rsidRPr="00A8508F" w:rsidRDefault="00C05050" w:rsidP="00944A89">
            <w:pPr>
              <w:rPr>
                <w:rFonts w:cs="Times New Roman"/>
              </w:rPr>
            </w:pPr>
            <w:r>
              <w:rPr>
                <w:rFonts w:cs="Times New Roman"/>
              </w:rPr>
              <w:t>None</w:t>
            </w:r>
          </w:p>
        </w:tc>
      </w:tr>
      <w:tr w:rsidR="00C05050" w:rsidRPr="00A8508F" w14:paraId="1C5DADEB" w14:textId="77777777" w:rsidTr="00944A89">
        <w:trPr>
          <w:trHeight w:val="432"/>
        </w:trPr>
        <w:tc>
          <w:tcPr>
            <w:tcW w:w="1377" w:type="dxa"/>
            <w:shd w:val="clear" w:color="auto" w:fill="002060"/>
          </w:tcPr>
          <w:p w14:paraId="4044319F" w14:textId="77777777" w:rsidR="00C05050" w:rsidRPr="00A8508F" w:rsidRDefault="00C05050" w:rsidP="00944A89">
            <w:pPr>
              <w:rPr>
                <w:rFonts w:cs="Times New Roman"/>
                <w:color w:val="FFFFFF" w:themeColor="background1"/>
              </w:rPr>
            </w:pPr>
            <w:r w:rsidRPr="00A8508F">
              <w:rPr>
                <w:rFonts w:cs="Times New Roman"/>
                <w:b/>
                <w:bCs/>
                <w:color w:val="FFFFFF" w:themeColor="background1"/>
              </w:rPr>
              <w:t>Resources:</w:t>
            </w:r>
          </w:p>
        </w:tc>
        <w:tc>
          <w:tcPr>
            <w:tcW w:w="7978" w:type="dxa"/>
          </w:tcPr>
          <w:p w14:paraId="13307F53" w14:textId="77777777" w:rsidR="00C05050" w:rsidRDefault="00C05050" w:rsidP="00944A89">
            <w:pPr>
              <w:rPr>
                <w:rFonts w:cs="Times New Roman"/>
              </w:rPr>
            </w:pPr>
            <w:r w:rsidRPr="00A8508F">
              <w:rPr>
                <w:rFonts w:cs="Times New Roman"/>
                <w:b/>
                <w:bCs/>
              </w:rPr>
              <w:t>Files</w:t>
            </w:r>
            <w:r w:rsidRPr="00A8508F">
              <w:rPr>
                <w:rFonts w:cs="Times New Roman"/>
                <w:b/>
                <w:bCs/>
              </w:rPr>
              <w:br/>
            </w:r>
            <w:r w:rsidRPr="00A8508F">
              <w:rPr>
                <w:rFonts w:cs="Times New Roman"/>
              </w:rPr>
              <w:t>/etc/</w:t>
            </w:r>
            <w:r>
              <w:rPr>
                <w:rFonts w:cs="Times New Roman"/>
              </w:rPr>
              <w:t>heartbeat/monitors.d</w:t>
            </w:r>
            <w:r w:rsidRPr="00A8508F">
              <w:rPr>
                <w:rFonts w:cs="Times New Roman"/>
              </w:rPr>
              <w:t>/</w:t>
            </w:r>
            <w:r>
              <w:rPr>
                <w:rFonts w:cs="Times New Roman"/>
              </w:rPr>
              <w:t>ess.http.hub.yml</w:t>
            </w:r>
          </w:p>
          <w:p w14:paraId="46914F78" w14:textId="77777777" w:rsidR="00C05050" w:rsidRDefault="00C05050" w:rsidP="00944A89">
            <w:pPr>
              <w:rPr>
                <w:rFonts w:cs="Times New Roman"/>
              </w:rPr>
            </w:pPr>
            <w:r w:rsidRPr="00A8508F">
              <w:rPr>
                <w:rFonts w:cs="Times New Roman"/>
              </w:rPr>
              <w:t>/etc/</w:t>
            </w:r>
            <w:r>
              <w:rPr>
                <w:rFonts w:cs="Times New Roman"/>
              </w:rPr>
              <w:t>heartbeat/monitors.d</w:t>
            </w:r>
            <w:r w:rsidRPr="00A8508F">
              <w:rPr>
                <w:rFonts w:cs="Times New Roman"/>
              </w:rPr>
              <w:t>/</w:t>
            </w:r>
            <w:r>
              <w:rPr>
                <w:rFonts w:cs="Times New Roman"/>
              </w:rPr>
              <w:t>ess.http.site.yml</w:t>
            </w:r>
          </w:p>
          <w:p w14:paraId="4FA290E6" w14:textId="77777777" w:rsidR="00C05050" w:rsidRDefault="00C05050" w:rsidP="00944A89">
            <w:pPr>
              <w:rPr>
                <w:rFonts w:cs="Times New Roman"/>
              </w:rPr>
            </w:pPr>
            <w:r w:rsidRPr="00A8508F">
              <w:rPr>
                <w:rFonts w:cs="Times New Roman"/>
              </w:rPr>
              <w:t>/etc/</w:t>
            </w:r>
            <w:r>
              <w:rPr>
                <w:rFonts w:cs="Times New Roman"/>
              </w:rPr>
              <w:t>heartbeat/monitors.d</w:t>
            </w:r>
            <w:r w:rsidRPr="00A8508F">
              <w:rPr>
                <w:rFonts w:cs="Times New Roman"/>
              </w:rPr>
              <w:t>/</w:t>
            </w:r>
            <w:r>
              <w:rPr>
                <w:rFonts w:cs="Times New Roman"/>
              </w:rPr>
              <w:t>ess.icmp.yml</w:t>
            </w:r>
          </w:p>
          <w:p w14:paraId="2A9DAD62" w14:textId="77777777" w:rsidR="00C05050" w:rsidRDefault="00C05050" w:rsidP="00944A89">
            <w:pPr>
              <w:rPr>
                <w:rFonts w:cs="Times New Roman"/>
              </w:rPr>
            </w:pPr>
            <w:r w:rsidRPr="00A8508F">
              <w:rPr>
                <w:rFonts w:cs="Times New Roman"/>
              </w:rPr>
              <w:t>/etc/</w:t>
            </w:r>
            <w:r>
              <w:rPr>
                <w:rFonts w:cs="Times New Roman"/>
              </w:rPr>
              <w:t>heartbeat/monitors.d</w:t>
            </w:r>
            <w:r w:rsidRPr="00A8508F">
              <w:rPr>
                <w:rFonts w:cs="Times New Roman"/>
              </w:rPr>
              <w:t>/</w:t>
            </w:r>
            <w:r>
              <w:rPr>
                <w:rFonts w:cs="Times New Roman"/>
              </w:rPr>
              <w:t>ess.tcp.hub.yml</w:t>
            </w:r>
          </w:p>
          <w:p w14:paraId="7E115CAB" w14:textId="77777777" w:rsidR="00C05050" w:rsidRDefault="00C05050" w:rsidP="00944A89">
            <w:pPr>
              <w:rPr>
                <w:rFonts w:cs="Times New Roman"/>
              </w:rPr>
            </w:pPr>
            <w:r w:rsidRPr="00A8508F">
              <w:rPr>
                <w:rFonts w:cs="Times New Roman"/>
              </w:rPr>
              <w:t>/etc/</w:t>
            </w:r>
            <w:r>
              <w:rPr>
                <w:rFonts w:cs="Times New Roman"/>
              </w:rPr>
              <w:t>heartbeat/monitors.d</w:t>
            </w:r>
            <w:r w:rsidRPr="00A8508F">
              <w:rPr>
                <w:rFonts w:cs="Times New Roman"/>
              </w:rPr>
              <w:t>/</w:t>
            </w:r>
            <w:r>
              <w:rPr>
                <w:rFonts w:cs="Times New Roman"/>
              </w:rPr>
              <w:t>ess.tcp.site.yml</w:t>
            </w:r>
          </w:p>
          <w:p w14:paraId="7B1D04AD" w14:textId="77777777" w:rsidR="00C05050" w:rsidRDefault="00C05050" w:rsidP="00944A89">
            <w:pPr>
              <w:rPr>
                <w:rFonts w:cs="Times New Roman"/>
              </w:rPr>
            </w:pPr>
            <w:r>
              <w:rPr>
                <w:rFonts w:cs="Times New Roman"/>
              </w:rPr>
              <w:t>/etc/heartbeat/heartbeat.yml</w:t>
            </w:r>
          </w:p>
          <w:p w14:paraId="23496B18" w14:textId="77777777" w:rsidR="00C05050" w:rsidRPr="00A165CB" w:rsidRDefault="00C05050" w:rsidP="00944A89">
            <w:pPr>
              <w:rPr>
                <w:rFonts w:cs="Times New Roman"/>
                <w:b/>
                <w:bCs/>
              </w:rPr>
            </w:pPr>
            <w:r w:rsidRPr="00A165CB">
              <w:rPr>
                <w:rFonts w:cs="Times New Roman"/>
                <w:b/>
                <w:bCs/>
              </w:rPr>
              <w:t>Packages</w:t>
            </w:r>
          </w:p>
          <w:p w14:paraId="529E3024" w14:textId="77777777" w:rsidR="00C05050" w:rsidRPr="00A8508F" w:rsidRDefault="00C05050" w:rsidP="00944A89">
            <w:pPr>
              <w:rPr>
                <w:rFonts w:cs="Times New Roman"/>
              </w:rPr>
            </w:pPr>
            <w:r>
              <w:rPr>
                <w:rFonts w:cs="Times New Roman"/>
              </w:rPr>
              <w:t>Heartbeat</w:t>
            </w:r>
          </w:p>
          <w:p w14:paraId="19A9A64E" w14:textId="77777777" w:rsidR="00C05050" w:rsidRPr="00A8508F" w:rsidRDefault="00C05050" w:rsidP="00944A89">
            <w:pPr>
              <w:rPr>
                <w:rFonts w:cs="Times New Roman"/>
              </w:rPr>
            </w:pPr>
          </w:p>
        </w:tc>
      </w:tr>
    </w:tbl>
    <w:p w14:paraId="248EEAA8" w14:textId="77777777" w:rsidR="00C05050" w:rsidRPr="00C05050" w:rsidRDefault="00C05050" w:rsidP="00C05050"/>
    <w:p w14:paraId="44C1A7CF" w14:textId="7F9EC878" w:rsidR="00D22662" w:rsidRDefault="00D22662" w:rsidP="00D22662">
      <w:pPr>
        <w:pStyle w:val="Heading1"/>
      </w:pPr>
      <w:bookmarkStart w:id="386" w:name="_Toc138075865"/>
      <w:r>
        <w:lastRenderedPageBreak/>
        <w:t>Installation Instructions</w:t>
      </w:r>
      <w:bookmarkEnd w:id="386"/>
    </w:p>
    <w:p w14:paraId="0A99F120" w14:textId="77777777" w:rsidR="00C80276" w:rsidRDefault="00C80276" w:rsidP="00C80276">
      <w:pPr>
        <w:rPr>
          <w:rFonts w:cs="Times New Roman"/>
        </w:rPr>
      </w:pPr>
      <w:r>
        <w:rPr>
          <w:rFonts w:cs="Times New Roman"/>
        </w:rPr>
        <w:t>The instructions in this section are used to install Enterprise Elastic for the first time as version 8.6.2 or to upgrade from the 7.17.6 version of Elastic to 8.6.2.  If you are running a version of Elastic prior to version 7.17.6 please refer to one of the following:</w:t>
      </w:r>
    </w:p>
    <w:p w14:paraId="53A7E942" w14:textId="77777777" w:rsidR="00C05050" w:rsidRPr="007D39E1" w:rsidRDefault="00C05050">
      <w:pPr>
        <w:pStyle w:val="ListParagraph"/>
        <w:numPr>
          <w:ilvl w:val="0"/>
          <w:numId w:val="17"/>
        </w:numPr>
        <w:spacing w:line="240" w:lineRule="auto"/>
        <w:rPr>
          <w:rFonts w:cs="Times New Roman"/>
        </w:rPr>
      </w:pPr>
      <w:r>
        <w:rPr>
          <w:rFonts w:cs="Times New Roman"/>
          <w:i/>
          <w:iCs/>
        </w:rPr>
        <w:t>ES-018 – Elastic Logging and Aggregation Cluster (ELAC) – System Installation Instructions</w:t>
      </w:r>
    </w:p>
    <w:p w14:paraId="6BAC63B6" w14:textId="5F5F590E" w:rsidR="00C05050" w:rsidRDefault="00C05050">
      <w:pPr>
        <w:pStyle w:val="ListParagraph"/>
        <w:numPr>
          <w:ilvl w:val="0"/>
          <w:numId w:val="17"/>
        </w:numPr>
        <w:spacing w:line="240" w:lineRule="auto"/>
        <w:rPr>
          <w:i/>
          <w:iCs/>
        </w:rPr>
      </w:pPr>
      <w:r w:rsidRPr="007D39E1">
        <w:rPr>
          <w:rFonts w:cs="Times New Roman"/>
          <w:i/>
          <w:iCs/>
        </w:rPr>
        <w:t xml:space="preserve">ES-018 </w:t>
      </w:r>
      <w:r w:rsidRPr="007D39E1">
        <w:rPr>
          <w:i/>
          <w:iCs/>
        </w:rPr>
        <w:t>- Elastic Logging and Aggregation Cluster (ELAC) - 7.16.3 Upgrade Instructions.docx</w:t>
      </w:r>
    </w:p>
    <w:p w14:paraId="5677F11F" w14:textId="153EA5BE" w:rsidR="001C4D90" w:rsidRPr="009D0300" w:rsidRDefault="001C4D90">
      <w:pPr>
        <w:pStyle w:val="ListParagraph"/>
        <w:numPr>
          <w:ilvl w:val="0"/>
          <w:numId w:val="17"/>
        </w:numPr>
        <w:spacing w:line="240" w:lineRule="auto"/>
        <w:rPr>
          <w:i/>
          <w:iCs/>
        </w:rPr>
      </w:pPr>
      <w:r w:rsidRPr="007D39E1">
        <w:rPr>
          <w:rFonts w:cs="Times New Roman"/>
          <w:i/>
          <w:iCs/>
        </w:rPr>
        <w:t xml:space="preserve">ES-018 </w:t>
      </w:r>
      <w:r w:rsidRPr="007D39E1">
        <w:rPr>
          <w:i/>
          <w:iCs/>
        </w:rPr>
        <w:t>- Elastic Logging and Aggregation Cluster (ELAC) - 7.1</w:t>
      </w:r>
      <w:r>
        <w:rPr>
          <w:i/>
          <w:iCs/>
        </w:rPr>
        <w:t>7.6</w:t>
      </w:r>
      <w:r w:rsidRPr="007D39E1">
        <w:rPr>
          <w:i/>
          <w:iCs/>
        </w:rPr>
        <w:t xml:space="preserve"> Upgrade Instructions.docx</w:t>
      </w:r>
    </w:p>
    <w:p w14:paraId="67E850FD" w14:textId="77777777" w:rsidR="001C4D90" w:rsidRPr="009D0300" w:rsidRDefault="001C4D90" w:rsidP="001C4D90">
      <w:pPr>
        <w:pStyle w:val="ListParagraph"/>
        <w:spacing w:line="240" w:lineRule="auto"/>
        <w:ind w:left="1440"/>
        <w:rPr>
          <w:i/>
          <w:iCs/>
        </w:rPr>
      </w:pPr>
    </w:p>
    <w:p w14:paraId="25E4F0BE" w14:textId="6DD5B7E6" w:rsidR="00BD0706" w:rsidRDefault="00BD0706" w:rsidP="00D1408D">
      <w:pPr>
        <w:pStyle w:val="Heading2"/>
      </w:pPr>
      <w:bookmarkStart w:id="387" w:name="_Toc138075866"/>
      <w:r>
        <w:t>Estimated Implementation Time</w:t>
      </w:r>
      <w:bookmarkEnd w:id="387"/>
    </w:p>
    <w:p w14:paraId="5969955C" w14:textId="77777777" w:rsidR="00C05050" w:rsidRDefault="00C05050" w:rsidP="00C05050">
      <w:r>
        <w:t>The time to upgrade depends on multiple factors; the following estimates are given.</w:t>
      </w:r>
    </w:p>
    <w:p w14:paraId="34BCCB2E" w14:textId="351702FB" w:rsidR="00C80276" w:rsidRDefault="00C80276" w:rsidP="00C80276">
      <w:pPr>
        <w:pStyle w:val="ListParagraph"/>
        <w:numPr>
          <w:ilvl w:val="0"/>
          <w:numId w:val="18"/>
        </w:numPr>
      </w:pPr>
      <w:r>
        <w:t>Cluster Install: ~ 2 days</w:t>
      </w:r>
    </w:p>
    <w:p w14:paraId="4293D38C" w14:textId="6CB9F36F" w:rsidR="00C05050" w:rsidRDefault="00C05050">
      <w:pPr>
        <w:pStyle w:val="ListParagraph"/>
        <w:numPr>
          <w:ilvl w:val="0"/>
          <w:numId w:val="18"/>
        </w:numPr>
      </w:pPr>
      <w:r>
        <w:t>Cluster upgrade: ~ 6 hours</w:t>
      </w:r>
    </w:p>
    <w:p w14:paraId="3C2775A1" w14:textId="77777777" w:rsidR="00C05050" w:rsidRDefault="00C05050">
      <w:pPr>
        <w:pStyle w:val="ListParagraph"/>
        <w:numPr>
          <w:ilvl w:val="0"/>
          <w:numId w:val="18"/>
        </w:numPr>
      </w:pPr>
      <w:r>
        <w:t>Site upgrade: ~ 1 hour</w:t>
      </w:r>
    </w:p>
    <w:p w14:paraId="1F73C39C" w14:textId="01349322" w:rsidR="008245B9" w:rsidRDefault="008245B9" w:rsidP="008245B9">
      <w:pPr>
        <w:pStyle w:val="Heading2"/>
      </w:pPr>
      <w:bookmarkStart w:id="388" w:name="_Toc138075867"/>
      <w:r>
        <w:t>Cleanup of Existing Versions and Files</w:t>
      </w:r>
      <w:bookmarkEnd w:id="388"/>
    </w:p>
    <w:p w14:paraId="49E9F0CF" w14:textId="792F78A0" w:rsidR="008245B9" w:rsidRPr="008245B9" w:rsidRDefault="00C05050" w:rsidP="008245B9">
      <w:r>
        <w:t>N/A</w:t>
      </w:r>
    </w:p>
    <w:p w14:paraId="0D102461" w14:textId="77777777" w:rsidR="00D22662" w:rsidRDefault="00D22662" w:rsidP="00D1408D">
      <w:pPr>
        <w:pStyle w:val="Heading2"/>
      </w:pPr>
      <w:bookmarkStart w:id="389" w:name="_Toc39643846"/>
      <w:bookmarkStart w:id="390" w:name="_Toc138075868"/>
      <w:bookmarkStart w:id="391" w:name="scroll-bookmark-11"/>
      <w:r>
        <w:t>Media Boot Procedures</w:t>
      </w:r>
      <w:bookmarkEnd w:id="389"/>
      <w:bookmarkEnd w:id="390"/>
      <w:r>
        <w:t> </w:t>
      </w:r>
      <w:bookmarkEnd w:id="391"/>
    </w:p>
    <w:p w14:paraId="57B53A47" w14:textId="60976DE2" w:rsidR="00D22662" w:rsidRPr="00C05050" w:rsidRDefault="00C05050" w:rsidP="00C05050">
      <w:r w:rsidRPr="00C05050">
        <w:t>N/A</w:t>
      </w:r>
    </w:p>
    <w:p w14:paraId="5E89A609" w14:textId="6DE5F59F" w:rsidR="00D22662" w:rsidRDefault="00D22662" w:rsidP="00D1408D">
      <w:pPr>
        <w:pStyle w:val="Heading2"/>
      </w:pPr>
      <w:bookmarkStart w:id="392" w:name="scroll-bookmark-12"/>
      <w:bookmarkStart w:id="393" w:name="_Toc39643847"/>
      <w:bookmarkStart w:id="394" w:name="_Toc138075869"/>
      <w:r>
        <w:t>Software Installation Instructions</w:t>
      </w:r>
      <w:bookmarkEnd w:id="392"/>
      <w:bookmarkEnd w:id="393"/>
      <w:bookmarkEnd w:id="394"/>
    </w:p>
    <w:p w14:paraId="2D5EC86D" w14:textId="77777777" w:rsidR="00C80276" w:rsidRDefault="00C80276" w:rsidP="00C80276">
      <w:pPr>
        <w:rPr>
          <w:b/>
          <w:bCs/>
        </w:rPr>
      </w:pPr>
      <w:r>
        <w:t xml:space="preserve">This section is only to be used for initial installs of Elasticsearch into an environment.  </w:t>
      </w:r>
      <w:r w:rsidRPr="00B56457">
        <w:rPr>
          <w:b/>
          <w:bCs/>
        </w:rPr>
        <w:t>See Section 5.5 for upgrades.</w:t>
      </w:r>
    </w:p>
    <w:p w14:paraId="283BCEBF" w14:textId="77777777" w:rsidR="00C80276" w:rsidRDefault="00C80276" w:rsidP="00C80276">
      <w:pPr>
        <w:pStyle w:val="Heading3"/>
      </w:pPr>
      <w:bookmarkStart w:id="395" w:name="_Toc86994679"/>
      <w:bookmarkStart w:id="396" w:name="_Toc138075870"/>
      <w:r>
        <w:t>Pre-Installation Instructions</w:t>
      </w:r>
      <w:bookmarkEnd w:id="395"/>
      <w:bookmarkEnd w:id="396"/>
    </w:p>
    <w:p w14:paraId="1977445D" w14:textId="77777777" w:rsidR="00C80276" w:rsidRDefault="00C80276" w:rsidP="00C80276">
      <w:r>
        <w:t xml:space="preserve">The following items must be completed before proceeding with the installation of </w:t>
      </w:r>
      <w:r w:rsidRPr="00ED5509">
        <w:rPr>
          <w:b/>
          <w:bCs/>
        </w:rPr>
        <w:t>Enterprise Elastic</w:t>
      </w:r>
      <w:r>
        <w:t>.</w:t>
      </w:r>
    </w:p>
    <w:p w14:paraId="0F86687F" w14:textId="77777777" w:rsidR="00C80276" w:rsidRDefault="00C80276" w:rsidP="003667C7">
      <w:pPr>
        <w:pStyle w:val="Heading4"/>
      </w:pPr>
      <w:bookmarkStart w:id="397" w:name="_Toc138075871"/>
      <w:r>
        <w:t>Create Elastic Repository</w:t>
      </w:r>
      <w:bookmarkEnd w:id="397"/>
    </w:p>
    <w:p w14:paraId="32639945" w14:textId="77777777" w:rsidR="00C80276" w:rsidRPr="00FD55AF" w:rsidRDefault="00C80276" w:rsidP="00C80276">
      <w:pPr>
        <w:rPr>
          <w:rFonts w:cs="Times New Roman"/>
          <w:bCs/>
        </w:rPr>
      </w:pPr>
      <w:r w:rsidRPr="004D7158">
        <w:rPr>
          <w:rFonts w:cs="Times New Roman"/>
          <w:b/>
        </w:rPr>
        <w:t>NOTE:</w:t>
      </w:r>
      <w:r w:rsidRPr="004D7158">
        <w:rPr>
          <w:rFonts w:cs="Times New Roman"/>
          <w:bCs/>
        </w:rPr>
        <w:t xml:space="preserve"> A Linux administ</w:t>
      </w:r>
      <w:r w:rsidRPr="00FD55AF">
        <w:rPr>
          <w:rFonts w:cs="Times New Roman"/>
          <w:bCs/>
        </w:rPr>
        <w:t>rator will be needed to execute this section.</w:t>
      </w:r>
    </w:p>
    <w:p w14:paraId="31FBAA55" w14:textId="77777777" w:rsidR="00C80276" w:rsidRDefault="00C80276" w:rsidP="00C80276">
      <w:r>
        <w:t>In this section you will create a yum repository for Elasticsearch on the repo server.  If one already exists, then you should still validate that it is configured correctly in puppet to be distributed to all Linux hosts.</w:t>
      </w:r>
    </w:p>
    <w:p w14:paraId="1EC2568C" w14:textId="77777777" w:rsidR="00C80276" w:rsidRDefault="00C80276" w:rsidP="00C80276">
      <w:pPr>
        <w:pStyle w:val="ListParagraph"/>
        <w:numPr>
          <w:ilvl w:val="0"/>
          <w:numId w:val="117"/>
        </w:numPr>
        <w:spacing w:before="240"/>
      </w:pPr>
      <w:r>
        <w:t>Login to repo server “XXXsu01ro01 and create the directory for the elastic repo</w:t>
      </w:r>
    </w:p>
    <w:p w14:paraId="207F0045" w14:textId="77777777" w:rsidR="00C80276" w:rsidRDefault="00C80276" w:rsidP="00C80276">
      <w:pPr>
        <w:spacing w:before="240"/>
        <w:ind w:left="720"/>
      </w:pPr>
      <w:r>
        <w:t># sudo su</w:t>
      </w:r>
    </w:p>
    <w:p w14:paraId="433A0E83" w14:textId="77777777" w:rsidR="00C80276" w:rsidRDefault="00C80276" w:rsidP="00C80276">
      <w:pPr>
        <w:spacing w:before="240"/>
        <w:ind w:left="720"/>
      </w:pPr>
      <w:r>
        <w:t># cd /var/www/html/yum</w:t>
      </w:r>
    </w:p>
    <w:p w14:paraId="254BA151" w14:textId="77777777" w:rsidR="00C80276" w:rsidRDefault="00C80276" w:rsidP="00C80276">
      <w:pPr>
        <w:spacing w:before="240"/>
        <w:ind w:left="720"/>
      </w:pPr>
      <w:r>
        <w:t># mkdir elastic</w:t>
      </w:r>
    </w:p>
    <w:p w14:paraId="61785F37" w14:textId="77777777" w:rsidR="00C80276" w:rsidRDefault="00C80276" w:rsidP="00C80276">
      <w:pPr>
        <w:pStyle w:val="ListParagraph"/>
        <w:numPr>
          <w:ilvl w:val="0"/>
          <w:numId w:val="117"/>
        </w:numPr>
        <w:spacing w:before="240"/>
      </w:pPr>
      <w:r>
        <w:t>Create directories to hold keystores and certificates for environment.</w:t>
      </w:r>
    </w:p>
    <w:p w14:paraId="61E9A30F" w14:textId="77777777" w:rsidR="00C80276" w:rsidRDefault="00C80276" w:rsidP="00C80276">
      <w:pPr>
        <w:spacing w:before="240"/>
        <w:ind w:left="720"/>
      </w:pPr>
      <w:r>
        <w:lastRenderedPageBreak/>
        <w:t># cd elastic</w:t>
      </w:r>
    </w:p>
    <w:p w14:paraId="5B216DBC" w14:textId="77777777" w:rsidR="00C80276" w:rsidRDefault="00C80276" w:rsidP="00C80276">
      <w:pPr>
        <w:spacing w:before="240"/>
        <w:ind w:left="720"/>
      </w:pPr>
      <w:r>
        <w:t># mkdir keystores</w:t>
      </w:r>
    </w:p>
    <w:p w14:paraId="2C7BA5BB" w14:textId="1CAC47F4" w:rsidR="00C80276" w:rsidRDefault="00C80276" w:rsidP="00C80276">
      <w:pPr>
        <w:spacing w:before="240"/>
        <w:ind w:left="720"/>
      </w:pPr>
      <w:r>
        <w:t># mkdir certs</w:t>
      </w:r>
    </w:p>
    <w:p w14:paraId="5511E9A8" w14:textId="26357C12" w:rsidR="00B44D69" w:rsidRPr="00BD2689" w:rsidRDefault="00B44D69" w:rsidP="003667C7">
      <w:pPr>
        <w:spacing w:before="240"/>
      </w:pPr>
      <w:r w:rsidRPr="003667C7">
        <w:rPr>
          <w:b/>
          <w:bCs/>
        </w:rPr>
        <w:t>Note</w:t>
      </w:r>
      <w:r>
        <w:t>: The above steps only create the location for the elastic repository, it will be populated during the installation process.</w:t>
      </w:r>
    </w:p>
    <w:p w14:paraId="1E91C802" w14:textId="77777777" w:rsidR="00C80276" w:rsidRDefault="00C80276" w:rsidP="003667C7">
      <w:pPr>
        <w:pStyle w:val="Heading4"/>
      </w:pPr>
      <w:bookmarkStart w:id="398" w:name="_Toc138075872"/>
      <w:r w:rsidRPr="00F57C63">
        <w:t xml:space="preserve">Update </w:t>
      </w:r>
      <w:r>
        <w:t>Repo Server</w:t>
      </w:r>
      <w:bookmarkEnd w:id="398"/>
    </w:p>
    <w:p w14:paraId="59B2BCBB" w14:textId="77777777" w:rsidR="00C80276" w:rsidRPr="00FD55AF" w:rsidRDefault="00C80276" w:rsidP="00C80276">
      <w:pPr>
        <w:rPr>
          <w:rFonts w:cs="Times New Roman"/>
          <w:bCs/>
        </w:rPr>
      </w:pPr>
      <w:r w:rsidRPr="004D7158">
        <w:rPr>
          <w:rFonts w:cs="Times New Roman"/>
          <w:b/>
        </w:rPr>
        <w:t>NOTE:</w:t>
      </w:r>
      <w:r w:rsidRPr="004D7158">
        <w:rPr>
          <w:rFonts w:cs="Times New Roman"/>
          <w:bCs/>
        </w:rPr>
        <w:t xml:space="preserve"> A Linux administ</w:t>
      </w:r>
      <w:r w:rsidRPr="00FD55AF">
        <w:rPr>
          <w:rFonts w:cs="Times New Roman"/>
          <w:bCs/>
        </w:rPr>
        <w:t>rator will be needed to execute this section.</w:t>
      </w:r>
    </w:p>
    <w:p w14:paraId="38FF4121" w14:textId="77777777" w:rsidR="00C80276" w:rsidRDefault="00C80276" w:rsidP="00C80276">
      <w:r>
        <w:t>The installation scripts and artifacts are delivered and placed in the “install” directory of the elastic repo on the repo server at each site.  This is done so the scripts and artifacts are accessible for use during the installation at each site.</w:t>
      </w:r>
    </w:p>
    <w:p w14:paraId="337257BF" w14:textId="77777777" w:rsidR="00C80276" w:rsidRDefault="00C80276" w:rsidP="00C80276">
      <w:pPr>
        <w:pStyle w:val="Heading4"/>
      </w:pPr>
      <w:bookmarkStart w:id="399" w:name="_Toc138075873"/>
      <w:r>
        <w:t>Create install directory with 8.6 install package.</w:t>
      </w:r>
      <w:bookmarkEnd w:id="399"/>
    </w:p>
    <w:p w14:paraId="55831041" w14:textId="624F233B" w:rsidR="00C80276" w:rsidRDefault="00C80276" w:rsidP="00C80276">
      <w:r>
        <w:t>Follow the steps in this section to create the “install” folder in the elastic repository with the scripts and artifacts needed for the 8.6 install.</w:t>
      </w:r>
    </w:p>
    <w:p w14:paraId="20137983" w14:textId="77777777" w:rsidR="00C80276" w:rsidRDefault="00C80276" w:rsidP="003667C7">
      <w:pPr>
        <w:pStyle w:val="ListParagraph"/>
        <w:numPr>
          <w:ilvl w:val="0"/>
          <w:numId w:val="119"/>
        </w:numPr>
        <w:spacing w:line="240" w:lineRule="auto"/>
      </w:pPr>
      <w:r>
        <w:t>Login to repo server, sudo to root and change directory to the elastic repo</w:t>
      </w:r>
    </w:p>
    <w:p w14:paraId="26295FA6" w14:textId="77777777" w:rsidR="00C80276" w:rsidRDefault="00C80276" w:rsidP="00C80276">
      <w:pPr>
        <w:pStyle w:val="ListParagraph"/>
      </w:pPr>
    </w:p>
    <w:p w14:paraId="1C471A9B" w14:textId="77777777" w:rsidR="00C80276" w:rsidRDefault="00C80276" w:rsidP="00C80276">
      <w:pPr>
        <w:pStyle w:val="ListParagraph"/>
      </w:pPr>
      <w:r>
        <w:t># sudo su</w:t>
      </w:r>
    </w:p>
    <w:p w14:paraId="6ED461BB" w14:textId="77777777" w:rsidR="00C80276" w:rsidRDefault="00C80276" w:rsidP="00C80276">
      <w:pPr>
        <w:pStyle w:val="ListParagraph"/>
      </w:pPr>
      <w:r>
        <w:t># cd /var/www/html/yum/elastic (This is an example; the actual repo name may be different)</w:t>
      </w:r>
    </w:p>
    <w:p w14:paraId="64B63054" w14:textId="77777777" w:rsidR="00C80276" w:rsidRDefault="00C80276" w:rsidP="00C80276">
      <w:pPr>
        <w:pStyle w:val="ListParagraph"/>
        <w:spacing w:line="240" w:lineRule="auto"/>
      </w:pPr>
    </w:p>
    <w:p w14:paraId="70364063" w14:textId="77777777" w:rsidR="00C80276" w:rsidRDefault="00C80276" w:rsidP="003667C7">
      <w:pPr>
        <w:pStyle w:val="ListParagraph"/>
        <w:numPr>
          <w:ilvl w:val="0"/>
          <w:numId w:val="120"/>
        </w:numPr>
        <w:spacing w:after="120" w:line="240" w:lineRule="auto"/>
      </w:pPr>
      <w:r>
        <w:t xml:space="preserve">Copy </w:t>
      </w:r>
      <w:r w:rsidRPr="005008F9">
        <w:rPr>
          <w:rFonts w:cs="Times New Roman"/>
          <w:lang w:val="es-ES"/>
        </w:rPr>
        <w:t xml:space="preserve">oadcgs-es-elastic-reposerver- X.X.X.X.tar.gz </w:t>
      </w:r>
      <w:r>
        <w:t>to repo server</w:t>
      </w:r>
    </w:p>
    <w:p w14:paraId="6C5109A7" w14:textId="77777777" w:rsidR="00C80276" w:rsidRDefault="00C80276" w:rsidP="00C80276">
      <w:pPr>
        <w:pStyle w:val="ListParagraph"/>
        <w:spacing w:line="240" w:lineRule="auto"/>
      </w:pPr>
    </w:p>
    <w:p w14:paraId="7BEC36E3" w14:textId="77777777" w:rsidR="00C80276" w:rsidRDefault="00C80276" w:rsidP="003667C7">
      <w:pPr>
        <w:pStyle w:val="ListParagraph"/>
        <w:numPr>
          <w:ilvl w:val="0"/>
          <w:numId w:val="120"/>
        </w:numPr>
        <w:spacing w:line="240" w:lineRule="auto"/>
      </w:pPr>
      <w:r>
        <w:t>Uncompress the new install directory</w:t>
      </w:r>
    </w:p>
    <w:p w14:paraId="30029FF9" w14:textId="77777777" w:rsidR="00C80276" w:rsidRPr="00EC434E" w:rsidRDefault="00C80276" w:rsidP="00C80276">
      <w:pPr>
        <w:ind w:left="2880" w:hanging="2160"/>
        <w:rPr>
          <w:rFonts w:cs="Times New Roman"/>
        </w:rPr>
      </w:pPr>
      <w:r>
        <w:t xml:space="preserve"># </w:t>
      </w:r>
      <w:r w:rsidRPr="00C86CCD">
        <w:rPr>
          <w:rFonts w:cs="Times New Roman"/>
        </w:rPr>
        <w:t>tar -zxf oadcgs-es-elastic-reposerver-</w:t>
      </w:r>
      <w:r>
        <w:rPr>
          <w:rFonts w:cs="Times New Roman"/>
        </w:rPr>
        <w:t xml:space="preserve"> X.X.X.X</w:t>
      </w:r>
      <w:r w:rsidRPr="00C86CCD">
        <w:rPr>
          <w:rFonts w:cs="Times New Roman"/>
        </w:rPr>
        <w:t>.tar.gz --strip-components=</w:t>
      </w:r>
      <w:r>
        <w:rPr>
          <w:rFonts w:cs="Times New Roman"/>
        </w:rPr>
        <w:t>1</w:t>
      </w:r>
    </w:p>
    <w:p w14:paraId="6FBFD085" w14:textId="77777777" w:rsidR="00C80276" w:rsidRDefault="00C80276" w:rsidP="003667C7">
      <w:pPr>
        <w:pStyle w:val="ListParagraph"/>
        <w:numPr>
          <w:ilvl w:val="0"/>
          <w:numId w:val="120"/>
        </w:numPr>
        <w:spacing w:line="240" w:lineRule="auto"/>
      </w:pPr>
      <w:r>
        <w:t xml:space="preserve">Correct permissions </w:t>
      </w:r>
    </w:p>
    <w:p w14:paraId="2CAF7FF2" w14:textId="77777777" w:rsidR="00C80276" w:rsidRDefault="00C80276" w:rsidP="00C80276">
      <w:pPr>
        <w:spacing w:line="240" w:lineRule="auto"/>
        <w:ind w:left="360" w:firstLine="360"/>
      </w:pPr>
      <w:r>
        <w:t>You should be in the /var/www/html/yum/elastic directory before executing the following.</w:t>
      </w:r>
    </w:p>
    <w:p w14:paraId="63CC23AE" w14:textId="77777777" w:rsidR="00C80276" w:rsidRDefault="00C80276" w:rsidP="00C80276">
      <w:pPr>
        <w:pStyle w:val="ListParagraph"/>
      </w:pPr>
      <w:r>
        <w:t># chown -R apache:apache install</w:t>
      </w:r>
    </w:p>
    <w:p w14:paraId="2981AFF7" w14:textId="77777777" w:rsidR="00C80276" w:rsidRDefault="00C80276" w:rsidP="00C80276">
      <w:pPr>
        <w:pStyle w:val="ListParagraph"/>
      </w:pPr>
      <w:r>
        <w:t># chmod -R ugo+rx install</w:t>
      </w:r>
    </w:p>
    <w:p w14:paraId="6F4863D4" w14:textId="77777777" w:rsidR="00C80276" w:rsidRDefault="00C80276" w:rsidP="00C80276">
      <w:pPr>
        <w:pStyle w:val="ListParagraph"/>
      </w:pPr>
      <w:r>
        <w:t># restorecon -R *</w:t>
      </w:r>
    </w:p>
    <w:p w14:paraId="472AB8B2" w14:textId="77777777" w:rsidR="00C80276" w:rsidRDefault="00C80276" w:rsidP="00C80276">
      <w:pPr>
        <w:pStyle w:val="ListParagraph"/>
      </w:pPr>
      <w:r>
        <w:t># ls -ltrZ</w:t>
      </w:r>
    </w:p>
    <w:p w14:paraId="4CFC6818" w14:textId="77777777" w:rsidR="00C80276" w:rsidRDefault="00C80276" w:rsidP="00C80276">
      <w:pPr>
        <w:pStyle w:val="ListParagraph"/>
      </w:pPr>
    </w:p>
    <w:p w14:paraId="0A323BFC" w14:textId="77777777" w:rsidR="00C80276" w:rsidRDefault="00C80276" w:rsidP="00C80276">
      <w:pPr>
        <w:pStyle w:val="ListParagraph"/>
      </w:pPr>
    </w:p>
    <w:p w14:paraId="4433EF2A" w14:textId="77777777" w:rsidR="00C80276" w:rsidRDefault="00C80276" w:rsidP="00C80276">
      <w:pPr>
        <w:pStyle w:val="ListParagraph"/>
        <w:ind w:left="0"/>
      </w:pPr>
      <w:r>
        <w:t>The new install directory and its contents should now be ready for use.</w:t>
      </w:r>
    </w:p>
    <w:p w14:paraId="176AF614" w14:textId="77777777" w:rsidR="00C80276" w:rsidRDefault="00C80276" w:rsidP="00C80276">
      <w:pPr>
        <w:pStyle w:val="ListParagraph"/>
        <w:ind w:left="0"/>
      </w:pPr>
    </w:p>
    <w:p w14:paraId="7D6F0C3E" w14:textId="0FBB4228" w:rsidR="00C80276" w:rsidRDefault="00C80276" w:rsidP="00C80276"/>
    <w:p w14:paraId="1FE0B389" w14:textId="77777777" w:rsidR="00072831" w:rsidRDefault="00072831" w:rsidP="003667C7">
      <w:pPr>
        <w:pStyle w:val="Heading4"/>
      </w:pPr>
      <w:bookmarkStart w:id="400" w:name="_Toc86994673"/>
      <w:bookmarkStart w:id="401" w:name="_Toc138075874"/>
      <w:r>
        <w:lastRenderedPageBreak/>
        <w:t>Accounts and Passwords</w:t>
      </w:r>
      <w:bookmarkEnd w:id="400"/>
      <w:bookmarkEnd w:id="401"/>
    </w:p>
    <w:p w14:paraId="0A5462B1" w14:textId="77777777" w:rsidR="00072831" w:rsidRDefault="00072831" w:rsidP="00072831">
      <w:pPr>
        <w:pStyle w:val="ListParagraph"/>
        <w:numPr>
          <w:ilvl w:val="0"/>
          <w:numId w:val="131"/>
        </w:numPr>
      </w:pPr>
      <w:r w:rsidRPr="006F4162">
        <w:rPr>
          <w:b/>
          <w:bCs/>
        </w:rPr>
        <w:t>xx_elastic.svc</w:t>
      </w:r>
      <w:r>
        <w:t xml:space="preserve"> service accounts exist for each site and have been given the correct privileges. </w:t>
      </w:r>
    </w:p>
    <w:p w14:paraId="625AE48F" w14:textId="77777777" w:rsidR="00072831" w:rsidRDefault="00072831" w:rsidP="00072831">
      <w:pPr>
        <w:spacing w:after="0"/>
        <w:ind w:left="720"/>
      </w:pPr>
      <w:r>
        <w:t>Service account should be a member of the following groups:</w:t>
      </w:r>
    </w:p>
    <w:p w14:paraId="53FF2DFF" w14:textId="77777777" w:rsidR="00072831" w:rsidRDefault="00072831" w:rsidP="00072831">
      <w:pPr>
        <w:pStyle w:val="ListParagraph"/>
        <w:numPr>
          <w:ilvl w:val="0"/>
          <w:numId w:val="132"/>
        </w:numPr>
      </w:pPr>
      <w:r>
        <w:t xml:space="preserve">fs – </w:t>
      </w:r>
      <w:r w:rsidRPr="00EF47AC">
        <w:rPr>
          <w:color w:val="FF0000"/>
        </w:rPr>
        <w:t xml:space="preserve">xx </w:t>
      </w:r>
      <w:r>
        <w:t>app-elac full control (xx = site number)</w:t>
      </w:r>
    </w:p>
    <w:p w14:paraId="7F9466A0" w14:textId="77777777" w:rsidR="00072831" w:rsidRDefault="00072831" w:rsidP="00072831">
      <w:pPr>
        <w:pStyle w:val="ListParagraph"/>
        <w:numPr>
          <w:ilvl w:val="0"/>
          <w:numId w:val="132"/>
        </w:numPr>
      </w:pPr>
      <w:r>
        <w:t>domain users</w:t>
      </w:r>
    </w:p>
    <w:p w14:paraId="7B3203E7" w14:textId="77777777" w:rsidR="00072831" w:rsidRDefault="00072831" w:rsidP="00072831">
      <w:pPr>
        <w:pStyle w:val="ListParagraph"/>
        <w:numPr>
          <w:ilvl w:val="0"/>
          <w:numId w:val="132"/>
        </w:numPr>
      </w:pPr>
      <w:r>
        <w:t>ent infrastructure read only</w:t>
      </w:r>
    </w:p>
    <w:p w14:paraId="48CCB7D1" w14:textId="77777777" w:rsidR="00072831" w:rsidRPr="00CA2ADD" w:rsidRDefault="00072831" w:rsidP="00072831">
      <w:pPr>
        <w:pStyle w:val="ListParagraph"/>
        <w:numPr>
          <w:ilvl w:val="0"/>
          <w:numId w:val="132"/>
        </w:numPr>
      </w:pPr>
      <w:r>
        <w:t>dcgs service accounts</w:t>
      </w:r>
    </w:p>
    <w:p w14:paraId="70B4B35A" w14:textId="1BF8192C" w:rsidR="00072831" w:rsidRDefault="00072831" w:rsidP="00072831">
      <w:pPr>
        <w:pStyle w:val="ListParagraph"/>
        <w:numPr>
          <w:ilvl w:val="0"/>
          <w:numId w:val="134"/>
        </w:numPr>
        <w:ind w:left="720"/>
      </w:pPr>
      <w:r>
        <w:t xml:space="preserve">You have the password for the </w:t>
      </w:r>
      <w:r w:rsidRPr="00B77616">
        <w:rPr>
          <w:b/>
          <w:bCs/>
        </w:rPr>
        <w:t>xx_elastic.svc</w:t>
      </w:r>
      <w:r>
        <w:t xml:space="preserve"> </w:t>
      </w:r>
      <w:r w:rsidR="00AB12AC">
        <w:t>account.</w:t>
      </w:r>
    </w:p>
    <w:p w14:paraId="5F516926" w14:textId="49081FBB" w:rsidR="00072831" w:rsidRPr="003667C7" w:rsidRDefault="00072831" w:rsidP="00072831">
      <w:pPr>
        <w:pStyle w:val="ListParagraph"/>
        <w:numPr>
          <w:ilvl w:val="0"/>
          <w:numId w:val="134"/>
        </w:numPr>
        <w:ind w:left="720"/>
      </w:pPr>
      <w:r>
        <w:t xml:space="preserve">You have the password for the </w:t>
      </w:r>
      <w:r w:rsidRPr="00174346">
        <w:t>Elastic</w:t>
      </w:r>
      <w:r>
        <w:t xml:space="preserve"> bootstrap account </w:t>
      </w:r>
      <w:r w:rsidR="00AB12AC" w:rsidRPr="00B77616">
        <w:rPr>
          <w:b/>
          <w:bCs/>
        </w:rPr>
        <w:t>elastic.</w:t>
      </w:r>
    </w:p>
    <w:p w14:paraId="57B63248" w14:textId="421C98C3" w:rsidR="00351FE6" w:rsidRPr="00D50B7C" w:rsidRDefault="00351FE6" w:rsidP="00072831">
      <w:pPr>
        <w:pStyle w:val="ListParagraph"/>
        <w:numPr>
          <w:ilvl w:val="0"/>
          <w:numId w:val="134"/>
        </w:numPr>
        <w:ind w:left="720"/>
      </w:pPr>
      <w:r>
        <w:rPr>
          <w:b/>
          <w:bCs/>
        </w:rPr>
        <w:t>The installer is a member of the “ent elastic admins” group in Active Directory</w:t>
      </w:r>
    </w:p>
    <w:p w14:paraId="513BAE8C" w14:textId="77777777" w:rsidR="00072831" w:rsidRDefault="00072831" w:rsidP="003667C7">
      <w:pPr>
        <w:pStyle w:val="Heading4"/>
      </w:pPr>
      <w:bookmarkStart w:id="402" w:name="_Toc86994674"/>
      <w:bookmarkStart w:id="403" w:name="_Toc138075875"/>
      <w:r>
        <w:t>Storage</w:t>
      </w:r>
      <w:bookmarkEnd w:id="402"/>
      <w:bookmarkEnd w:id="403"/>
    </w:p>
    <w:p w14:paraId="79A3FF3B" w14:textId="77777777" w:rsidR="00072831" w:rsidRPr="00280FF0" w:rsidRDefault="00072831" w:rsidP="003667C7">
      <w:pPr>
        <w:pStyle w:val="Heading5"/>
      </w:pPr>
      <w:bookmarkStart w:id="404" w:name="_Toc86994675"/>
      <w:bookmarkStart w:id="405" w:name="_Toc138075876"/>
      <w:r>
        <w:t>Local</w:t>
      </w:r>
      <w:bookmarkEnd w:id="404"/>
      <w:bookmarkEnd w:id="405"/>
    </w:p>
    <w:p w14:paraId="23837A7D" w14:textId="50CFEC11" w:rsidR="00072831" w:rsidRDefault="00072831" w:rsidP="00072831">
      <w:pPr>
        <w:pStyle w:val="ListParagraph"/>
        <w:numPr>
          <w:ilvl w:val="0"/>
          <w:numId w:val="134"/>
        </w:numPr>
        <w:ind w:left="720"/>
      </w:pPr>
      <w:r>
        <w:t>If local storage is being used for any boxes, the 2</w:t>
      </w:r>
      <w:r w:rsidRPr="00B77616">
        <w:rPr>
          <w:vertAlign w:val="superscript"/>
        </w:rPr>
        <w:t>nd</w:t>
      </w:r>
      <w:r>
        <w:t xml:space="preserve"> drive must be partitioned and mounted as /ELK-local on the respective VMs. See tables in section </w:t>
      </w:r>
      <w:r>
        <w:fldChar w:fldCharType="begin"/>
      </w:r>
      <w:r>
        <w:instrText xml:space="preserve"> REF _Ref45279063 \r \h </w:instrText>
      </w:r>
      <w:r>
        <w:fldChar w:fldCharType="separate"/>
      </w:r>
      <w:r w:rsidR="00651143">
        <w:t>2.1.1</w:t>
      </w:r>
      <w:r>
        <w:fldChar w:fldCharType="end"/>
      </w:r>
      <w:r>
        <w:t xml:space="preserve"> to determine which nodes will be using local storage.</w:t>
      </w:r>
    </w:p>
    <w:p w14:paraId="05FED139" w14:textId="77777777" w:rsidR="00072831" w:rsidRDefault="00072831" w:rsidP="00072831">
      <w:pPr>
        <w:pStyle w:val="ListParagraph"/>
        <w:numPr>
          <w:ilvl w:val="0"/>
          <w:numId w:val="134"/>
        </w:numPr>
        <w:ind w:left="720"/>
      </w:pPr>
      <w:r>
        <w:t>The 2</w:t>
      </w:r>
      <w:r w:rsidRPr="00D50B7C">
        <w:rPr>
          <w:vertAlign w:val="superscript"/>
        </w:rPr>
        <w:t>nd</w:t>
      </w:r>
      <w:r>
        <w:t xml:space="preserve"> drive should be configured and the /etc/fstab file should be updated so it is mounted to /ELK-local</w:t>
      </w:r>
    </w:p>
    <w:p w14:paraId="1BAD39F2" w14:textId="77777777" w:rsidR="00072831" w:rsidRDefault="00072831" w:rsidP="00072831">
      <w:pPr>
        <w:pStyle w:val="ListParagraph"/>
        <w:numPr>
          <w:ilvl w:val="0"/>
          <w:numId w:val="134"/>
        </w:numPr>
        <w:ind w:left="720"/>
      </w:pPr>
      <w:r>
        <w:t>GPT partitioning is necessary for drives larger than 2TB, suggest using parted for disk partitioning</w:t>
      </w:r>
    </w:p>
    <w:p w14:paraId="5F94C244" w14:textId="77777777" w:rsidR="00072831" w:rsidRDefault="00072831" w:rsidP="00072831">
      <w:pPr>
        <w:pStyle w:val="ListParagraph"/>
        <w:numPr>
          <w:ilvl w:val="0"/>
          <w:numId w:val="134"/>
        </w:numPr>
        <w:ind w:left="720"/>
      </w:pPr>
      <w:r>
        <w:t>Logical Volume Manager should be used</w:t>
      </w:r>
    </w:p>
    <w:p w14:paraId="68EDA43C" w14:textId="77777777" w:rsidR="00072831" w:rsidRDefault="00072831" w:rsidP="00072831">
      <w:pPr>
        <w:pStyle w:val="ListParagraph"/>
        <w:numPr>
          <w:ilvl w:val="1"/>
          <w:numId w:val="134"/>
        </w:numPr>
      </w:pPr>
      <w:r>
        <w:t>pvcreate – Initialize physical volume</w:t>
      </w:r>
    </w:p>
    <w:p w14:paraId="7FC28376" w14:textId="77777777" w:rsidR="00072831" w:rsidRDefault="00072831" w:rsidP="00072831">
      <w:pPr>
        <w:pStyle w:val="ListParagraph"/>
        <w:numPr>
          <w:ilvl w:val="1"/>
          <w:numId w:val="134"/>
        </w:numPr>
      </w:pPr>
      <w:r>
        <w:t>vgcreate  - Create a volume group</w:t>
      </w:r>
    </w:p>
    <w:p w14:paraId="643A34C2" w14:textId="77777777" w:rsidR="00072831" w:rsidRDefault="00072831" w:rsidP="00072831">
      <w:pPr>
        <w:pStyle w:val="ListParagraph"/>
        <w:numPr>
          <w:ilvl w:val="1"/>
          <w:numId w:val="134"/>
        </w:numPr>
      </w:pPr>
      <w:r>
        <w:t>lvcreate – Create a logical volume</w:t>
      </w:r>
    </w:p>
    <w:p w14:paraId="2806F016" w14:textId="77777777" w:rsidR="00072831" w:rsidRDefault="00072831" w:rsidP="003667C7">
      <w:pPr>
        <w:pStyle w:val="Heading5"/>
      </w:pPr>
      <w:bookmarkStart w:id="406" w:name="_Toc86994676"/>
      <w:bookmarkStart w:id="407" w:name="_Toc138075877"/>
      <w:r>
        <w:t>NFS</w:t>
      </w:r>
      <w:bookmarkEnd w:id="406"/>
      <w:bookmarkEnd w:id="407"/>
    </w:p>
    <w:p w14:paraId="2D354E44" w14:textId="5FD6A204" w:rsidR="00072831" w:rsidRDefault="00072831" w:rsidP="00072831">
      <w:pPr>
        <w:pStyle w:val="ListParagraph"/>
        <w:numPr>
          <w:ilvl w:val="0"/>
          <w:numId w:val="135"/>
        </w:numPr>
      </w:pPr>
      <w:r>
        <w:t xml:space="preserve">The /ELK-nfs directory on all Elastic nodes should be an NFS mount to the </w:t>
      </w:r>
      <w:r w:rsidRPr="00280FF0">
        <w:rPr>
          <w:b/>
          <w:bCs/>
        </w:rPr>
        <w:t>elac</w:t>
      </w:r>
      <w:r>
        <w:t xml:space="preserve"> share on the Isilon. This mount point is set up by the </w:t>
      </w:r>
      <w:r w:rsidRPr="00280FF0">
        <w:rPr>
          <w:b/>
          <w:bCs/>
        </w:rPr>
        <w:t>dsil_elastic_servers</w:t>
      </w:r>
      <w:r>
        <w:t xml:space="preserve"> puppet module (section </w:t>
      </w:r>
      <w:r w:rsidR="00AB12AC">
        <w:t>5.8.2</w:t>
      </w:r>
      <w:r>
        <w:t xml:space="preserve">). </w:t>
      </w:r>
    </w:p>
    <w:p w14:paraId="71084B1C" w14:textId="77777777" w:rsidR="00072831" w:rsidRDefault="00072831" w:rsidP="00072831">
      <w:pPr>
        <w:pStyle w:val="ListParagraph"/>
        <w:numPr>
          <w:ilvl w:val="0"/>
          <w:numId w:val="135"/>
        </w:numPr>
      </w:pPr>
      <w:r>
        <w:t xml:space="preserve">The </w:t>
      </w:r>
      <w:r w:rsidRPr="00280FF0">
        <w:rPr>
          <w:b/>
          <w:bCs/>
        </w:rPr>
        <w:t>xx_elastic.svc</w:t>
      </w:r>
      <w:r>
        <w:t xml:space="preserve"> service account should have read/write access to this share.</w:t>
      </w:r>
    </w:p>
    <w:p w14:paraId="66366B27" w14:textId="77777777" w:rsidR="00072831" w:rsidRDefault="00072831" w:rsidP="00072831">
      <w:pPr>
        <w:pStyle w:val="ListParagraph"/>
        <w:numPr>
          <w:ilvl w:val="0"/>
          <w:numId w:val="135"/>
        </w:numPr>
      </w:pPr>
      <w:r>
        <w:t>A storage admin will be required to configure the elac share on the Isilon if it does not already exist</w:t>
      </w:r>
    </w:p>
    <w:p w14:paraId="50B9AC48" w14:textId="77777777" w:rsidR="00072831" w:rsidRDefault="00072831" w:rsidP="00072831">
      <w:pPr>
        <w:pStyle w:val="ListParagraph"/>
        <w:numPr>
          <w:ilvl w:val="1"/>
          <w:numId w:val="135"/>
        </w:numPr>
      </w:pPr>
      <w:r>
        <w:t>Only Elastic and Logstash nodes should have access to the share</w:t>
      </w:r>
    </w:p>
    <w:p w14:paraId="7E131C52" w14:textId="77777777" w:rsidR="00072831" w:rsidRDefault="00072831" w:rsidP="00072831">
      <w:pPr>
        <w:pStyle w:val="ListParagraph"/>
        <w:numPr>
          <w:ilvl w:val="1"/>
          <w:numId w:val="135"/>
        </w:numPr>
      </w:pPr>
      <w:r>
        <w:t>Share size – 150TB or larger</w:t>
      </w:r>
    </w:p>
    <w:p w14:paraId="6F209983" w14:textId="77777777" w:rsidR="00072831" w:rsidRPr="008C72CE" w:rsidRDefault="00072831" w:rsidP="003667C7">
      <w:pPr>
        <w:pStyle w:val="Heading4"/>
      </w:pPr>
      <w:bookmarkStart w:id="408" w:name="_Toc86994678"/>
      <w:bookmarkStart w:id="409" w:name="_Toc138075878"/>
      <w:r>
        <w:t>DNS Aliases</w:t>
      </w:r>
      <w:bookmarkEnd w:id="408"/>
      <w:bookmarkEnd w:id="409"/>
    </w:p>
    <w:p w14:paraId="50AE37B1" w14:textId="77777777" w:rsidR="00072831" w:rsidRDefault="00072831" w:rsidP="00072831">
      <w:pPr>
        <w:pStyle w:val="ListParagraph"/>
        <w:numPr>
          <w:ilvl w:val="0"/>
          <w:numId w:val="133"/>
        </w:numPr>
      </w:pPr>
      <w:r>
        <w:t>DNS Aliases are set:</w:t>
      </w:r>
    </w:p>
    <w:p w14:paraId="469B59F1" w14:textId="3E8856E8" w:rsidR="00072831" w:rsidRPr="00A80A60" w:rsidRDefault="00072831" w:rsidP="00072831">
      <w:pPr>
        <w:pStyle w:val="ListParagraph"/>
        <w:numPr>
          <w:ilvl w:val="1"/>
          <w:numId w:val="130"/>
        </w:numPr>
        <w:rPr>
          <w:rFonts w:cs="Times New Roman"/>
        </w:rPr>
      </w:pPr>
      <w:r>
        <w:rPr>
          <w:rFonts w:cs="Times New Roman"/>
        </w:rPr>
        <w:t>logstash</w:t>
      </w:r>
      <w:r>
        <w:rPr>
          <w:rFonts w:cs="Times New Roman"/>
          <w:color w:val="FF0000"/>
        </w:rPr>
        <w:t xml:space="preserve"> </w:t>
      </w:r>
      <w:r>
        <w:rPr>
          <w:rFonts w:cs="Times New Roman"/>
        </w:rPr>
        <w:t>(There should be a Logstash alias for each site</w:t>
      </w:r>
      <w:r w:rsidR="00AE340C">
        <w:rPr>
          <w:rFonts w:cs="Times New Roman"/>
        </w:rPr>
        <w:t>s logstash host</w:t>
      </w:r>
      <w:r>
        <w:rPr>
          <w:rFonts w:cs="Times New Roman"/>
        </w:rPr>
        <w:t>)</w:t>
      </w:r>
    </w:p>
    <w:p w14:paraId="50D647D2" w14:textId="77777777" w:rsidR="00072831" w:rsidRDefault="00072831" w:rsidP="00072831">
      <w:pPr>
        <w:pStyle w:val="ListParagraph"/>
        <w:numPr>
          <w:ilvl w:val="1"/>
          <w:numId w:val="130"/>
        </w:numPr>
        <w:rPr>
          <w:rFonts w:cs="Times New Roman"/>
        </w:rPr>
      </w:pPr>
      <w:r>
        <w:rPr>
          <w:rFonts w:cs="Times New Roman"/>
        </w:rPr>
        <w:t>elastic-node-1</w:t>
      </w:r>
    </w:p>
    <w:p w14:paraId="478E11E4" w14:textId="77777777" w:rsidR="00072831" w:rsidRDefault="00072831" w:rsidP="00072831">
      <w:pPr>
        <w:pStyle w:val="ListParagraph"/>
        <w:numPr>
          <w:ilvl w:val="1"/>
          <w:numId w:val="130"/>
        </w:numPr>
        <w:rPr>
          <w:rFonts w:cs="Times New Roman"/>
        </w:rPr>
      </w:pPr>
      <w:r>
        <w:rPr>
          <w:rFonts w:cs="Times New Roman"/>
        </w:rPr>
        <w:t>elastic-node-2</w:t>
      </w:r>
    </w:p>
    <w:p w14:paraId="3051200F" w14:textId="77777777" w:rsidR="00072831" w:rsidRDefault="00072831" w:rsidP="00072831">
      <w:pPr>
        <w:pStyle w:val="ListParagraph"/>
        <w:numPr>
          <w:ilvl w:val="1"/>
          <w:numId w:val="130"/>
        </w:numPr>
        <w:rPr>
          <w:rFonts w:cs="Times New Roman"/>
        </w:rPr>
      </w:pPr>
      <w:r>
        <w:rPr>
          <w:rFonts w:cs="Times New Roman"/>
        </w:rPr>
        <w:t>elastic-node-3</w:t>
      </w:r>
    </w:p>
    <w:p w14:paraId="3347BD30" w14:textId="77777777" w:rsidR="00072831" w:rsidRDefault="00072831" w:rsidP="00072831">
      <w:pPr>
        <w:pStyle w:val="ListParagraph"/>
        <w:numPr>
          <w:ilvl w:val="1"/>
          <w:numId w:val="130"/>
        </w:numPr>
        <w:rPr>
          <w:rFonts w:cs="Times New Roman"/>
        </w:rPr>
      </w:pPr>
      <w:r>
        <w:rPr>
          <w:rFonts w:cs="Times New Roman"/>
        </w:rPr>
        <w:t>elastic-node-x</w:t>
      </w:r>
    </w:p>
    <w:p w14:paraId="623196D4" w14:textId="77777777" w:rsidR="00072831" w:rsidRDefault="00072831" w:rsidP="00072831">
      <w:pPr>
        <w:pStyle w:val="ListParagraph"/>
        <w:numPr>
          <w:ilvl w:val="1"/>
          <w:numId w:val="130"/>
        </w:numPr>
        <w:rPr>
          <w:rFonts w:cs="Times New Roman"/>
        </w:rPr>
      </w:pPr>
      <w:r>
        <w:rPr>
          <w:rFonts w:cs="Times New Roman"/>
        </w:rPr>
        <w:lastRenderedPageBreak/>
        <w:t>kibana (NSX Load Balancer should be used for this IP)</w:t>
      </w:r>
    </w:p>
    <w:p w14:paraId="23742C4B" w14:textId="13973975" w:rsidR="00072831" w:rsidRDefault="00072831" w:rsidP="00072831">
      <w:pPr>
        <w:pStyle w:val="ListParagraph"/>
        <w:ind w:left="1080"/>
        <w:rPr>
          <w:rFonts w:cs="Times New Roman"/>
        </w:rPr>
      </w:pPr>
      <w:r>
        <w:rPr>
          <w:rFonts w:cs="Times New Roman"/>
        </w:rPr>
        <w:t>Note: the kibana alias should be made in the base domain (ex: dcgs.mil) not the ECH</w:t>
      </w:r>
      <w:r w:rsidR="00AE340C">
        <w:rPr>
          <w:rFonts w:cs="Times New Roman"/>
        </w:rPr>
        <w:t>(or Cluster install location)</w:t>
      </w:r>
      <w:r>
        <w:rPr>
          <w:rFonts w:cs="Times New Roman"/>
        </w:rPr>
        <w:t xml:space="preserve"> site domain to allow access to </w:t>
      </w:r>
      <w:hyperlink r:id="rId31" w:history="1">
        <w:r w:rsidRPr="00A57746">
          <w:rPr>
            <w:rStyle w:val="Hyperlink"/>
            <w:rFonts w:cs="Times New Roman"/>
          </w:rPr>
          <w:t>https://kibana</w:t>
        </w:r>
      </w:hyperlink>
      <w:r>
        <w:rPr>
          <w:rFonts w:cs="Times New Roman"/>
        </w:rPr>
        <w:t xml:space="preserve"> from all sites.</w:t>
      </w:r>
    </w:p>
    <w:p w14:paraId="3AD3F497" w14:textId="77777777" w:rsidR="00072831" w:rsidRPr="006C2075" w:rsidRDefault="00072831" w:rsidP="00072831">
      <w:pPr>
        <w:ind w:left="720"/>
      </w:pPr>
      <w:r w:rsidRPr="006C2075">
        <w:t>Take note of these aliases as you will need them throughout this document.</w:t>
      </w:r>
    </w:p>
    <w:p w14:paraId="1DE5A710" w14:textId="77777777" w:rsidR="00072831" w:rsidRPr="00AC30F0" w:rsidRDefault="00072831" w:rsidP="00C80276"/>
    <w:p w14:paraId="2835A275" w14:textId="77777777" w:rsidR="00C80276" w:rsidRDefault="00C80276">
      <w:pPr>
        <w:pStyle w:val="Heading4"/>
      </w:pPr>
      <w:bookmarkStart w:id="410" w:name="_Ref68771901"/>
      <w:bookmarkStart w:id="411" w:name="_Toc86994680"/>
      <w:bookmarkStart w:id="412" w:name="_Toc138075879"/>
      <w:r>
        <w:t>Obtain PKI Certificates</w:t>
      </w:r>
      <w:bookmarkEnd w:id="410"/>
      <w:bookmarkEnd w:id="411"/>
      <w:bookmarkEnd w:id="412"/>
      <w:r>
        <w:t> </w:t>
      </w:r>
    </w:p>
    <w:p w14:paraId="2CA626C4" w14:textId="77777777" w:rsidR="00C80276" w:rsidRDefault="00C80276" w:rsidP="00C80276">
      <w:r>
        <w:t xml:space="preserve">Before proceeding with the installation of Elasticsearch or of any of its components, PKI Certificates must be obtained for the Elastic and Logstash Servers. Once obtained, the certificates must be placed in the </w:t>
      </w:r>
      <w:r w:rsidRPr="00ED5509">
        <w:rPr>
          <w:b/>
          <w:bCs/>
        </w:rPr>
        <w:t>certs</w:t>
      </w:r>
      <w:r>
        <w:t xml:space="preserve"> directory on the repo server so they are available during the installation process.</w:t>
      </w:r>
    </w:p>
    <w:p w14:paraId="7D29F2E2" w14:textId="77777777" w:rsidR="00C80276" w:rsidRDefault="00C80276" w:rsidP="00C01A31">
      <w:pPr>
        <w:pStyle w:val="Heading5"/>
      </w:pPr>
      <w:bookmarkStart w:id="413" w:name="_Toc51142810"/>
      <w:bookmarkStart w:id="414" w:name="_Toc86994681"/>
      <w:bookmarkStart w:id="415" w:name="_Toc138075880"/>
      <w:r>
        <w:t>Elastic Certificates (includes Kibana)</w:t>
      </w:r>
      <w:bookmarkEnd w:id="413"/>
      <w:bookmarkEnd w:id="414"/>
      <w:bookmarkEnd w:id="415"/>
    </w:p>
    <w:p w14:paraId="4D57C575" w14:textId="77777777" w:rsidR="00C80276" w:rsidRDefault="00C80276" w:rsidP="00C80276">
      <w:r>
        <w:t>Certificates are needed for each Elasticsearch node. Elastic Certificates contain the following:</w:t>
      </w:r>
    </w:p>
    <w:p w14:paraId="3B3EEEFF" w14:textId="77777777" w:rsidR="00C80276" w:rsidRDefault="00C80276" w:rsidP="00C80276">
      <w:r>
        <w:tab/>
        <w:t xml:space="preserve">CN: hostname of </w:t>
      </w:r>
      <w:r w:rsidRPr="00174346">
        <w:t>Elastic</w:t>
      </w:r>
      <w:r>
        <w:t xml:space="preserve"> VM (ex: u00su01el01.ech.dcgs.mil)</w:t>
      </w:r>
    </w:p>
    <w:p w14:paraId="78639023" w14:textId="77777777" w:rsidR="00C80276" w:rsidRDefault="00C80276" w:rsidP="00C80276">
      <w:pPr>
        <w:spacing w:after="0"/>
      </w:pPr>
      <w:r>
        <w:tab/>
        <w:t xml:space="preserve">Aliases: </w:t>
      </w:r>
    </w:p>
    <w:p w14:paraId="1E9D9750" w14:textId="77777777" w:rsidR="00C80276" w:rsidRDefault="00C80276" w:rsidP="00C80276">
      <w:pPr>
        <w:pStyle w:val="ListParagraph"/>
        <w:numPr>
          <w:ilvl w:val="1"/>
          <w:numId w:val="109"/>
        </w:numPr>
      </w:pPr>
      <w:r>
        <w:t>fully qualified hostname (ex: u00su01el01.ech.dcgs.mil)</w:t>
      </w:r>
    </w:p>
    <w:p w14:paraId="1EC290A3" w14:textId="77777777" w:rsidR="00C80276" w:rsidRDefault="00C80276" w:rsidP="00C80276">
      <w:pPr>
        <w:pStyle w:val="ListParagraph"/>
        <w:numPr>
          <w:ilvl w:val="1"/>
          <w:numId w:val="109"/>
        </w:numPr>
      </w:pPr>
      <w:r>
        <w:t>hostname (ex: u00su01el01)</w:t>
      </w:r>
    </w:p>
    <w:p w14:paraId="29337603" w14:textId="77777777" w:rsidR="00C80276" w:rsidRDefault="00C80276" w:rsidP="00C80276">
      <w:pPr>
        <w:pStyle w:val="ListParagraph"/>
        <w:numPr>
          <w:ilvl w:val="1"/>
          <w:numId w:val="109"/>
        </w:numPr>
      </w:pPr>
      <w:r>
        <w:t>hostname</w:t>
      </w:r>
      <w:r>
        <w:rPr>
          <w:color w:val="FF0000"/>
        </w:rPr>
        <w:t xml:space="preserve">.{first segment of domain} </w:t>
      </w:r>
      <w:r>
        <w:t>(ex: u00su01el01.ech)</w:t>
      </w:r>
    </w:p>
    <w:p w14:paraId="36431ECB" w14:textId="77777777" w:rsidR="00C80276" w:rsidRPr="00EB7529" w:rsidRDefault="00C80276" w:rsidP="00C80276">
      <w:pPr>
        <w:pStyle w:val="ListParagraph"/>
        <w:numPr>
          <w:ilvl w:val="1"/>
          <w:numId w:val="109"/>
        </w:numPr>
      </w:pPr>
      <w:r>
        <w:t>elastic-node-</w:t>
      </w:r>
      <w:r w:rsidRPr="00EB7529">
        <w:rPr>
          <w:color w:val="FF0000"/>
        </w:rPr>
        <w:t>{x}</w:t>
      </w:r>
      <w:r>
        <w:rPr>
          <w:color w:val="FF0000"/>
        </w:rPr>
        <w:t xml:space="preserve"> </w:t>
      </w:r>
      <w:r>
        <w:t>(ex: elastic-node-1)</w:t>
      </w:r>
    </w:p>
    <w:p w14:paraId="48011315" w14:textId="77777777" w:rsidR="00C80276" w:rsidRDefault="00C80276" w:rsidP="00C80276">
      <w:pPr>
        <w:pStyle w:val="ListParagraph"/>
        <w:numPr>
          <w:ilvl w:val="1"/>
          <w:numId w:val="109"/>
        </w:numPr>
        <w:contextualSpacing w:val="0"/>
      </w:pPr>
      <w:r>
        <w:t>elastic-node-</w:t>
      </w:r>
      <w:r w:rsidRPr="00EB7529">
        <w:rPr>
          <w:color w:val="FF0000"/>
        </w:rPr>
        <w:t>{x}</w:t>
      </w:r>
      <w:r>
        <w:rPr>
          <w:color w:val="FF0000"/>
        </w:rPr>
        <w:t xml:space="preserve">.{first segment of domain} </w:t>
      </w:r>
      <w:r>
        <w:t>(ex: elastic-node-1.ech)</w:t>
      </w:r>
    </w:p>
    <w:p w14:paraId="6C45F574" w14:textId="77777777" w:rsidR="00C80276" w:rsidRDefault="00C80276" w:rsidP="00C80276">
      <w:pPr>
        <w:pStyle w:val="ListParagraph"/>
      </w:pPr>
      <w:r>
        <w:t>Additional Aliases if Kibana runs on the VM:</w:t>
      </w:r>
    </w:p>
    <w:p w14:paraId="52E64166" w14:textId="77777777" w:rsidR="00C80276" w:rsidRDefault="00C80276" w:rsidP="00C80276">
      <w:pPr>
        <w:pStyle w:val="ListParagraph"/>
        <w:numPr>
          <w:ilvl w:val="1"/>
          <w:numId w:val="109"/>
        </w:numPr>
      </w:pPr>
      <w:r>
        <w:t>kibana</w:t>
      </w:r>
    </w:p>
    <w:p w14:paraId="6667D35F" w14:textId="77777777" w:rsidR="00C80276" w:rsidRDefault="00C80276" w:rsidP="00C80276">
      <w:pPr>
        <w:pStyle w:val="ListParagraph"/>
        <w:numPr>
          <w:ilvl w:val="1"/>
          <w:numId w:val="109"/>
        </w:numPr>
      </w:pPr>
      <w:r>
        <w:t>kibana</w:t>
      </w:r>
      <w:r>
        <w:rPr>
          <w:color w:val="FF0000"/>
        </w:rPr>
        <w:t xml:space="preserve">.{first segment of domain} </w:t>
      </w:r>
      <w:r>
        <w:t>(ex: kibana.ech)</w:t>
      </w:r>
    </w:p>
    <w:p w14:paraId="3824E43D" w14:textId="77777777" w:rsidR="00C80276" w:rsidRDefault="00C80276" w:rsidP="00C80276">
      <w:pPr>
        <w:pStyle w:val="ListParagraph"/>
        <w:numPr>
          <w:ilvl w:val="1"/>
          <w:numId w:val="109"/>
        </w:numPr>
      </w:pPr>
      <w:r>
        <w:t>kibana.</w:t>
      </w:r>
      <w:r w:rsidRPr="00EB7529">
        <w:rPr>
          <w:color w:val="FF0000"/>
        </w:rPr>
        <w:t>{fully qualified}</w:t>
      </w:r>
      <w:r>
        <w:rPr>
          <w:color w:val="FF0000"/>
        </w:rPr>
        <w:t xml:space="preserve"> </w:t>
      </w:r>
      <w:r>
        <w:t>(ex: kibana.ech.dcgs.mil)</w:t>
      </w:r>
    </w:p>
    <w:p w14:paraId="7A54D43E" w14:textId="77777777" w:rsidR="00C80276" w:rsidRDefault="00C80276" w:rsidP="00C80276">
      <w:r>
        <w:t>A convenience script is provided to make the creation of the Elastic Server Certificate requests easy for the installer. To create PKI certificate requests for Elastic to run on the system:</w:t>
      </w:r>
    </w:p>
    <w:p w14:paraId="235F57CB" w14:textId="77777777" w:rsidR="00C80276" w:rsidRDefault="00C80276" w:rsidP="00C80276">
      <w:pPr>
        <w:pStyle w:val="ListParagraph"/>
        <w:numPr>
          <w:ilvl w:val="0"/>
          <w:numId w:val="112"/>
        </w:numPr>
      </w:pPr>
      <w:r>
        <w:t xml:space="preserve">Log in to any existing Linux server at the site where the Elastic Cluster will be installed and do the following from your home directory: </w:t>
      </w:r>
    </w:p>
    <w:p w14:paraId="1BB7D799" w14:textId="77777777" w:rsidR="00C80276" w:rsidRPr="006D5F7C" w:rsidRDefault="00C80276" w:rsidP="00C80276">
      <w:pPr>
        <w:ind w:left="720"/>
        <w:rPr>
          <w:rStyle w:val="QuoteChar"/>
          <w:rFonts w:ascii="Courier New" w:hAnsi="Courier New" w:cs="Courier New"/>
          <w:b w:val="0"/>
          <w:sz w:val="20"/>
          <w:szCs w:val="20"/>
        </w:rPr>
      </w:pPr>
      <w:r w:rsidRPr="006D5F7C">
        <w:rPr>
          <w:rStyle w:val="QuoteChar"/>
          <w:rFonts w:ascii="Courier New" w:hAnsi="Courier New" w:cs="Courier New"/>
          <w:sz w:val="20"/>
          <w:szCs w:val="20"/>
        </w:rPr>
        <w:t>#</w:t>
      </w:r>
      <w:r w:rsidRPr="006D5F7C">
        <w:rPr>
          <w:rStyle w:val="IntenseQuoteChar"/>
          <w:rFonts w:ascii="Courier New" w:hAnsi="Courier New" w:cs="Courier New"/>
          <w:b/>
        </w:rPr>
        <w:t xml:space="preserve"> </w:t>
      </w:r>
      <w:r w:rsidRPr="006D5F7C">
        <w:rPr>
          <w:rStyle w:val="IntenseQuoteChar"/>
          <w:rFonts w:ascii="Courier New" w:hAnsi="Courier New" w:cs="Courier New"/>
          <w:bCs/>
        </w:rPr>
        <w:t>c</w:t>
      </w:r>
      <w:r w:rsidRPr="006D5F7C">
        <w:rPr>
          <w:rStyle w:val="QuoteChar"/>
          <w:rFonts w:ascii="Courier New" w:hAnsi="Courier New" w:cs="Courier New"/>
          <w:sz w:val="20"/>
          <w:szCs w:val="20"/>
        </w:rPr>
        <w:t>url –k https://xxxsu01ro01.`hostname –d`/yum/elastic/install/make_elastic_csrs.sh | bash</w:t>
      </w:r>
    </w:p>
    <w:p w14:paraId="76D6BBAE" w14:textId="77777777" w:rsidR="00C80276" w:rsidRDefault="00C80276" w:rsidP="00C80276">
      <w:pPr>
        <w:pStyle w:val="ListParagraph"/>
        <w:numPr>
          <w:ilvl w:val="0"/>
          <w:numId w:val="112"/>
        </w:numPr>
      </w:pPr>
      <w:r>
        <w:t>When the script completes, 3 directories will be present in the location where it was run.</w:t>
      </w:r>
    </w:p>
    <w:p w14:paraId="26EAFDC5" w14:textId="19D9087F" w:rsidR="00C80276" w:rsidRDefault="00C80276" w:rsidP="00C80276">
      <w:pPr>
        <w:pStyle w:val="ListParagraph"/>
        <w:numPr>
          <w:ilvl w:val="0"/>
          <w:numId w:val="116"/>
        </w:numPr>
      </w:pPr>
      <w:r>
        <w:t xml:space="preserve">Reqs: This directory holds the CSR Request information in text </w:t>
      </w:r>
      <w:r w:rsidR="00925FCB">
        <w:t>format.</w:t>
      </w:r>
    </w:p>
    <w:p w14:paraId="20163646" w14:textId="7D831AC5" w:rsidR="00C80276" w:rsidRDefault="00C80276" w:rsidP="00C80276">
      <w:pPr>
        <w:pStyle w:val="ListParagraph"/>
        <w:numPr>
          <w:ilvl w:val="0"/>
          <w:numId w:val="116"/>
        </w:numPr>
      </w:pPr>
      <w:r>
        <w:t>Keys: The private key associated with the certificate request for each Elastic node</w:t>
      </w:r>
      <w:r w:rsidR="00925FCB">
        <w:t>.</w:t>
      </w:r>
    </w:p>
    <w:p w14:paraId="0F2CEEC1" w14:textId="4F67FC7F" w:rsidR="00C80276" w:rsidRDefault="00C80276" w:rsidP="00C80276">
      <w:pPr>
        <w:pStyle w:val="ListParagraph"/>
        <w:numPr>
          <w:ilvl w:val="0"/>
          <w:numId w:val="116"/>
        </w:numPr>
      </w:pPr>
      <w:r>
        <w:t xml:space="preserve">CSRs – The actual PKI Certificate Request for each Elastic node. </w:t>
      </w:r>
    </w:p>
    <w:p w14:paraId="634E86DA" w14:textId="77777777" w:rsidR="00925FCB" w:rsidRDefault="00925FCB" w:rsidP="003667C7">
      <w:pPr>
        <w:pStyle w:val="ListParagraph"/>
        <w:ind w:left="1440"/>
      </w:pPr>
    </w:p>
    <w:p w14:paraId="434ABE8C" w14:textId="48E78B56" w:rsidR="00C80276" w:rsidRDefault="00C80276" w:rsidP="00C80276">
      <w:pPr>
        <w:pStyle w:val="ListParagraph"/>
        <w:numPr>
          <w:ilvl w:val="0"/>
          <w:numId w:val="112"/>
        </w:numPr>
      </w:pPr>
      <w:r>
        <w:t xml:space="preserve">The *.csr files should be submitted to the certificate authority for the system the Elastic Cluster is being installed on to obtain public certificates for each node. For systems submitted to the JWICS </w:t>
      </w:r>
      <w:r>
        <w:lastRenderedPageBreak/>
        <w:t>certificate authority (i.e. CTE High or Enterprise High), also include a text file named SANS.txt listing the SubjectAlternativeNames listed in the CSR (for each CSR).</w:t>
      </w:r>
    </w:p>
    <w:p w14:paraId="257CD2C2" w14:textId="1199F8A5" w:rsidR="00C80276" w:rsidRDefault="00C80276" w:rsidP="003667C7">
      <w:pPr>
        <w:ind w:left="720"/>
      </w:pPr>
      <w:r w:rsidRPr="00EF47AC">
        <w:rPr>
          <w:b/>
          <w:bCs/>
        </w:rPr>
        <w:t>NOTE:</w:t>
      </w:r>
      <w:r>
        <w:t xml:space="preserve"> In this installation, Kibana will use the certificate for </w:t>
      </w:r>
      <w:r w:rsidR="00925FCB">
        <w:t>the elastic node where it runs</w:t>
      </w:r>
      <w:r>
        <w:t>.</w:t>
      </w:r>
    </w:p>
    <w:p w14:paraId="40AE2468" w14:textId="4C449A99" w:rsidR="00C80276" w:rsidRDefault="00C80276" w:rsidP="00C80276">
      <w:pPr>
        <w:pStyle w:val="ListParagraph"/>
        <w:numPr>
          <w:ilvl w:val="0"/>
          <w:numId w:val="112"/>
        </w:numPr>
        <w:spacing w:after="240"/>
        <w:contextualSpacing w:val="0"/>
      </w:pPr>
      <w:r>
        <w:t xml:space="preserve">Once the Elasticsearch node certificates have been obtained, both the new certs and the keys for each node must be copied to the </w:t>
      </w:r>
      <w:r w:rsidRPr="00B7567B">
        <w:rPr>
          <w:b/>
          <w:bCs/>
        </w:rPr>
        <w:t>certs</w:t>
      </w:r>
      <w:r>
        <w:t xml:space="preserve"> directory of the </w:t>
      </w:r>
      <w:r w:rsidRPr="00174346">
        <w:t>Elastic</w:t>
      </w:r>
      <w:r>
        <w:t xml:space="preserve"> repo on the repo server (</w:t>
      </w:r>
      <w:r w:rsidRPr="00B7567B">
        <w:rPr>
          <w:color w:val="FF0000"/>
        </w:rPr>
        <w:t>{xxx}</w:t>
      </w:r>
      <w:r>
        <w:t>u01ro01).</w:t>
      </w:r>
    </w:p>
    <w:p w14:paraId="0A13B08C" w14:textId="77777777" w:rsidR="00825453" w:rsidRDefault="00825453" w:rsidP="003667C7">
      <w:pPr>
        <w:pStyle w:val="ListParagraph"/>
      </w:pPr>
      <w:r>
        <w:t>PKI Certificates must be in the following format for the installation scripts to work properly:</w:t>
      </w:r>
    </w:p>
    <w:p w14:paraId="30689AD1" w14:textId="77777777" w:rsidR="00825453" w:rsidRDefault="00825453" w:rsidP="003667C7">
      <w:pPr>
        <w:pStyle w:val="ListParagraph"/>
        <w:ind w:left="1440"/>
      </w:pPr>
      <w:r>
        <w:t xml:space="preserve">Public Cert: {hostname}.crt  </w:t>
      </w:r>
      <w:r>
        <w:tab/>
      </w:r>
      <w:r>
        <w:tab/>
        <w:t>examples: u00su01el01.crt, u00su01el02.crt</w:t>
      </w:r>
    </w:p>
    <w:p w14:paraId="7EEBB2A2" w14:textId="0087159B" w:rsidR="00825453" w:rsidRDefault="00825453" w:rsidP="003667C7">
      <w:pPr>
        <w:pStyle w:val="ListParagraph"/>
        <w:ind w:left="1440"/>
      </w:pPr>
      <w:r>
        <w:t xml:space="preserve">Private Keys: {hostname}.key </w:t>
      </w:r>
      <w:r>
        <w:tab/>
      </w:r>
      <w:r>
        <w:tab/>
        <w:t>examples: u00su01el01.key, u00su01el02.key</w:t>
      </w:r>
    </w:p>
    <w:p w14:paraId="5954881D" w14:textId="77777777" w:rsidR="00825453" w:rsidRDefault="00825453" w:rsidP="003667C7">
      <w:pPr>
        <w:pStyle w:val="ListParagraph"/>
      </w:pPr>
    </w:p>
    <w:p w14:paraId="73B79201" w14:textId="6849E4F6" w:rsidR="00C80276" w:rsidRDefault="00925FCB" w:rsidP="00C80276">
      <w:pPr>
        <w:pStyle w:val="ListParagraph"/>
        <w:numPr>
          <w:ilvl w:val="0"/>
          <w:numId w:val="112"/>
        </w:numPr>
        <w:spacing w:after="240"/>
        <w:contextualSpacing w:val="0"/>
      </w:pPr>
      <w:r>
        <w:t>Create an</w:t>
      </w:r>
      <w:r w:rsidR="00C80276">
        <w:t xml:space="preserve"> elastic_cachain.pem file in the certs directory with the cachain from the certificate authority for the system being installed.</w:t>
      </w:r>
    </w:p>
    <w:p w14:paraId="75E192C5" w14:textId="763D54AE" w:rsidR="00A42CFB" w:rsidRDefault="00A42CFB" w:rsidP="003667C7">
      <w:pPr>
        <w:pStyle w:val="ListParagraph"/>
        <w:spacing w:after="240"/>
        <w:contextualSpacing w:val="0"/>
      </w:pPr>
      <w:r w:rsidRPr="00DC1B2E">
        <w:rPr>
          <w:b/>
        </w:rPr>
        <w:t>NOTE</w:t>
      </w:r>
      <w:r>
        <w:t xml:space="preserve">: There is also an empty cachain.pem file delivered with the </w:t>
      </w:r>
      <w:r w:rsidRPr="005C1A8B">
        <w:t>oadcgs-es-elastic-sccm</w:t>
      </w:r>
      <w:r>
        <w:t xml:space="preserve"> package that must be updated to hold the correct root and sub-ca certificates during installation. </w:t>
      </w:r>
    </w:p>
    <w:p w14:paraId="0A8F1E10" w14:textId="15248F31" w:rsidR="00FE2175" w:rsidRDefault="00FE2175" w:rsidP="00825453">
      <w:pPr>
        <w:pStyle w:val="ListParagraph"/>
        <w:numPr>
          <w:ilvl w:val="0"/>
          <w:numId w:val="112"/>
        </w:numPr>
      </w:pPr>
      <w:r>
        <w:t>After placing all files in the certs directory you must ensure they have the correct owner/group:</w:t>
      </w:r>
    </w:p>
    <w:p w14:paraId="36961282" w14:textId="7ED725E9" w:rsidR="00FE2175" w:rsidRDefault="00FE2175" w:rsidP="00FE2175">
      <w:pPr>
        <w:pStyle w:val="ListParagraph"/>
      </w:pPr>
    </w:p>
    <w:p w14:paraId="1ED66AFC" w14:textId="5C8452DC" w:rsidR="00FE2175" w:rsidRDefault="00FE2175" w:rsidP="00FE2175">
      <w:pPr>
        <w:pStyle w:val="ListParagraph"/>
      </w:pPr>
      <w:r>
        <w:t># chown -R apache:apache certs</w:t>
      </w:r>
    </w:p>
    <w:p w14:paraId="5B6BB78F" w14:textId="77777777" w:rsidR="00FE2175" w:rsidRDefault="00FE2175" w:rsidP="003667C7">
      <w:pPr>
        <w:pStyle w:val="ListParagraph"/>
      </w:pPr>
    </w:p>
    <w:p w14:paraId="39AB79C0" w14:textId="60D53C20" w:rsidR="00825453" w:rsidRDefault="00825453" w:rsidP="00825453">
      <w:pPr>
        <w:pStyle w:val="ListParagraph"/>
        <w:numPr>
          <w:ilvl w:val="0"/>
          <w:numId w:val="112"/>
        </w:numPr>
      </w:pPr>
      <w:r>
        <w:t xml:space="preserve">The </w:t>
      </w:r>
      <w:r w:rsidRPr="003667C7">
        <w:rPr>
          <w:b/>
          <w:bCs/>
        </w:rPr>
        <w:t>certs</w:t>
      </w:r>
      <w:r>
        <w:t xml:space="preserve"> directory and all the certificate</w:t>
      </w:r>
      <w:r w:rsidRPr="001A3398">
        <w:t xml:space="preserve"> files must</w:t>
      </w:r>
      <w:r w:rsidR="00FE2175">
        <w:t xml:space="preserve"> also</w:t>
      </w:r>
      <w:r w:rsidRPr="001A3398">
        <w:t xml:space="preserve"> have selinux context </w:t>
      </w:r>
      <w:r w:rsidRPr="006C7808">
        <w:rPr>
          <w:b/>
          <w:bCs/>
        </w:rPr>
        <w:t>httpd_sys_content_t</w:t>
      </w:r>
      <w:r w:rsidRPr="001A3398">
        <w:t xml:space="preserve"> set.</w:t>
      </w:r>
      <w:r>
        <w:t xml:space="preserve"> </w:t>
      </w:r>
      <w:r w:rsidRPr="001A3398">
        <w:t xml:space="preserve">If you copy the </w:t>
      </w:r>
      <w:r>
        <w:t>certificates</w:t>
      </w:r>
      <w:r w:rsidRPr="001A3398">
        <w:t xml:space="preserve"> into the directory</w:t>
      </w:r>
      <w:r>
        <w:t>,</w:t>
      </w:r>
      <w:r w:rsidRPr="001A3398">
        <w:t xml:space="preserve"> they will automatically get this context set.</w:t>
      </w:r>
      <w:r>
        <w:t xml:space="preserve"> </w:t>
      </w:r>
      <w:r w:rsidRPr="001A3398">
        <w:t>If you move</w:t>
      </w:r>
      <w:r w:rsidR="00FE2175">
        <w:t>d</w:t>
      </w:r>
      <w:r w:rsidRPr="001A3398">
        <w:t xml:space="preserve"> them</w:t>
      </w:r>
      <w:r>
        <w:t>,</w:t>
      </w:r>
      <w:r w:rsidRPr="001A3398">
        <w:t xml:space="preserve"> they won’t.</w:t>
      </w:r>
      <w:r>
        <w:t xml:space="preserve"> E</w:t>
      </w:r>
      <w:r w:rsidRPr="001A3398">
        <w:t>nsure all files have the correct context set by executing:</w:t>
      </w:r>
    </w:p>
    <w:p w14:paraId="4663C462" w14:textId="4C55C1A6" w:rsidR="00825453" w:rsidRDefault="00825453" w:rsidP="00825453">
      <w:pPr>
        <w:pStyle w:val="ListParagraph"/>
      </w:pPr>
    </w:p>
    <w:p w14:paraId="10F2D1AD" w14:textId="317F02DA" w:rsidR="00825453" w:rsidRDefault="00825453" w:rsidP="00825453">
      <w:pPr>
        <w:pStyle w:val="ListParagraph"/>
      </w:pPr>
      <w:r>
        <w:t># ls -ldZ to list the directory and ls -lZ to list its contents</w:t>
      </w:r>
    </w:p>
    <w:p w14:paraId="07468AE9" w14:textId="77777777" w:rsidR="00825453" w:rsidRDefault="00825453" w:rsidP="00825453">
      <w:pPr>
        <w:pStyle w:val="ListParagraph"/>
      </w:pPr>
    </w:p>
    <w:p w14:paraId="5DD4E1DC" w14:textId="77777777" w:rsidR="00825453" w:rsidRDefault="00825453" w:rsidP="003667C7">
      <w:pPr>
        <w:pStyle w:val="ListParagraph"/>
        <w:keepNext/>
      </w:pPr>
      <w:r>
        <w:rPr>
          <w:noProof/>
        </w:rPr>
        <w:lastRenderedPageBreak/>
        <w:drawing>
          <wp:inline distT="0" distB="0" distL="0" distR="0" wp14:anchorId="670CBC6E" wp14:editId="381B0A7C">
            <wp:extent cx="5943600" cy="320802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6736824E" w14:textId="6523DED2" w:rsidR="00825453" w:rsidRPr="001A3398" w:rsidRDefault="00825453" w:rsidP="003667C7">
      <w:pPr>
        <w:pStyle w:val="Caption"/>
      </w:pPr>
      <w:bookmarkStart w:id="416" w:name="_Toc135913016"/>
      <w:r>
        <w:t xml:space="preserve">Figure </w:t>
      </w:r>
      <w:fldSimple w:instr=" SEQ Figure \* ARABIC ">
        <w:r w:rsidR="00651143">
          <w:rPr>
            <w:noProof/>
          </w:rPr>
          <w:t>1</w:t>
        </w:r>
      </w:fldSimple>
      <w:r>
        <w:t>- ls -lZ on certs directory</w:t>
      </w:r>
      <w:bookmarkEnd w:id="416"/>
    </w:p>
    <w:p w14:paraId="21385F33" w14:textId="55977388" w:rsidR="00A42CFB" w:rsidRDefault="00825453" w:rsidP="00C80276">
      <w:pPr>
        <w:pStyle w:val="ListParagraph"/>
        <w:numPr>
          <w:ilvl w:val="0"/>
          <w:numId w:val="112"/>
        </w:numPr>
        <w:spacing w:after="240"/>
        <w:contextualSpacing w:val="0"/>
      </w:pPr>
      <w:r>
        <w:t xml:space="preserve">If </w:t>
      </w:r>
      <w:r w:rsidRPr="001A3398">
        <w:t xml:space="preserve">all files do not have </w:t>
      </w:r>
      <w:r w:rsidRPr="006C7808">
        <w:rPr>
          <w:b/>
          <w:bCs/>
        </w:rPr>
        <w:t>httpd_sys_context_t</w:t>
      </w:r>
      <w:r w:rsidRPr="001A3398">
        <w:t xml:space="preserve"> set</w:t>
      </w:r>
      <w:r>
        <w:t>,</w:t>
      </w:r>
      <w:r w:rsidRPr="001A3398">
        <w:t xml:space="preserve"> execute the following</w:t>
      </w:r>
      <w:r>
        <w:t xml:space="preserve"> from the elastic repo directory:</w:t>
      </w:r>
    </w:p>
    <w:p w14:paraId="5BBC37CF" w14:textId="2E470875" w:rsidR="00A42CFB" w:rsidRDefault="00825453" w:rsidP="003667C7">
      <w:pPr>
        <w:pStyle w:val="ListParagraph"/>
        <w:spacing w:after="240"/>
        <w:contextualSpacing w:val="0"/>
      </w:pPr>
      <w:r>
        <w:t xml:space="preserve"># restorecon * </w:t>
      </w:r>
    </w:p>
    <w:p w14:paraId="6B4661A5" w14:textId="77777777" w:rsidR="00C80276" w:rsidRDefault="00C80276" w:rsidP="00C80276">
      <w:pPr>
        <w:pStyle w:val="Heading5"/>
      </w:pPr>
      <w:bookmarkStart w:id="417" w:name="_Toc51142811"/>
      <w:bookmarkStart w:id="418" w:name="_Toc86994682"/>
      <w:bookmarkStart w:id="419" w:name="_Toc138075881"/>
      <w:r>
        <w:t>Logstash Certificates</w:t>
      </w:r>
      <w:bookmarkEnd w:id="417"/>
      <w:bookmarkEnd w:id="418"/>
      <w:bookmarkEnd w:id="419"/>
    </w:p>
    <w:p w14:paraId="061CDF2C" w14:textId="77777777" w:rsidR="00C80276" w:rsidRDefault="00C80276" w:rsidP="00C80276">
      <w:r>
        <w:t>A Logstash instance runs at each DCGS site to collect data for that site. A PKI certificate is needed for each Logstash Instance. Do this to obtain a Logstash certificate request for each site.</w:t>
      </w:r>
    </w:p>
    <w:p w14:paraId="1CAA4193" w14:textId="77777777" w:rsidR="00C80276" w:rsidRDefault="00C80276" w:rsidP="00C80276">
      <w:r>
        <w:t>Logstash Certificates contain the following:</w:t>
      </w:r>
    </w:p>
    <w:p w14:paraId="4AA26CC8" w14:textId="77777777" w:rsidR="00C80276" w:rsidRDefault="00C80276" w:rsidP="00C80276">
      <w:pPr>
        <w:ind w:left="720"/>
      </w:pPr>
      <w:r>
        <w:t>CN: hostname of Logstash VM (ex: u00su01ls01.ech.dcgs.mil)</w:t>
      </w:r>
    </w:p>
    <w:p w14:paraId="54342054" w14:textId="77777777" w:rsidR="00C80276" w:rsidRDefault="00C80276" w:rsidP="00C80276">
      <w:pPr>
        <w:spacing w:after="0"/>
        <w:ind w:left="720"/>
      </w:pPr>
      <w:r>
        <w:t xml:space="preserve">Aliases: </w:t>
      </w:r>
    </w:p>
    <w:p w14:paraId="6EC91107" w14:textId="77777777" w:rsidR="00C80276" w:rsidRDefault="00C80276" w:rsidP="00C80276">
      <w:pPr>
        <w:pStyle w:val="ListParagraph"/>
        <w:numPr>
          <w:ilvl w:val="0"/>
          <w:numId w:val="111"/>
        </w:numPr>
        <w:ind w:left="1440"/>
      </w:pPr>
      <w:r>
        <w:t>fully qualified hostname (ex: u00su01ls01.ech.dcgs.mil)</w:t>
      </w:r>
    </w:p>
    <w:p w14:paraId="329F2391" w14:textId="77777777" w:rsidR="00C80276" w:rsidRDefault="00C80276" w:rsidP="00C80276">
      <w:pPr>
        <w:pStyle w:val="ListParagraph"/>
        <w:numPr>
          <w:ilvl w:val="0"/>
          <w:numId w:val="111"/>
        </w:numPr>
        <w:ind w:left="1440"/>
      </w:pPr>
      <w:r>
        <w:t>hostname (ex: u00su01ls01)</w:t>
      </w:r>
    </w:p>
    <w:p w14:paraId="1E244C6B" w14:textId="77777777" w:rsidR="00C80276" w:rsidRDefault="00C80276" w:rsidP="00C80276">
      <w:pPr>
        <w:pStyle w:val="ListParagraph"/>
        <w:numPr>
          <w:ilvl w:val="0"/>
          <w:numId w:val="111"/>
        </w:numPr>
        <w:ind w:left="1440"/>
      </w:pPr>
      <w:r>
        <w:t>hostname</w:t>
      </w:r>
      <w:r>
        <w:rPr>
          <w:color w:val="FF0000"/>
        </w:rPr>
        <w:t xml:space="preserve">.{first segment of domain} </w:t>
      </w:r>
      <w:r>
        <w:t>(ex: u00su01ls01.ech)</w:t>
      </w:r>
    </w:p>
    <w:p w14:paraId="71945712" w14:textId="77777777" w:rsidR="00C80276" w:rsidRDefault="00C80276" w:rsidP="00C80276">
      <w:pPr>
        <w:pStyle w:val="ListParagraph"/>
        <w:numPr>
          <w:ilvl w:val="0"/>
          <w:numId w:val="111"/>
        </w:numPr>
        <w:ind w:left="1440"/>
      </w:pPr>
      <w:r>
        <w:t>logstash-</w:t>
      </w:r>
      <w:r>
        <w:rPr>
          <w:color w:val="FF0000"/>
        </w:rPr>
        <w:t xml:space="preserve">{site} </w:t>
      </w:r>
      <w:r>
        <w:t>(ex: logstash-u00)</w:t>
      </w:r>
    </w:p>
    <w:p w14:paraId="62DD4233" w14:textId="7C14B7C5" w:rsidR="00C80276" w:rsidRDefault="00C80276" w:rsidP="00C80276">
      <w:pPr>
        <w:pStyle w:val="ListParagraph"/>
        <w:numPr>
          <w:ilvl w:val="0"/>
          <w:numId w:val="111"/>
        </w:numPr>
        <w:ind w:left="1440"/>
      </w:pPr>
      <w:r>
        <w:t>logstash-</w:t>
      </w:r>
      <w:r>
        <w:rPr>
          <w:color w:val="FF0000"/>
        </w:rPr>
        <w:t xml:space="preserve">{site}.{first segment of domain} </w:t>
      </w:r>
      <w:r>
        <w:t>(ex: logstash-u00.ech)</w:t>
      </w:r>
    </w:p>
    <w:p w14:paraId="41DB081D" w14:textId="694F43BA" w:rsidR="00CA3205" w:rsidRDefault="00CA3205" w:rsidP="00C80276">
      <w:pPr>
        <w:pStyle w:val="ListParagraph"/>
        <w:numPr>
          <w:ilvl w:val="0"/>
          <w:numId w:val="111"/>
        </w:numPr>
        <w:ind w:left="1440"/>
      </w:pPr>
      <w:r>
        <w:t>logstash – Generic alias that allows hosts to be relocated</w:t>
      </w:r>
    </w:p>
    <w:p w14:paraId="5D4197AF" w14:textId="77777777" w:rsidR="00C80276" w:rsidRDefault="00C80276" w:rsidP="00C80276">
      <w:r>
        <w:t>A convenience script is provided to make the creation of the Logstash Server Certificate requests easy for the installer. To create PKI certificate requests for Logstash to run on the system:</w:t>
      </w:r>
    </w:p>
    <w:p w14:paraId="386509C3" w14:textId="77777777" w:rsidR="00C80276" w:rsidRDefault="00C80276" w:rsidP="00C80276">
      <w:pPr>
        <w:pStyle w:val="ListParagraph"/>
        <w:numPr>
          <w:ilvl w:val="0"/>
          <w:numId w:val="113"/>
        </w:numPr>
      </w:pPr>
      <w:r>
        <w:lastRenderedPageBreak/>
        <w:t xml:space="preserve">Log in to any existing Linux server at the site where the Logstash Server is to be installed and do the following from your home directory: </w:t>
      </w:r>
    </w:p>
    <w:p w14:paraId="17345AFB" w14:textId="77777777" w:rsidR="00C80276" w:rsidRPr="00820341" w:rsidRDefault="00C80276" w:rsidP="00C80276">
      <w:pPr>
        <w:ind w:left="720"/>
        <w:rPr>
          <w:rFonts w:ascii="Courier New" w:hAnsi="Courier New" w:cs="Courier New"/>
          <w:color w:val="2F5496" w:themeColor="accent1" w:themeShade="BF"/>
          <w:sz w:val="20"/>
          <w:szCs w:val="20"/>
        </w:rPr>
      </w:pPr>
      <w:r w:rsidRPr="00EE3FA0">
        <w:rPr>
          <w:rStyle w:val="QuoteChar"/>
          <w:rFonts w:ascii="Courier New" w:hAnsi="Courier New" w:cs="Courier New"/>
          <w:sz w:val="20"/>
          <w:szCs w:val="20"/>
        </w:rPr>
        <w:t>#</w:t>
      </w:r>
      <w:r w:rsidRPr="00EE3FA0">
        <w:rPr>
          <w:rStyle w:val="IntenseQuoteChar"/>
          <w:rFonts w:ascii="Courier New" w:hAnsi="Courier New" w:cs="Courier New"/>
          <w:b/>
        </w:rPr>
        <w:t xml:space="preserve"> </w:t>
      </w:r>
      <w:r w:rsidRPr="00EE3FA0">
        <w:rPr>
          <w:rStyle w:val="IntenseQuoteChar"/>
          <w:rFonts w:ascii="Courier New" w:hAnsi="Courier New" w:cs="Courier New"/>
          <w:bCs/>
        </w:rPr>
        <w:t>c</w:t>
      </w:r>
      <w:r w:rsidRPr="00820341">
        <w:rPr>
          <w:rStyle w:val="QuoteChar"/>
          <w:rFonts w:ascii="Courier New" w:hAnsi="Courier New" w:cs="Courier New"/>
          <w:sz w:val="20"/>
          <w:szCs w:val="20"/>
        </w:rPr>
        <w:t>url –k https://xxxsu01ro01.`hostname –d`/yum/elastic/install/make_logstash_csr.sh | bash</w:t>
      </w:r>
    </w:p>
    <w:p w14:paraId="4E92FA31" w14:textId="77777777" w:rsidR="00C80276" w:rsidRDefault="00C80276" w:rsidP="00C80276">
      <w:pPr>
        <w:pStyle w:val="ListParagraph"/>
        <w:numPr>
          <w:ilvl w:val="0"/>
          <w:numId w:val="113"/>
        </w:numPr>
      </w:pPr>
      <w:r>
        <w:t>When the script completes, 3 directories will be present in the location it was run</w:t>
      </w:r>
    </w:p>
    <w:p w14:paraId="77950DAD" w14:textId="1430EF67" w:rsidR="00C80276" w:rsidRDefault="00C80276" w:rsidP="00C80276">
      <w:pPr>
        <w:pStyle w:val="ListParagraph"/>
        <w:numPr>
          <w:ilvl w:val="0"/>
          <w:numId w:val="114"/>
        </w:numPr>
      </w:pPr>
      <w:r>
        <w:t xml:space="preserve">Reqs: This directory holds the CSR Request information in text </w:t>
      </w:r>
      <w:r w:rsidR="00CA3205">
        <w:t>format.</w:t>
      </w:r>
    </w:p>
    <w:p w14:paraId="2C3AAAEC" w14:textId="77777777" w:rsidR="00C80276" w:rsidRDefault="00C80276" w:rsidP="00C80276">
      <w:pPr>
        <w:pStyle w:val="ListParagraph"/>
        <w:numPr>
          <w:ilvl w:val="0"/>
          <w:numId w:val="114"/>
        </w:numPr>
      </w:pPr>
      <w:r>
        <w:t>Keys: The private key associated with the certificate request for the Logstash instance</w:t>
      </w:r>
    </w:p>
    <w:p w14:paraId="61BBE9FD" w14:textId="384A3EE9" w:rsidR="00C80276" w:rsidRDefault="00C80276" w:rsidP="00C80276">
      <w:pPr>
        <w:pStyle w:val="ListParagraph"/>
        <w:numPr>
          <w:ilvl w:val="0"/>
          <w:numId w:val="114"/>
        </w:numPr>
      </w:pPr>
      <w:r>
        <w:t>CSRs: The actual PKI Certificate Request for the Logstash instance.</w:t>
      </w:r>
    </w:p>
    <w:p w14:paraId="135C344F" w14:textId="77777777" w:rsidR="00CA3205" w:rsidRDefault="00CA3205" w:rsidP="003667C7">
      <w:pPr>
        <w:pStyle w:val="ListParagraph"/>
        <w:ind w:left="1080"/>
      </w:pPr>
    </w:p>
    <w:p w14:paraId="268E00D2" w14:textId="62DD54B8" w:rsidR="00C80276" w:rsidRDefault="00C80276" w:rsidP="00C80276">
      <w:pPr>
        <w:pStyle w:val="ListParagraph"/>
        <w:numPr>
          <w:ilvl w:val="0"/>
          <w:numId w:val="113"/>
        </w:numPr>
      </w:pPr>
      <w:r>
        <w:t>The *.csr files should be submitted to the certificate authority for the system the Elastic Cluster is being installed on to obtain public certificates for each node. For systems submitted to the JWICS certificate authority (i.e., CTE High or Enterprise High), also include a text file named SANS.txt listing the SubjectAlternativeNames listed in the CSR (for each CSR).</w:t>
      </w:r>
    </w:p>
    <w:p w14:paraId="30C2525B" w14:textId="77777777" w:rsidR="00C80276" w:rsidRDefault="00C80276" w:rsidP="00C80276">
      <w:pPr>
        <w:pStyle w:val="ListParagraph"/>
      </w:pPr>
      <w:r>
        <w:tab/>
      </w:r>
    </w:p>
    <w:p w14:paraId="29DE2D46" w14:textId="2EA2DC38" w:rsidR="00C80276" w:rsidRDefault="00C80276" w:rsidP="00C80276">
      <w:pPr>
        <w:pStyle w:val="ListParagraph"/>
        <w:numPr>
          <w:ilvl w:val="0"/>
          <w:numId w:val="113"/>
        </w:numPr>
      </w:pPr>
      <w:r>
        <w:t>Once the Logstash certificate</w:t>
      </w:r>
      <w:r w:rsidR="00CA3205">
        <w:t>(s)</w:t>
      </w:r>
      <w:r>
        <w:t xml:space="preserve"> has been obtained, both the new cert and the key for each Logstash instance must be copied to the </w:t>
      </w:r>
      <w:r w:rsidRPr="00EE3FA0">
        <w:rPr>
          <w:b/>
          <w:bCs/>
        </w:rPr>
        <w:t>certs</w:t>
      </w:r>
      <w:r>
        <w:t xml:space="preserve"> directory of the Elastic repo on the repo server (</w:t>
      </w:r>
      <w:r w:rsidRPr="00EE3FA0">
        <w:rPr>
          <w:color w:val="FF0000"/>
        </w:rPr>
        <w:t>{xxx}</w:t>
      </w:r>
      <w:r>
        <w:t>su01ro01) for the associated site.</w:t>
      </w:r>
    </w:p>
    <w:p w14:paraId="4B7BA375" w14:textId="77777777" w:rsidR="00C80276" w:rsidRDefault="00C80276" w:rsidP="00C80276">
      <w:r>
        <w:t>PKI Certificates must be in the following format for the installation scripts to work properly:</w:t>
      </w:r>
    </w:p>
    <w:p w14:paraId="613A8EDA" w14:textId="77777777" w:rsidR="00C80276" w:rsidRDefault="00C80276" w:rsidP="00C80276">
      <w:pPr>
        <w:spacing w:after="0"/>
        <w:ind w:left="360"/>
      </w:pPr>
      <w:r>
        <w:t xml:space="preserve">Public Cert: {hostname}.crt  </w:t>
      </w:r>
      <w:r>
        <w:tab/>
      </w:r>
      <w:r>
        <w:tab/>
        <w:t>examples: u00su01ls01.crt</w:t>
      </w:r>
    </w:p>
    <w:p w14:paraId="1E8728C0" w14:textId="77777777" w:rsidR="00C80276" w:rsidRDefault="00C80276" w:rsidP="00C80276">
      <w:pPr>
        <w:ind w:left="360"/>
      </w:pPr>
      <w:r>
        <w:t xml:space="preserve">Private Keys: {hostname}.key </w:t>
      </w:r>
      <w:r>
        <w:tab/>
      </w:r>
      <w:r>
        <w:tab/>
        <w:t>examples: u00su01ls01.key</w:t>
      </w:r>
    </w:p>
    <w:p w14:paraId="42330246" w14:textId="77777777" w:rsidR="00C80276" w:rsidRDefault="00C80276" w:rsidP="00C80276">
      <w:pPr>
        <w:pStyle w:val="Heading5"/>
      </w:pPr>
      <w:bookmarkStart w:id="420" w:name="_Toc51142812"/>
      <w:bookmarkStart w:id="421" w:name="_Toc86994683"/>
      <w:bookmarkStart w:id="422" w:name="_Toc138075882"/>
      <w:r>
        <w:t>Root Certificates</w:t>
      </w:r>
      <w:bookmarkEnd w:id="420"/>
      <w:bookmarkEnd w:id="421"/>
      <w:bookmarkEnd w:id="422"/>
    </w:p>
    <w:p w14:paraId="39EB1DEF" w14:textId="56AEB5A1" w:rsidR="00C80276" w:rsidRDefault="00C80276" w:rsidP="00C80276">
      <w:pPr>
        <w:pStyle w:val="ListParagraph"/>
        <w:ind w:left="0"/>
      </w:pPr>
      <w:r>
        <w:t xml:space="preserve">As mentioned </w:t>
      </w:r>
      <w:r w:rsidR="00397102">
        <w:t>previously</w:t>
      </w:r>
      <w:r>
        <w:t>, t</w:t>
      </w:r>
      <w:r w:rsidRPr="00E6635B">
        <w:t xml:space="preserve">he </w:t>
      </w:r>
      <w:r w:rsidRPr="003F7223">
        <w:rPr>
          <w:b/>
          <w:bCs/>
        </w:rPr>
        <w:t>elastic_cachain.pem</w:t>
      </w:r>
      <w:r w:rsidRPr="00E6635B">
        <w:t xml:space="preserve"> file containing the Root </w:t>
      </w:r>
      <w:r>
        <w:t>Certificate Authority (</w:t>
      </w:r>
      <w:r w:rsidRPr="00E6635B">
        <w:t>CA</w:t>
      </w:r>
      <w:r>
        <w:t>)</w:t>
      </w:r>
      <w:r w:rsidRPr="00E6635B">
        <w:t xml:space="preserve"> and Sub CA used to issue all Elastic certificates must exist in the </w:t>
      </w:r>
      <w:r w:rsidRPr="003667C7">
        <w:rPr>
          <w:b/>
          <w:bCs/>
        </w:rPr>
        <w:t>certs</w:t>
      </w:r>
      <w:r w:rsidRPr="00E6635B">
        <w:t xml:space="preserve"> directory in the El</w:t>
      </w:r>
      <w:r>
        <w:t xml:space="preserve">astic repository. If this file is not present in the </w:t>
      </w:r>
      <w:r w:rsidRPr="003F7223">
        <w:rPr>
          <w:b/>
          <w:bCs/>
        </w:rPr>
        <w:t>certs</w:t>
      </w:r>
      <w:r>
        <w:t xml:space="preserve"> directory on the repo server, you must create it:</w:t>
      </w:r>
    </w:p>
    <w:p w14:paraId="0BE81FE3" w14:textId="77777777" w:rsidR="00C80276" w:rsidRDefault="00C80276" w:rsidP="00C80276">
      <w:pPr>
        <w:pStyle w:val="ListParagraph"/>
        <w:ind w:left="0"/>
      </w:pPr>
    </w:p>
    <w:p w14:paraId="631BF492" w14:textId="77777777" w:rsidR="00C80276" w:rsidRDefault="00C80276" w:rsidP="00C80276">
      <w:pPr>
        <w:pStyle w:val="ListParagraph"/>
        <w:numPr>
          <w:ilvl w:val="0"/>
          <w:numId w:val="115"/>
        </w:numPr>
      </w:pPr>
      <w:r>
        <w:t>Log in to the repo server in your environment (</w:t>
      </w:r>
      <w:r w:rsidRPr="0075386C">
        <w:rPr>
          <w:color w:val="FF0000"/>
        </w:rPr>
        <w:t>{xxx}</w:t>
      </w:r>
      <w:r>
        <w:t xml:space="preserve">su01ro01 box in your environment) and become root: </w:t>
      </w:r>
    </w:p>
    <w:p w14:paraId="42826C37" w14:textId="77777777" w:rsidR="00C80276" w:rsidRPr="003F7223" w:rsidRDefault="00C80276" w:rsidP="00C80276">
      <w:pPr>
        <w:pStyle w:val="ListParagraph"/>
        <w:rPr>
          <w:rFonts w:ascii="Courier New" w:hAnsi="Courier New" w:cs="Courier New"/>
          <w:sz w:val="20"/>
          <w:szCs w:val="20"/>
        </w:rPr>
      </w:pPr>
      <w:r w:rsidRPr="003F7223">
        <w:rPr>
          <w:rFonts w:ascii="Courier New" w:hAnsi="Courier New" w:cs="Courier New"/>
          <w:sz w:val="20"/>
          <w:szCs w:val="20"/>
        </w:rPr>
        <w:t># cd /etc/pki/ca-trust/source/anchors</w:t>
      </w:r>
    </w:p>
    <w:p w14:paraId="207E5864" w14:textId="77777777" w:rsidR="00C80276" w:rsidRDefault="00C80276" w:rsidP="00C80276">
      <w:pPr>
        <w:pStyle w:val="ListParagraph"/>
        <w:ind w:left="0"/>
        <w:rPr>
          <w:color w:val="7030A0"/>
        </w:rPr>
      </w:pPr>
    </w:p>
    <w:p w14:paraId="2A11C913" w14:textId="77777777" w:rsidR="00C80276" w:rsidRDefault="00C80276" w:rsidP="00C80276">
      <w:pPr>
        <w:pStyle w:val="ListParagraph"/>
        <w:numPr>
          <w:ilvl w:val="0"/>
          <w:numId w:val="115"/>
        </w:numPr>
      </w:pPr>
      <w:r>
        <w:t>You should see the following 2 files in this directory:</w:t>
      </w:r>
    </w:p>
    <w:p w14:paraId="075BA217" w14:textId="77777777" w:rsidR="00C80276" w:rsidRDefault="00C80276" w:rsidP="00C80276">
      <w:pPr>
        <w:pStyle w:val="ListParagraph"/>
        <w:numPr>
          <w:ilvl w:val="0"/>
          <w:numId w:val="110"/>
        </w:numPr>
      </w:pPr>
      <w:r>
        <w:t>rootca.pem</w:t>
      </w:r>
    </w:p>
    <w:p w14:paraId="61660B12" w14:textId="77777777" w:rsidR="00C80276" w:rsidRDefault="00C80276" w:rsidP="00C80276">
      <w:pPr>
        <w:pStyle w:val="ListParagraph"/>
        <w:numPr>
          <w:ilvl w:val="0"/>
          <w:numId w:val="110"/>
        </w:numPr>
      </w:pPr>
      <w:r>
        <w:t>subca.pem</w:t>
      </w:r>
    </w:p>
    <w:p w14:paraId="22C38CA7" w14:textId="77777777" w:rsidR="00C80276" w:rsidRDefault="00C80276" w:rsidP="00C80276">
      <w:pPr>
        <w:ind w:left="720"/>
      </w:pPr>
      <w:r>
        <w:t xml:space="preserve">If they are not there, stop and ask for guidance from a Linux Admin or Elasticsearch SME. </w:t>
      </w:r>
    </w:p>
    <w:p w14:paraId="42F7B7B6" w14:textId="77777777" w:rsidR="00C80276" w:rsidRPr="00DE4560" w:rsidRDefault="00C80276" w:rsidP="00C80276">
      <w:pPr>
        <w:ind w:left="720"/>
      </w:pPr>
      <w:r w:rsidRPr="00DE4560">
        <w:t>It is possible that the cachain.pem is already there. In any case, ensure that the source(s) signing all of the certs (there may be different sources for different certs obtained from a single request) are present in the cachain.</w:t>
      </w:r>
    </w:p>
    <w:p w14:paraId="344FA12D" w14:textId="77777777" w:rsidR="00C80276" w:rsidRDefault="00C80276" w:rsidP="00C80276">
      <w:pPr>
        <w:pStyle w:val="ListParagraph"/>
        <w:numPr>
          <w:ilvl w:val="0"/>
          <w:numId w:val="115"/>
        </w:numPr>
        <w:spacing w:after="0"/>
      </w:pPr>
      <w:r>
        <w:t>Create the elastic_cachain.pem file:</w:t>
      </w:r>
    </w:p>
    <w:p w14:paraId="6DE70FF0" w14:textId="77777777" w:rsidR="00C80276" w:rsidRDefault="00C80276" w:rsidP="00C80276">
      <w:pPr>
        <w:ind w:left="720"/>
        <w:rPr>
          <w:rFonts w:ascii="Courier New" w:hAnsi="Courier New" w:cs="Courier New"/>
          <w:sz w:val="20"/>
          <w:szCs w:val="20"/>
        </w:rPr>
      </w:pPr>
      <w:r w:rsidRPr="003F7223">
        <w:rPr>
          <w:rFonts w:ascii="Courier New" w:hAnsi="Courier New" w:cs="Courier New"/>
          <w:sz w:val="20"/>
          <w:szCs w:val="20"/>
        </w:rPr>
        <w:lastRenderedPageBreak/>
        <w:t># cat rootca.pem subca.pem &gt; / var/www/html/yum/elastic/install/certs /elastic_cachain.pem</w:t>
      </w:r>
    </w:p>
    <w:p w14:paraId="545B6D29" w14:textId="0064CABB" w:rsidR="00C80276" w:rsidRPr="00DE4560" w:rsidRDefault="00C80276" w:rsidP="00C80276">
      <w:pPr>
        <w:pStyle w:val="ListParagraph"/>
        <w:numPr>
          <w:ilvl w:val="0"/>
          <w:numId w:val="115"/>
        </w:numPr>
        <w:rPr>
          <w:rFonts w:ascii="Courier New" w:hAnsi="Courier New" w:cs="Courier New"/>
          <w:sz w:val="20"/>
          <w:szCs w:val="20"/>
        </w:rPr>
      </w:pPr>
      <w:r w:rsidRPr="00DE4560">
        <w:t xml:space="preserve">Copy the elastic_cachain.pem file into the extracted SCCM install; e.g., on the fileserver in </w:t>
      </w:r>
      <w:r w:rsidRPr="00DE4560">
        <w:rPr>
          <w:b/>
          <w:bCs/>
        </w:rPr>
        <w:t>&lt;install&gt;\oadcgs-es-elastic-sccm-</w:t>
      </w:r>
      <w:r w:rsidR="00711C99">
        <w:rPr>
          <w:b/>
          <w:bCs/>
        </w:rPr>
        <w:t>x.x.x.x</w:t>
      </w:r>
      <w:r w:rsidRPr="00DE4560">
        <w:rPr>
          <w:b/>
          <w:bCs/>
        </w:rPr>
        <w:t>\oadcgs-es-elastic-sccm\sccm\shareDir\</w:t>
      </w:r>
      <w:r w:rsidRPr="00DE4560">
        <w:t xml:space="preserve"> replacing the dummy cachain.pem.</w:t>
      </w:r>
    </w:p>
    <w:p w14:paraId="5277AB37" w14:textId="13B0521B" w:rsidR="00C80276" w:rsidRDefault="00711C99" w:rsidP="00711C99">
      <w:pPr>
        <w:ind w:left="360"/>
      </w:pPr>
      <w:r>
        <w:rPr>
          <w:b/>
          <w:bCs/>
        </w:rPr>
        <w:t xml:space="preserve">Note: </w:t>
      </w:r>
      <w:r>
        <w:t>You can run the following command to examine all the certs in the cachain.pem file.</w:t>
      </w:r>
    </w:p>
    <w:p w14:paraId="6E4A85FC" w14:textId="6411478F" w:rsidR="00711C99" w:rsidRDefault="004D4648" w:rsidP="004D4648">
      <w:pPr>
        <w:ind w:left="720"/>
      </w:pPr>
      <w:r>
        <w:t># openssl crl2pkcs7 -nocrl -certfile cachain.pem | openssl pkcs7 -print_certs -text -noout</w:t>
      </w:r>
    </w:p>
    <w:p w14:paraId="05F3302A" w14:textId="48A5DA5D" w:rsidR="00A10FDF" w:rsidRDefault="00A10FDF" w:rsidP="004D4648">
      <w:pPr>
        <w:ind w:left="720"/>
      </w:pPr>
    </w:p>
    <w:p w14:paraId="34A08B0D" w14:textId="77777777" w:rsidR="00A10FDF" w:rsidRDefault="00A10FDF" w:rsidP="003667C7">
      <w:pPr>
        <w:pStyle w:val="Heading4"/>
      </w:pPr>
      <w:bookmarkStart w:id="423" w:name="_Toc51142813"/>
      <w:bookmarkStart w:id="424" w:name="_Ref68770522"/>
      <w:bookmarkStart w:id="425" w:name="_Ref68770568"/>
      <w:bookmarkStart w:id="426" w:name="_Ref68771962"/>
      <w:bookmarkStart w:id="427" w:name="_Ref68780373"/>
      <w:bookmarkStart w:id="428" w:name="_Toc86994684"/>
      <w:bookmarkStart w:id="429" w:name="_Toc138075883"/>
      <w:r w:rsidRPr="006A4391">
        <w:t>Elastic Puppet Modules</w:t>
      </w:r>
      <w:bookmarkEnd w:id="423"/>
      <w:bookmarkEnd w:id="424"/>
      <w:bookmarkEnd w:id="425"/>
      <w:bookmarkEnd w:id="426"/>
      <w:bookmarkEnd w:id="427"/>
      <w:bookmarkEnd w:id="428"/>
      <w:bookmarkEnd w:id="429"/>
    </w:p>
    <w:p w14:paraId="0E0340DA" w14:textId="77777777" w:rsidR="00A10FDF" w:rsidRPr="003F7223" w:rsidRDefault="00A10FDF" w:rsidP="00A10FDF">
      <w:pPr>
        <w:rPr>
          <w:bCs/>
        </w:rPr>
      </w:pPr>
      <w:r w:rsidRPr="003F7223">
        <w:rPr>
          <w:b/>
        </w:rPr>
        <w:t>NOTE:</w:t>
      </w:r>
      <w:r w:rsidRPr="003F7223">
        <w:rPr>
          <w:bCs/>
        </w:rPr>
        <w:t xml:space="preserve"> A Puppet administrator </w:t>
      </w:r>
      <w:r>
        <w:rPr>
          <w:bCs/>
        </w:rPr>
        <w:t>is required</w:t>
      </w:r>
      <w:r w:rsidRPr="003F7223">
        <w:rPr>
          <w:bCs/>
        </w:rPr>
        <w:t xml:space="preserve"> to execute this section</w:t>
      </w:r>
      <w:r>
        <w:rPr>
          <w:bCs/>
        </w:rPr>
        <w:t>.</w:t>
      </w:r>
    </w:p>
    <w:p w14:paraId="2DDB977B" w14:textId="77777777" w:rsidR="00A10FDF" w:rsidRDefault="00A10FDF" w:rsidP="00A10FDF">
      <w:r>
        <w:t>Puppet modules are used to automate some of the configuration on Linux hosts and the installation of some Elastic components. There are currently two modules added for Elastic, but minor modifications to the base OSIF configuration is also necessary during installation. A Puppet SME should be involved in adding these modules and ensuring Puppet is configured properly for Elastic.</w:t>
      </w:r>
    </w:p>
    <w:p w14:paraId="5C4F0A92" w14:textId="77777777" w:rsidR="00A10FDF" w:rsidRDefault="00A10FDF" w:rsidP="00A10FDF">
      <w:r w:rsidRPr="00820341">
        <w:rPr>
          <w:b/>
          <w:bCs/>
        </w:rPr>
        <w:t>NOTE:</w:t>
      </w:r>
      <w:r>
        <w:t xml:space="preserve"> </w:t>
      </w:r>
      <w:r w:rsidRPr="00820341">
        <w:t>The Puppet modules must be installed before attempting installation or backout</w:t>
      </w:r>
      <w:r>
        <w:t>.</w:t>
      </w:r>
    </w:p>
    <w:p w14:paraId="5F55686A" w14:textId="77777777" w:rsidR="00A10FDF" w:rsidRDefault="00A10FDF" w:rsidP="003667C7">
      <w:pPr>
        <w:pStyle w:val="Heading5"/>
      </w:pPr>
      <w:bookmarkStart w:id="430" w:name="_Toc86994685"/>
      <w:bookmarkStart w:id="431" w:name="_Toc138075884"/>
      <w:r>
        <w:t>Adding Elastic profiles</w:t>
      </w:r>
      <w:bookmarkEnd w:id="430"/>
      <w:bookmarkEnd w:id="431"/>
      <w:r>
        <w:t xml:space="preserve"> </w:t>
      </w:r>
    </w:p>
    <w:p w14:paraId="6A93A17E" w14:textId="3ADA988B" w:rsidR="00A10FDF" w:rsidRDefault="00A10FDF" w:rsidP="00A10FDF">
      <w:r>
        <w:t>Execution of the Elastic modules is controlled through the Elastic profiles that need to be added to each puppet branch. Add the following two files and contents to the &lt;branch&gt;/site</w:t>
      </w:r>
      <w:r w:rsidR="00434AD1">
        <w:t>-modules</w:t>
      </w:r>
      <w:r>
        <w:t>/profile/manifests directory.</w:t>
      </w:r>
    </w:p>
    <w:p w14:paraId="3CA749B2" w14:textId="77777777" w:rsidR="00A10FDF" w:rsidRDefault="00A10FDF" w:rsidP="00A10FDF">
      <w:r>
        <w:t>elastic_clients.pp</w:t>
      </w:r>
    </w:p>
    <w:p w14:paraId="78C31338" w14:textId="500153D0" w:rsidR="00A10FDF" w:rsidRPr="00A77D8A" w:rsidRDefault="00A10FDF" w:rsidP="00A10FDF">
      <w:pPr>
        <w:spacing w:after="0"/>
        <w:rPr>
          <w:i/>
          <w:color w:val="4472C4" w:themeColor="accent1"/>
        </w:rPr>
      </w:pPr>
      <w:r w:rsidRPr="00A77D8A">
        <w:rPr>
          <w:i/>
          <w:color w:val="4472C4" w:themeColor="accent1"/>
        </w:rPr>
        <w:t>class profile::elastic_clients (Boolean $install_beats=true</w:t>
      </w:r>
      <w:r w:rsidR="00434AD1">
        <w:rPr>
          <w:i/>
          <w:color w:val="4472C4" w:themeColor="accent1"/>
        </w:rPr>
        <w:t>, Boolean $restart_beats=false</w:t>
      </w:r>
      <w:r w:rsidRPr="00A77D8A">
        <w:rPr>
          <w:i/>
          <w:color w:val="4472C4" w:themeColor="accent1"/>
        </w:rPr>
        <w:t>) {</w:t>
      </w:r>
    </w:p>
    <w:p w14:paraId="6EC53836" w14:textId="77777777" w:rsidR="00A10FDF" w:rsidRPr="00A77D8A" w:rsidRDefault="00A10FDF" w:rsidP="00A10FDF">
      <w:pPr>
        <w:spacing w:after="0"/>
        <w:rPr>
          <w:i/>
          <w:color w:val="4472C4" w:themeColor="accent1"/>
        </w:rPr>
      </w:pPr>
    </w:p>
    <w:p w14:paraId="1F0A6CF9" w14:textId="77777777" w:rsidR="00A10FDF" w:rsidRPr="00A77D8A" w:rsidRDefault="00A10FDF" w:rsidP="00A10FDF">
      <w:pPr>
        <w:spacing w:after="0"/>
        <w:rPr>
          <w:i/>
          <w:color w:val="4472C4" w:themeColor="accent1"/>
        </w:rPr>
      </w:pPr>
      <w:r w:rsidRPr="00A77D8A">
        <w:rPr>
          <w:i/>
          <w:color w:val="4472C4" w:themeColor="accent1"/>
        </w:rPr>
        <w:t xml:space="preserve">   class { '::dsil_elastic_clients':</w:t>
      </w:r>
    </w:p>
    <w:p w14:paraId="6E0361F3" w14:textId="1E2C66AC" w:rsidR="00A10FDF" w:rsidRDefault="00A10FDF" w:rsidP="00A10FDF">
      <w:pPr>
        <w:spacing w:after="0"/>
        <w:rPr>
          <w:i/>
          <w:color w:val="4472C4" w:themeColor="accent1"/>
        </w:rPr>
      </w:pPr>
      <w:r w:rsidRPr="00A77D8A">
        <w:rPr>
          <w:i/>
          <w:color w:val="4472C4" w:themeColor="accent1"/>
        </w:rPr>
        <w:t xml:space="preserve">        install =&gt; $install_beats,</w:t>
      </w:r>
    </w:p>
    <w:p w14:paraId="286B93BA" w14:textId="46D6C19A" w:rsidR="00434AD1" w:rsidRPr="00A77D8A" w:rsidRDefault="00434AD1" w:rsidP="00A10FDF">
      <w:pPr>
        <w:spacing w:after="0"/>
        <w:rPr>
          <w:i/>
          <w:color w:val="4472C4" w:themeColor="accent1"/>
        </w:rPr>
      </w:pPr>
      <w:r>
        <w:rPr>
          <w:i/>
          <w:color w:val="4472C4" w:themeColor="accent1"/>
        </w:rPr>
        <w:t xml:space="preserve">        restart_beats =&gt; $restart_beats,</w:t>
      </w:r>
    </w:p>
    <w:p w14:paraId="12D18AC9" w14:textId="77777777" w:rsidR="00A10FDF" w:rsidRPr="00A77D8A" w:rsidRDefault="00A10FDF" w:rsidP="00A10FDF">
      <w:pPr>
        <w:spacing w:after="0"/>
        <w:rPr>
          <w:i/>
          <w:color w:val="4472C4" w:themeColor="accent1"/>
        </w:rPr>
      </w:pPr>
      <w:r w:rsidRPr="00A77D8A">
        <w:rPr>
          <w:i/>
          <w:color w:val="4472C4" w:themeColor="accent1"/>
        </w:rPr>
        <w:t xml:space="preserve">    }</w:t>
      </w:r>
    </w:p>
    <w:p w14:paraId="0BC5FCE4" w14:textId="77777777" w:rsidR="00A10FDF" w:rsidRPr="00A77D8A" w:rsidRDefault="00A10FDF" w:rsidP="00A10FDF">
      <w:pPr>
        <w:spacing w:after="0"/>
        <w:rPr>
          <w:i/>
          <w:color w:val="4472C4" w:themeColor="accent1"/>
        </w:rPr>
      </w:pPr>
      <w:r w:rsidRPr="00A77D8A">
        <w:rPr>
          <w:i/>
          <w:color w:val="4472C4" w:themeColor="accent1"/>
        </w:rPr>
        <w:t>}</w:t>
      </w:r>
    </w:p>
    <w:p w14:paraId="45836F53" w14:textId="77777777" w:rsidR="00A10FDF" w:rsidRDefault="00A10FDF" w:rsidP="00A10FDF"/>
    <w:p w14:paraId="5E529B57" w14:textId="77777777" w:rsidR="00A10FDF" w:rsidRDefault="00A10FDF" w:rsidP="00A10FDF">
      <w:r>
        <w:t xml:space="preserve">elastic_server.pp </w:t>
      </w:r>
    </w:p>
    <w:p w14:paraId="221E50CB" w14:textId="77777777" w:rsidR="00A10FDF" w:rsidRPr="00A77D8A" w:rsidRDefault="00A10FDF" w:rsidP="00A10FDF">
      <w:pPr>
        <w:spacing w:after="0"/>
        <w:rPr>
          <w:i/>
          <w:color w:val="4472C4" w:themeColor="accent1"/>
        </w:rPr>
      </w:pPr>
      <w:r w:rsidRPr="00A77D8A">
        <w:rPr>
          <w:i/>
          <w:color w:val="4472C4" w:themeColor="accent1"/>
        </w:rPr>
        <w:t>class profile::elastic_servers {</w:t>
      </w:r>
    </w:p>
    <w:p w14:paraId="000E3CB7" w14:textId="77777777" w:rsidR="00A10FDF" w:rsidRPr="00A77D8A" w:rsidRDefault="00A10FDF" w:rsidP="00A10FDF">
      <w:pPr>
        <w:spacing w:after="0"/>
        <w:rPr>
          <w:i/>
          <w:color w:val="4472C4" w:themeColor="accent1"/>
        </w:rPr>
      </w:pPr>
      <w:r w:rsidRPr="00A77D8A">
        <w:rPr>
          <w:i/>
          <w:color w:val="4472C4" w:themeColor="accent1"/>
        </w:rPr>
        <w:t xml:space="preserve">   </w:t>
      </w:r>
    </w:p>
    <w:p w14:paraId="3D3BD81A" w14:textId="77777777" w:rsidR="00A10FDF" w:rsidRPr="00A77D8A" w:rsidRDefault="00A10FDF" w:rsidP="00A10FDF">
      <w:pPr>
        <w:spacing w:after="0"/>
        <w:rPr>
          <w:i/>
          <w:color w:val="4472C4" w:themeColor="accent1"/>
        </w:rPr>
      </w:pPr>
      <w:r w:rsidRPr="00A77D8A">
        <w:rPr>
          <w:i/>
          <w:color w:val="4472C4" w:themeColor="accent1"/>
        </w:rPr>
        <w:t xml:space="preserve">   # call the module </w:t>
      </w:r>
    </w:p>
    <w:p w14:paraId="3BDE29F3" w14:textId="77777777" w:rsidR="00A10FDF" w:rsidRPr="00A77D8A" w:rsidRDefault="00A10FDF" w:rsidP="00A10FDF">
      <w:pPr>
        <w:spacing w:after="0"/>
        <w:rPr>
          <w:i/>
          <w:color w:val="4472C4" w:themeColor="accent1"/>
        </w:rPr>
      </w:pPr>
      <w:r w:rsidRPr="00A77D8A">
        <w:rPr>
          <w:i/>
          <w:color w:val="4472C4" w:themeColor="accent1"/>
        </w:rPr>
        <w:t xml:space="preserve">   include dsil_elastic_servers</w:t>
      </w:r>
    </w:p>
    <w:p w14:paraId="54FC21D9" w14:textId="77777777" w:rsidR="00A10FDF" w:rsidRPr="00A77D8A" w:rsidRDefault="00A10FDF" w:rsidP="00A10FDF">
      <w:pPr>
        <w:spacing w:after="0"/>
        <w:rPr>
          <w:i/>
          <w:color w:val="4472C4" w:themeColor="accent1"/>
        </w:rPr>
      </w:pPr>
      <w:r w:rsidRPr="00A77D8A">
        <w:rPr>
          <w:i/>
          <w:color w:val="4472C4" w:themeColor="accent1"/>
        </w:rPr>
        <w:t xml:space="preserve">       </w:t>
      </w:r>
    </w:p>
    <w:p w14:paraId="34DFDC09" w14:textId="2D5506AE" w:rsidR="00A10FDF" w:rsidRDefault="00A10FDF" w:rsidP="00A10FDF">
      <w:pPr>
        <w:spacing w:after="0"/>
        <w:rPr>
          <w:i/>
          <w:color w:val="4472C4" w:themeColor="accent1"/>
        </w:rPr>
      </w:pPr>
      <w:r w:rsidRPr="00A77D8A">
        <w:rPr>
          <w:i/>
          <w:color w:val="4472C4" w:themeColor="accent1"/>
        </w:rPr>
        <w:t>}</w:t>
      </w:r>
    </w:p>
    <w:p w14:paraId="31EE0B51" w14:textId="26E39249" w:rsidR="00434AD1" w:rsidRDefault="00434AD1" w:rsidP="00A10FDF">
      <w:pPr>
        <w:spacing w:after="0"/>
        <w:rPr>
          <w:i/>
          <w:color w:val="4472C4" w:themeColor="accent1"/>
        </w:rPr>
      </w:pPr>
    </w:p>
    <w:p w14:paraId="036FBDE2" w14:textId="6B1ECF2B" w:rsidR="00434AD1" w:rsidRPr="003667C7" w:rsidRDefault="00434AD1" w:rsidP="00A10FDF">
      <w:pPr>
        <w:spacing w:after="0"/>
        <w:rPr>
          <w:iCs/>
        </w:rPr>
      </w:pPr>
      <w:r w:rsidRPr="003667C7">
        <w:rPr>
          <w:b/>
          <w:bCs/>
          <w:iCs/>
          <w:color w:val="FF0000"/>
        </w:rPr>
        <w:t>NOTE</w:t>
      </w:r>
      <w:r>
        <w:rPr>
          <w:iCs/>
          <w:color w:val="4472C4" w:themeColor="accent1"/>
        </w:rPr>
        <w:t xml:space="preserve">: </w:t>
      </w:r>
      <w:r>
        <w:rPr>
          <w:iCs/>
        </w:rPr>
        <w:t xml:space="preserve">These files are delivered with the modules and can be found in the “profile” directory in each module. As described above the files should be copied to the environments site-modules/profile/manifests directory to enable the modules. </w:t>
      </w:r>
    </w:p>
    <w:p w14:paraId="1FB40BF0" w14:textId="77777777" w:rsidR="00434AD1" w:rsidRPr="003667C7" w:rsidRDefault="00434AD1" w:rsidP="00A10FDF">
      <w:pPr>
        <w:spacing w:after="0"/>
        <w:rPr>
          <w:iCs/>
          <w:color w:val="4472C4" w:themeColor="accent1"/>
        </w:rPr>
      </w:pPr>
    </w:p>
    <w:p w14:paraId="0B091585" w14:textId="7E78BE7D" w:rsidR="00A10FDF" w:rsidRDefault="00A10FDF">
      <w:pPr>
        <w:pStyle w:val="Heading5"/>
      </w:pPr>
      <w:bookmarkStart w:id="432" w:name="_Toc51142814"/>
      <w:bookmarkStart w:id="433" w:name="_Toc86994686"/>
      <w:bookmarkStart w:id="434" w:name="_Ref135390359"/>
      <w:bookmarkStart w:id="435" w:name="_Ref135403842"/>
      <w:bookmarkStart w:id="436" w:name="_Ref135738797"/>
      <w:bookmarkStart w:id="437" w:name="_Toc138075885"/>
      <w:r>
        <w:t>Elastic Servers – dsil_elastic_servers Module</w:t>
      </w:r>
      <w:bookmarkEnd w:id="432"/>
      <w:bookmarkEnd w:id="433"/>
      <w:bookmarkEnd w:id="434"/>
      <w:bookmarkEnd w:id="435"/>
      <w:bookmarkEnd w:id="436"/>
      <w:bookmarkEnd w:id="437"/>
    </w:p>
    <w:p w14:paraId="768B5765" w14:textId="77777777" w:rsidR="00A10FDF" w:rsidRDefault="00A10FDF" w:rsidP="00A10FDF">
      <w:r>
        <w:t xml:space="preserve">The </w:t>
      </w:r>
      <w:r w:rsidRPr="007C291D">
        <w:rPr>
          <w:b/>
          <w:bCs/>
        </w:rPr>
        <w:t>dsil_elastic_servers</w:t>
      </w:r>
      <w:r>
        <w:t xml:space="preserve"> module is used to configure Elastic, Kibana, and Logstash servers. The module opens the necessary ports, creates mounts, and performs other configuration tasks necessary to allow each component to run properly. Elasticsearch, Kibana, and Logstash are all installed following the procedures in this document, but they will not be able to run successfully unless the hosts are configured with this module. </w:t>
      </w:r>
    </w:p>
    <w:p w14:paraId="5AA4B3DA" w14:textId="6607C826" w:rsidR="00A10FDF" w:rsidRDefault="00A10FDF" w:rsidP="00A10FDF">
      <w:r>
        <w:t>The Heartbeat component of Elastic is also automatically installed with an initial configuration on each Logstash instance by this Puppet module. This module then ensures that Heartbeat is running on each Logstash host.</w:t>
      </w:r>
    </w:p>
    <w:p w14:paraId="539655BC" w14:textId="7C201CD8" w:rsidR="00FD79F3" w:rsidRDefault="00FD79F3" w:rsidP="00A10FDF">
      <w:r>
        <w:t xml:space="preserve">This module also controls the logstash.yml file for each Logstash instance.  </w:t>
      </w:r>
    </w:p>
    <w:p w14:paraId="5ED4E1FA" w14:textId="7AD07A54" w:rsidR="00B56C06" w:rsidRDefault="00B56C06" w:rsidP="00B56C06">
      <w:r w:rsidRPr="001F1DA3">
        <w:rPr>
          <w:b/>
          <w:bCs/>
          <w:color w:val="FF0000"/>
        </w:rPr>
        <w:t>IMPORTANT</w:t>
      </w:r>
      <w:r>
        <w:t xml:space="preserve">: Before deploying these updates the “node_specific” directory must be populated with the correct Logstash pipeline configuration for each site.  Upon activation of these changes, puppet will take control of the logstash.yml file on each Logstash instance (All Sites).  </w:t>
      </w:r>
    </w:p>
    <w:p w14:paraId="27EE1980" w14:textId="40DE6CDB" w:rsidR="00B56C06" w:rsidRDefault="00B56C06" w:rsidP="00B56C06">
      <w:r>
        <w:t xml:space="preserve">Before creating an updated tag and updating the Puppetfile in the pe-control-repo to start using the dsil_elastic_servers module you must first create a node specific configuration file for any site that needs to run additional pipelines that are not contained in the base set specified in the default configuration. </w:t>
      </w:r>
    </w:p>
    <w:p w14:paraId="745509A1" w14:textId="77777777" w:rsidR="00B56C06" w:rsidRDefault="00B56C06" w:rsidP="00B56C06">
      <w:r>
        <w:t>If a specific configuration is not given for a site, it will use the default configuration supplied in the “data/logstash.yml” file supplied with the baseline.</w:t>
      </w:r>
    </w:p>
    <w:p w14:paraId="7D5F6649" w14:textId="77777777" w:rsidR="00B56C06" w:rsidRDefault="00B56C06" w:rsidP="00B56C06">
      <w:pPr>
        <w:autoSpaceDE w:val="0"/>
        <w:autoSpaceDN w:val="0"/>
        <w:adjustRightInd w:val="0"/>
        <w:spacing w:after="0"/>
        <w:rPr>
          <w:rFonts w:ascii="Lucida Console" w:hAnsi="Lucida Console" w:cs="Lucida Console"/>
          <w:sz w:val="18"/>
          <w:szCs w:val="18"/>
        </w:rPr>
      </w:pPr>
    </w:p>
    <w:p w14:paraId="4FE40803" w14:textId="77777777" w:rsidR="00B56C06" w:rsidRDefault="00B56C06" w:rsidP="00B56C06">
      <w:r>
        <w:t xml:space="preserve">Default pipelines: That default configuration will run the following pipelines that are expected to be run at each site. </w:t>
      </w:r>
    </w:p>
    <w:p w14:paraId="7A1440EA" w14:textId="4A3ED369" w:rsidR="00B56C06" w:rsidRDefault="00B56C06" w:rsidP="00B56C06">
      <w:pPr>
        <w:pStyle w:val="ListParagraph"/>
        <w:numPr>
          <w:ilvl w:val="0"/>
          <w:numId w:val="22"/>
        </w:numPr>
        <w:spacing w:line="240" w:lineRule="auto"/>
      </w:pPr>
      <w:r>
        <w:t>esp_filebeat</w:t>
      </w:r>
    </w:p>
    <w:p w14:paraId="67414C7E" w14:textId="72F3411C" w:rsidR="00B56C06" w:rsidRDefault="00B56C06" w:rsidP="00B56C06">
      <w:pPr>
        <w:pStyle w:val="ListParagraph"/>
        <w:numPr>
          <w:ilvl w:val="0"/>
          <w:numId w:val="22"/>
        </w:numPr>
        <w:spacing w:line="240" w:lineRule="auto"/>
      </w:pPr>
      <w:r>
        <w:t>esp_filebeat-singleworker</w:t>
      </w:r>
    </w:p>
    <w:p w14:paraId="760B4B70" w14:textId="77777777" w:rsidR="00B56C06" w:rsidRDefault="00B56C06" w:rsidP="00B56C06">
      <w:pPr>
        <w:pStyle w:val="ListParagraph"/>
        <w:numPr>
          <w:ilvl w:val="0"/>
          <w:numId w:val="22"/>
        </w:numPr>
        <w:spacing w:line="240" w:lineRule="auto"/>
      </w:pPr>
      <w:r>
        <w:t>esp_filebeat-logstash</w:t>
      </w:r>
    </w:p>
    <w:p w14:paraId="2A5A0066" w14:textId="77777777" w:rsidR="00B56C06" w:rsidRDefault="00B56C06" w:rsidP="00B56C06">
      <w:pPr>
        <w:pStyle w:val="ListParagraph"/>
        <w:numPr>
          <w:ilvl w:val="0"/>
          <w:numId w:val="22"/>
        </w:numPr>
        <w:spacing w:line="240" w:lineRule="auto"/>
      </w:pPr>
      <w:r>
        <w:t>esp_heartbeat</w:t>
      </w:r>
    </w:p>
    <w:p w14:paraId="59CE1482" w14:textId="77777777" w:rsidR="00B56C06" w:rsidRDefault="00B56C06" w:rsidP="00B56C06">
      <w:pPr>
        <w:pStyle w:val="ListParagraph"/>
        <w:numPr>
          <w:ilvl w:val="0"/>
          <w:numId w:val="22"/>
        </w:numPr>
        <w:spacing w:line="240" w:lineRule="auto"/>
      </w:pPr>
      <w:r>
        <w:t>esp_linux_syslog</w:t>
      </w:r>
    </w:p>
    <w:p w14:paraId="51F595B1" w14:textId="77777777" w:rsidR="00B56C06" w:rsidRDefault="00B56C06" w:rsidP="00B56C06">
      <w:pPr>
        <w:pStyle w:val="ListParagraph"/>
        <w:numPr>
          <w:ilvl w:val="0"/>
          <w:numId w:val="22"/>
        </w:numPr>
        <w:spacing w:line="240" w:lineRule="auto"/>
      </w:pPr>
      <w:r>
        <w:t>esp_loginsight</w:t>
      </w:r>
    </w:p>
    <w:p w14:paraId="557C98AB" w14:textId="77777777" w:rsidR="00B56C06" w:rsidRDefault="00B56C06" w:rsidP="00B56C06">
      <w:pPr>
        <w:pStyle w:val="ListParagraph"/>
        <w:numPr>
          <w:ilvl w:val="0"/>
          <w:numId w:val="22"/>
        </w:numPr>
        <w:spacing w:line="240" w:lineRule="auto"/>
      </w:pPr>
      <w:r>
        <w:t>esp_metricbeat</w:t>
      </w:r>
    </w:p>
    <w:p w14:paraId="27F9AB25" w14:textId="77777777" w:rsidR="00B56C06" w:rsidRDefault="00B56C06" w:rsidP="00B56C06">
      <w:pPr>
        <w:pStyle w:val="ListParagraph"/>
        <w:numPr>
          <w:ilvl w:val="0"/>
          <w:numId w:val="22"/>
        </w:numPr>
        <w:spacing w:line="240" w:lineRule="auto"/>
      </w:pPr>
      <w:r>
        <w:t>esp_winlogbeat</w:t>
      </w:r>
    </w:p>
    <w:p w14:paraId="302767CF" w14:textId="77777777" w:rsidR="00B56C06" w:rsidRDefault="00B56C06" w:rsidP="00B56C06">
      <w:pPr>
        <w:pStyle w:val="ListParagraph"/>
        <w:spacing w:line="240" w:lineRule="auto"/>
      </w:pPr>
    </w:p>
    <w:p w14:paraId="72C640F8" w14:textId="77777777" w:rsidR="00B56C06" w:rsidRDefault="00B56C06" w:rsidP="00B56C06">
      <w:pPr>
        <w:spacing w:line="240" w:lineRule="auto"/>
      </w:pPr>
      <w:r>
        <w:t>The “data/logstash.yml file” contains the puppet variable “dsil_elastic_servers::logstash::pipelines” containing the above default list of pipelines.  The easiest and recommended way to create a node specific configuration file is to copy this file to use as a template.</w:t>
      </w:r>
    </w:p>
    <w:p w14:paraId="3AB762F4" w14:textId="77777777" w:rsidR="00B56C06" w:rsidRDefault="00B56C06" w:rsidP="00B56C06">
      <w:r>
        <w:lastRenderedPageBreak/>
        <w:t>Example of variable definition from file:</w:t>
      </w:r>
    </w:p>
    <w:p w14:paraId="285C0408" w14:textId="45AC3818" w:rsidR="00B56C06" w:rsidRPr="00135168" w:rsidRDefault="00B56C06" w:rsidP="00B56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
          <w:iCs/>
          <w:sz w:val="20"/>
          <w:szCs w:val="20"/>
        </w:rPr>
      </w:pPr>
      <w:r w:rsidRPr="00135168">
        <w:rPr>
          <w:rFonts w:ascii="Courier New" w:eastAsia="Times New Roman" w:hAnsi="Courier New" w:cs="Courier New"/>
          <w:i/>
          <w:iCs/>
          <w:sz w:val="20"/>
          <w:szCs w:val="20"/>
        </w:rPr>
        <w:t>dsil_elastic_servers::logstash::pipelines:</w:t>
      </w:r>
      <w:r w:rsidRPr="00887225">
        <w:rPr>
          <w:rFonts w:ascii="Courier New" w:eastAsia="Times New Roman" w:hAnsi="Courier New" w:cs="Courier New"/>
          <w:i/>
          <w:iCs/>
          <w:sz w:val="20"/>
          <w:szCs w:val="20"/>
        </w:rPr>
        <w:t xml:space="preserve"> </w:t>
      </w:r>
      <w:r w:rsidRPr="00135168">
        <w:rPr>
          <w:rFonts w:ascii="Courier New" w:eastAsia="Times New Roman" w:hAnsi="Courier New" w:cs="Courier New"/>
          <w:i/>
          <w:iCs/>
          <w:sz w:val="20"/>
          <w:szCs w:val="20"/>
        </w:rPr>
        <w:t>'["esp_</w:t>
      </w:r>
      <w:r w:rsidRPr="00887225">
        <w:rPr>
          <w:rFonts w:ascii="Courier New" w:eastAsia="Times New Roman" w:hAnsi="Courier New" w:cs="Courier New"/>
          <w:i/>
          <w:iCs/>
          <w:sz w:val="20"/>
          <w:szCs w:val="20"/>
        </w:rPr>
        <w:t>filebeat</w:t>
      </w:r>
      <w:r w:rsidRPr="00135168">
        <w:rPr>
          <w:rFonts w:ascii="Courier New" w:eastAsia="Times New Roman" w:hAnsi="Courier New" w:cs="Courier New"/>
          <w:i/>
          <w:iCs/>
          <w:sz w:val="20"/>
          <w:szCs w:val="20"/>
        </w:rPr>
        <w:t xml:space="preserve">", </w:t>
      </w:r>
      <w:r>
        <w:rPr>
          <w:rFonts w:ascii="Courier New" w:eastAsia="Times New Roman" w:hAnsi="Courier New" w:cs="Courier New"/>
          <w:i/>
          <w:iCs/>
          <w:sz w:val="20"/>
          <w:szCs w:val="20"/>
        </w:rPr>
        <w:t xml:space="preserve">“esp_filebeat-singleworker”, </w:t>
      </w:r>
      <w:r w:rsidRPr="00135168">
        <w:rPr>
          <w:rFonts w:ascii="Courier New" w:eastAsia="Times New Roman" w:hAnsi="Courier New" w:cs="Courier New"/>
          <w:i/>
          <w:iCs/>
          <w:sz w:val="20"/>
          <w:szCs w:val="20"/>
        </w:rPr>
        <w:t>"esp_</w:t>
      </w:r>
      <w:r w:rsidRPr="00887225">
        <w:rPr>
          <w:rFonts w:ascii="Courier New" w:eastAsia="Times New Roman" w:hAnsi="Courier New" w:cs="Courier New"/>
          <w:i/>
          <w:iCs/>
          <w:sz w:val="20"/>
          <w:szCs w:val="20"/>
        </w:rPr>
        <w:t>filebeat-logstash</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heartbeat</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linux_syslog</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loginsight</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metricbeat</w:t>
      </w:r>
      <w:r w:rsidRPr="00135168">
        <w:rPr>
          <w:rFonts w:ascii="Courier New" w:eastAsia="Times New Roman" w:hAnsi="Courier New" w:cs="Courier New"/>
          <w:i/>
          <w:iCs/>
          <w:sz w:val="20"/>
          <w:szCs w:val="20"/>
        </w:rPr>
        <w:t>"</w:t>
      </w:r>
      <w:r w:rsidRPr="00887225">
        <w:rPr>
          <w:rFonts w:ascii="Courier New" w:eastAsia="Times New Roman" w:hAnsi="Courier New" w:cs="Courier New"/>
          <w:i/>
          <w:iCs/>
          <w:sz w:val="20"/>
          <w:szCs w:val="20"/>
        </w:rPr>
        <w:t>, “esp_winlogbeat”</w:t>
      </w:r>
      <w:r w:rsidRPr="00135168">
        <w:rPr>
          <w:rFonts w:ascii="Courier New" w:eastAsia="Times New Roman" w:hAnsi="Courier New" w:cs="Courier New"/>
          <w:i/>
          <w:iCs/>
          <w:sz w:val="20"/>
          <w:szCs w:val="20"/>
        </w:rPr>
        <w:t>]'</w:t>
      </w:r>
    </w:p>
    <w:p w14:paraId="6D137521" w14:textId="77777777" w:rsidR="00B56C06" w:rsidRDefault="00B56C06" w:rsidP="00B56C06"/>
    <w:p w14:paraId="1E81651B" w14:textId="77777777" w:rsidR="00B56C06" w:rsidRDefault="00B56C06" w:rsidP="00B56C06">
      <w:r>
        <w:t>Additional pipelines: The following pipelines should only be run at sites where the datatype is available for ingest:</w:t>
      </w:r>
    </w:p>
    <w:p w14:paraId="651088DC" w14:textId="77777777" w:rsidR="00B56C06" w:rsidRDefault="00B56C06" w:rsidP="00B56C06">
      <w:pPr>
        <w:pStyle w:val="ListParagraph"/>
        <w:numPr>
          <w:ilvl w:val="0"/>
          <w:numId w:val="23"/>
        </w:numPr>
        <w:spacing w:line="240" w:lineRule="auto"/>
      </w:pPr>
      <w:r>
        <w:t>esp_eracent_database</w:t>
      </w:r>
    </w:p>
    <w:p w14:paraId="465F47C6" w14:textId="77777777" w:rsidR="00B56C06" w:rsidRDefault="00B56C06" w:rsidP="00B56C06">
      <w:pPr>
        <w:pStyle w:val="ListParagraph"/>
        <w:numPr>
          <w:ilvl w:val="0"/>
          <w:numId w:val="23"/>
        </w:numPr>
        <w:spacing w:line="240" w:lineRule="auto"/>
      </w:pPr>
      <w:r>
        <w:t>esp_hbss_epo</w:t>
      </w:r>
    </w:p>
    <w:p w14:paraId="50514754" w14:textId="77777777" w:rsidR="00B56C06" w:rsidRDefault="00B56C06" w:rsidP="00B56C06">
      <w:pPr>
        <w:pStyle w:val="ListParagraph"/>
        <w:numPr>
          <w:ilvl w:val="0"/>
          <w:numId w:val="23"/>
        </w:numPr>
        <w:spacing w:line="240" w:lineRule="auto"/>
      </w:pPr>
      <w:r>
        <w:t>esp_hbss_metrics</w:t>
      </w:r>
    </w:p>
    <w:p w14:paraId="592A3788" w14:textId="77777777" w:rsidR="00B56C06" w:rsidRDefault="00B56C06" w:rsidP="00B56C06">
      <w:pPr>
        <w:pStyle w:val="ListParagraph"/>
        <w:numPr>
          <w:ilvl w:val="0"/>
          <w:numId w:val="23"/>
        </w:numPr>
        <w:spacing w:line="240" w:lineRule="auto"/>
      </w:pPr>
      <w:r>
        <w:t>esp_idm_database</w:t>
      </w:r>
    </w:p>
    <w:p w14:paraId="43A14A53" w14:textId="77777777" w:rsidR="00B56C06" w:rsidRDefault="00B56C06" w:rsidP="00B56C06">
      <w:pPr>
        <w:pStyle w:val="ListParagraph"/>
        <w:numPr>
          <w:ilvl w:val="0"/>
          <w:numId w:val="23"/>
        </w:numPr>
        <w:spacing w:line="240" w:lineRule="auto"/>
      </w:pPr>
      <w:r>
        <w:t>esp_postgres</w:t>
      </w:r>
    </w:p>
    <w:p w14:paraId="1DAD3DE7" w14:textId="77777777" w:rsidR="00B56C06" w:rsidRDefault="00B56C06" w:rsidP="00B56C06">
      <w:pPr>
        <w:pStyle w:val="ListParagraph"/>
        <w:numPr>
          <w:ilvl w:val="0"/>
          <w:numId w:val="23"/>
        </w:numPr>
        <w:spacing w:line="240" w:lineRule="auto"/>
      </w:pPr>
      <w:r>
        <w:t>esp_puppet_database</w:t>
      </w:r>
    </w:p>
    <w:p w14:paraId="1A2C820A" w14:textId="77777777" w:rsidR="00B56C06" w:rsidRDefault="00B56C06" w:rsidP="00B56C06">
      <w:pPr>
        <w:pStyle w:val="ListParagraph"/>
        <w:numPr>
          <w:ilvl w:val="0"/>
          <w:numId w:val="23"/>
        </w:numPr>
        <w:spacing w:line="240" w:lineRule="auto"/>
      </w:pPr>
      <w:r>
        <w:t>esp_sccm_database</w:t>
      </w:r>
    </w:p>
    <w:p w14:paraId="3885792C" w14:textId="77777777" w:rsidR="00B56C06" w:rsidRDefault="00B56C06" w:rsidP="00B56C06">
      <w:pPr>
        <w:pStyle w:val="ListParagraph"/>
        <w:numPr>
          <w:ilvl w:val="0"/>
          <w:numId w:val="23"/>
        </w:numPr>
        <w:spacing w:line="240" w:lineRule="auto"/>
      </w:pPr>
      <w:r>
        <w:t>esp_serena_database</w:t>
      </w:r>
    </w:p>
    <w:p w14:paraId="73866805" w14:textId="77777777" w:rsidR="00B56C06" w:rsidRDefault="00B56C06" w:rsidP="00B56C06">
      <w:pPr>
        <w:pStyle w:val="ListParagraph"/>
        <w:numPr>
          <w:ilvl w:val="0"/>
          <w:numId w:val="23"/>
        </w:numPr>
        <w:spacing w:line="240" w:lineRule="auto"/>
      </w:pPr>
      <w:r>
        <w:t>esp_sqlServer_stats</w:t>
      </w:r>
    </w:p>
    <w:p w14:paraId="06517C42" w14:textId="77777777" w:rsidR="00B56C06" w:rsidRDefault="00B56C06" w:rsidP="00B56C06"/>
    <w:p w14:paraId="7F18ADF0" w14:textId="77777777" w:rsidR="00B56C06" w:rsidRPr="000F4C58" w:rsidRDefault="00B56C06" w:rsidP="00B56C06">
      <w:pPr>
        <w:rPr>
          <w:rFonts w:cs="Times New Roman"/>
        </w:rPr>
      </w:pPr>
      <w:r>
        <w:rPr>
          <w:rFonts w:cs="Times New Roman"/>
        </w:rPr>
        <w:t>Directory structure of dsil_elastic_servers repository:</w:t>
      </w:r>
    </w:p>
    <w:p w14:paraId="70D5D8B4" w14:textId="77777777" w:rsidR="00B56C06" w:rsidRDefault="00B56C06" w:rsidP="00B56C06">
      <w:pPr>
        <w:autoSpaceDE w:val="0"/>
        <w:autoSpaceDN w:val="0"/>
        <w:adjustRightInd w:val="0"/>
        <w:spacing w:after="0"/>
        <w:rPr>
          <w:rFonts w:cs="Times New Roman"/>
          <w:i/>
          <w:iCs/>
        </w:rPr>
      </w:pPr>
      <w:r w:rsidRPr="000F4C58">
        <w:rPr>
          <w:rFonts w:cs="Times New Roman"/>
          <w:i/>
          <w:iCs/>
        </w:rPr>
        <w:t>dsil_elastic_servers/data:</w:t>
      </w:r>
    </w:p>
    <w:p w14:paraId="56E76FCB" w14:textId="77777777" w:rsidR="00B56C06" w:rsidRDefault="00B56C06" w:rsidP="00B56C06">
      <w:pPr>
        <w:autoSpaceDE w:val="0"/>
        <w:autoSpaceDN w:val="0"/>
        <w:adjustRightInd w:val="0"/>
        <w:spacing w:after="0"/>
        <w:rPr>
          <w:rFonts w:cs="Times New Roman"/>
        </w:rPr>
      </w:pPr>
      <w:r w:rsidRPr="000F4C58">
        <w:rPr>
          <w:rFonts w:cs="Times New Roman"/>
        </w:rPr>
        <w:t xml:space="preserve">     logstash.yml</w:t>
      </w:r>
      <w:r>
        <w:rPr>
          <w:rFonts w:cs="Times New Roman"/>
        </w:rPr>
        <w:t xml:space="preserve"> – contains pipelines that should run at all sites</w:t>
      </w:r>
    </w:p>
    <w:p w14:paraId="07B8A913" w14:textId="77777777" w:rsidR="00B56C06" w:rsidRPr="000F4C58" w:rsidRDefault="00B56C06" w:rsidP="00B56C06">
      <w:pPr>
        <w:autoSpaceDE w:val="0"/>
        <w:autoSpaceDN w:val="0"/>
        <w:adjustRightInd w:val="0"/>
        <w:spacing w:after="0"/>
        <w:rPr>
          <w:rFonts w:cs="Times New Roman"/>
        </w:rPr>
      </w:pPr>
    </w:p>
    <w:p w14:paraId="523AE7B6" w14:textId="77777777" w:rsidR="00B56C06" w:rsidRDefault="00B56C06" w:rsidP="00B56C06">
      <w:pPr>
        <w:autoSpaceDE w:val="0"/>
        <w:autoSpaceDN w:val="0"/>
        <w:adjustRightInd w:val="0"/>
        <w:spacing w:after="0"/>
        <w:rPr>
          <w:rFonts w:cs="Times New Roman"/>
          <w:i/>
          <w:iCs/>
        </w:rPr>
      </w:pPr>
      <w:r w:rsidRPr="000F4C58">
        <w:rPr>
          <w:rFonts w:cs="Times New Roman"/>
          <w:i/>
          <w:iCs/>
        </w:rPr>
        <w:t>dsil_elastic_servers/data/node_specific:</w:t>
      </w:r>
    </w:p>
    <w:p w14:paraId="38D81898" w14:textId="77777777" w:rsidR="00B56C06" w:rsidRPr="000F4C58" w:rsidRDefault="00B56C06" w:rsidP="00B56C06">
      <w:pPr>
        <w:autoSpaceDE w:val="0"/>
        <w:autoSpaceDN w:val="0"/>
        <w:adjustRightInd w:val="0"/>
        <w:spacing w:after="0"/>
        <w:rPr>
          <w:rFonts w:cs="Times New Roman"/>
        </w:rPr>
      </w:pPr>
      <w:r w:rsidRPr="000F4C58">
        <w:rPr>
          <w:rFonts w:cs="Times New Roman"/>
        </w:rPr>
        <w:t xml:space="preserve">     CXXsu01ls01.yml (</w:t>
      </w:r>
      <w:r>
        <w:rPr>
          <w:rFonts w:cs="Times New Roman"/>
        </w:rPr>
        <w:t>Add o</w:t>
      </w:r>
      <w:r w:rsidRPr="000F4C58">
        <w:rPr>
          <w:rFonts w:cs="Times New Roman"/>
        </w:rPr>
        <w:t>ne for each site with additional pipelines)</w:t>
      </w:r>
    </w:p>
    <w:p w14:paraId="55345323" w14:textId="77777777" w:rsidR="00B56C06" w:rsidRDefault="00B56C06" w:rsidP="00B56C06"/>
    <w:p w14:paraId="53665056" w14:textId="77777777" w:rsidR="00B56C06" w:rsidRDefault="00B56C06" w:rsidP="00B56C06">
      <w:r w:rsidRPr="00701F3F">
        <w:rPr>
          <w:b/>
          <w:bCs/>
        </w:rPr>
        <w:t>NOTE</w:t>
      </w:r>
      <w:r>
        <w:t>: When setting up the node specific configuration files for the first time, it is recommended that you use the existing logstash.yml file at each site as a guide to populate the node specific file.</w:t>
      </w:r>
    </w:p>
    <w:p w14:paraId="1724DF4B" w14:textId="77777777" w:rsidR="00B56C06" w:rsidRDefault="00B56C06" w:rsidP="00B56C06">
      <w:r>
        <w:t>Steps to create a custom node specific configuration for each site on the enclave</w:t>
      </w:r>
    </w:p>
    <w:p w14:paraId="7C96F0DF" w14:textId="77777777" w:rsidR="00B56C06" w:rsidRDefault="00B56C06" w:rsidP="00B56C06">
      <w:pPr>
        <w:pStyle w:val="ListParagraph"/>
        <w:numPr>
          <w:ilvl w:val="0"/>
          <w:numId w:val="24"/>
        </w:numPr>
        <w:spacing w:line="240" w:lineRule="auto"/>
      </w:pPr>
      <w:r>
        <w:t>Login to the Logstash instance at the site CXXsu01ls01</w:t>
      </w:r>
    </w:p>
    <w:p w14:paraId="45A396CB" w14:textId="77777777" w:rsidR="00B56C06" w:rsidRDefault="00B56C06" w:rsidP="00B56C06">
      <w:pPr>
        <w:pStyle w:val="ListParagraph"/>
        <w:numPr>
          <w:ilvl w:val="1"/>
          <w:numId w:val="24"/>
        </w:numPr>
        <w:spacing w:line="240" w:lineRule="auto"/>
      </w:pPr>
      <w:r>
        <w:t>C = Classifier (‘u’, ‘s’ or ‘t’)</w:t>
      </w:r>
    </w:p>
    <w:p w14:paraId="2FDCC649" w14:textId="77777777" w:rsidR="00B56C06" w:rsidRDefault="00B56C06" w:rsidP="00B56C06">
      <w:pPr>
        <w:pStyle w:val="ListParagraph"/>
        <w:numPr>
          <w:ilvl w:val="1"/>
          <w:numId w:val="24"/>
        </w:numPr>
        <w:spacing w:line="240" w:lineRule="auto"/>
      </w:pPr>
      <w:r>
        <w:t>XX = site number</w:t>
      </w:r>
    </w:p>
    <w:p w14:paraId="43AF9E82" w14:textId="77777777" w:rsidR="00B56C06" w:rsidRDefault="00B56C06" w:rsidP="00B56C06">
      <w:pPr>
        <w:pStyle w:val="ListParagraph"/>
        <w:ind w:left="1440"/>
      </w:pPr>
    </w:p>
    <w:p w14:paraId="4360BFB6" w14:textId="77777777" w:rsidR="00B56C06" w:rsidRDefault="00B56C06" w:rsidP="00B56C06">
      <w:pPr>
        <w:pStyle w:val="ListParagraph"/>
        <w:numPr>
          <w:ilvl w:val="0"/>
          <w:numId w:val="24"/>
        </w:numPr>
        <w:spacing w:line="240" w:lineRule="auto"/>
      </w:pPr>
      <w:r>
        <w:t>cd /etc/logstash and view the current logstash.yml file</w:t>
      </w:r>
    </w:p>
    <w:p w14:paraId="71A784D4" w14:textId="77777777" w:rsidR="00B56C06" w:rsidRDefault="00B56C06" w:rsidP="00B56C06">
      <w:pPr>
        <w:spacing w:after="0"/>
        <w:ind w:left="720"/>
      </w:pPr>
      <w:r>
        <w:t># cd /etc/logstash</w:t>
      </w:r>
    </w:p>
    <w:p w14:paraId="429F9F71" w14:textId="2A19AF6D" w:rsidR="00B56C06" w:rsidRDefault="00B56C06" w:rsidP="00B56C06">
      <w:pPr>
        <w:spacing w:after="0"/>
        <w:ind w:left="720"/>
      </w:pPr>
      <w:r>
        <w:t xml:space="preserve"># </w:t>
      </w:r>
      <w:r w:rsidR="00B0548C">
        <w:t>cat</w:t>
      </w:r>
      <w:r>
        <w:t xml:space="preserve"> logstash.yml</w:t>
      </w:r>
    </w:p>
    <w:p w14:paraId="00B49795" w14:textId="77777777" w:rsidR="00B56C06" w:rsidRDefault="00B56C06" w:rsidP="00B56C06">
      <w:pPr>
        <w:spacing w:after="0"/>
        <w:ind w:left="720"/>
      </w:pPr>
    </w:p>
    <w:p w14:paraId="2B27E754" w14:textId="77777777" w:rsidR="00B56C06" w:rsidRDefault="00B56C06" w:rsidP="00B56C06">
      <w:pPr>
        <w:pStyle w:val="ListParagraph"/>
        <w:numPr>
          <w:ilvl w:val="0"/>
          <w:numId w:val="24"/>
        </w:numPr>
        <w:spacing w:line="240" w:lineRule="auto"/>
      </w:pPr>
      <w:r>
        <w:t>Examine the current list of pipelines being run at the site by looking at the xpack.management.pipeline.id array.</w:t>
      </w:r>
    </w:p>
    <w:p w14:paraId="34E23DD6" w14:textId="77777777" w:rsidR="00B56C06" w:rsidRDefault="00B56C06" w:rsidP="00B56C06">
      <w:pPr>
        <w:pStyle w:val="ListParagraph"/>
        <w:numPr>
          <w:ilvl w:val="0"/>
          <w:numId w:val="24"/>
        </w:numPr>
        <w:spacing w:line="240" w:lineRule="auto"/>
      </w:pPr>
      <w:r>
        <w:t>If the list contains only the default pipelines than a node specific configuration file is not needed for this site; continue onto the next site</w:t>
      </w:r>
    </w:p>
    <w:p w14:paraId="666B022F" w14:textId="77777777" w:rsidR="00B56C06" w:rsidRDefault="00B56C06" w:rsidP="00B56C06">
      <w:pPr>
        <w:pStyle w:val="ListParagraph"/>
        <w:numPr>
          <w:ilvl w:val="0"/>
          <w:numId w:val="24"/>
        </w:numPr>
        <w:spacing w:line="240" w:lineRule="auto"/>
      </w:pPr>
      <w:r>
        <w:lastRenderedPageBreak/>
        <w:t xml:space="preserve">You have identified a site that needs a node specific configuration. Copy “data/logstash.yml” to “node_specific/CXXsu01ls01.yml” configuration file </w:t>
      </w:r>
    </w:p>
    <w:p w14:paraId="323FB98D" w14:textId="77777777" w:rsidR="00B56C06" w:rsidRDefault="00B56C06" w:rsidP="00B56C06">
      <w:pPr>
        <w:ind w:left="720"/>
      </w:pPr>
      <w:r>
        <w:t>Example: cp logstash.yml node_specific/s00su01ls01.yml</w:t>
      </w:r>
    </w:p>
    <w:p w14:paraId="51BE2ABE" w14:textId="77777777" w:rsidR="00B56C06" w:rsidRDefault="00B56C06" w:rsidP="00B56C06">
      <w:pPr>
        <w:pStyle w:val="ListParagraph"/>
        <w:numPr>
          <w:ilvl w:val="0"/>
          <w:numId w:val="24"/>
        </w:numPr>
        <w:spacing w:line="240" w:lineRule="auto"/>
      </w:pPr>
      <w:r>
        <w:t xml:space="preserve"> Update the “dsil_elastic_servers::logstash::pipelines” array in the newly created node specific file to contain the same pipelines that are currently running at the site.</w:t>
      </w:r>
    </w:p>
    <w:p w14:paraId="077A90AC" w14:textId="77777777" w:rsidR="00B56C06" w:rsidRDefault="00B56C06" w:rsidP="00B56C06">
      <w:pPr>
        <w:pStyle w:val="ListParagraph"/>
      </w:pPr>
    </w:p>
    <w:p w14:paraId="040CBB34" w14:textId="77777777" w:rsidR="00B56C06" w:rsidRDefault="00B56C06" w:rsidP="00B56C06">
      <w:pPr>
        <w:pStyle w:val="ListParagraph"/>
      </w:pPr>
      <w:r w:rsidRPr="00887225">
        <w:rPr>
          <w:b/>
          <w:bCs/>
        </w:rPr>
        <w:t>NOTE</w:t>
      </w:r>
      <w:r>
        <w:t>: The site should be running the default configuration with the possibility of additional pipelines.  If any of the default pipelines were not in the original xpack.management.pipeline.id array, then they should be added.</w:t>
      </w:r>
    </w:p>
    <w:p w14:paraId="77766D83" w14:textId="77777777" w:rsidR="00B56C06" w:rsidRDefault="00B56C06" w:rsidP="00B56C06">
      <w:pPr>
        <w:pStyle w:val="ListParagraph"/>
        <w:numPr>
          <w:ilvl w:val="0"/>
          <w:numId w:val="24"/>
        </w:numPr>
        <w:spacing w:line="240" w:lineRule="auto"/>
      </w:pPr>
      <w:r>
        <w:t>Continue onto the next site</w:t>
      </w:r>
    </w:p>
    <w:p w14:paraId="15544091" w14:textId="77777777" w:rsidR="00B56C06" w:rsidRDefault="00B56C06" w:rsidP="00B56C06">
      <w:r>
        <w:t xml:space="preserve">Once you have created node specific configuration files for any sites that are running additional pipelines, you can create a new tag for the dsil_elastic_servers repo and update the Puppetfile in the pe-control-repo to start using the updated dsil_elastic_servers module. </w:t>
      </w:r>
    </w:p>
    <w:p w14:paraId="7B949D44" w14:textId="77777777" w:rsidR="00A10FDF" w:rsidRDefault="00A10FDF" w:rsidP="003667C7">
      <w:pPr>
        <w:pStyle w:val="Heading5"/>
      </w:pPr>
      <w:bookmarkStart w:id="438" w:name="_Toc51142815"/>
      <w:bookmarkStart w:id="439" w:name="_Toc86994687"/>
      <w:bookmarkStart w:id="440" w:name="_Toc138075886"/>
      <w:r>
        <w:t>Elastic Clients – dsil_elastic_clients Module</w:t>
      </w:r>
      <w:bookmarkEnd w:id="438"/>
      <w:bookmarkEnd w:id="439"/>
      <w:bookmarkEnd w:id="440"/>
    </w:p>
    <w:p w14:paraId="0F622933" w14:textId="329FF57E" w:rsidR="00A10FDF" w:rsidRDefault="00A10FDF" w:rsidP="00A10FDF">
      <w:r>
        <w:t xml:space="preserve">The </w:t>
      </w:r>
      <w:r w:rsidRPr="007C291D">
        <w:rPr>
          <w:b/>
          <w:bCs/>
        </w:rPr>
        <w:t>dsil_elastic_clients</w:t>
      </w:r>
      <w:r>
        <w:t xml:space="preserve"> module is used to automatically install Metricbeat and Filebeat on Linux hosts. Metricbeat is installed on all Linux hosts in the OA DCGS system. Filebeat is installed on all Elasticsearch and Logstash hosts to collect log files from the Elastic applications.</w:t>
      </w:r>
      <w:r w:rsidR="0080174B">
        <w:t xml:space="preserve">  Filebeat is also installed on hosts to collect application logs.</w:t>
      </w:r>
    </w:p>
    <w:p w14:paraId="7721FB24" w14:textId="01792C77" w:rsidR="00AD3328" w:rsidRDefault="00F66C70" w:rsidP="00A10FDF">
      <w:r>
        <w:t>Configurations</w:t>
      </w:r>
      <w:r w:rsidR="00285A67">
        <w:t xml:space="preserve"> for</w:t>
      </w:r>
      <w:r>
        <w:t xml:space="preserve"> </w:t>
      </w:r>
      <w:r w:rsidR="00285A67">
        <w:t xml:space="preserve">Metricbeat and Filebeat collection are distributed with this module.  </w:t>
      </w:r>
    </w:p>
    <w:p w14:paraId="20AB841C" w14:textId="51813862" w:rsidR="008837BA" w:rsidRDefault="008837BA" w:rsidP="003667C7">
      <w:pPr>
        <w:pStyle w:val="Heading6"/>
      </w:pPr>
      <w:bookmarkStart w:id="441" w:name="_Toc138075887"/>
      <w:r>
        <w:t>Filebeat Configurations</w:t>
      </w:r>
      <w:bookmarkEnd w:id="441"/>
    </w:p>
    <w:p w14:paraId="57635FA3" w14:textId="5D3450B0" w:rsidR="0080174B" w:rsidRDefault="00E90203" w:rsidP="00A10FDF">
      <w:r>
        <w:t xml:space="preserve">Each host running Filebeat will receive </w:t>
      </w:r>
      <w:r w:rsidR="00C7055E">
        <w:t xml:space="preserve">a </w:t>
      </w:r>
      <w:r>
        <w:t xml:space="preserve">filebeat.yml configuration file which uses </w:t>
      </w:r>
      <w:r w:rsidR="0080174B">
        <w:t xml:space="preserve">two directories for </w:t>
      </w:r>
      <w:r>
        <w:t>configuring what data to collect.</w:t>
      </w:r>
    </w:p>
    <w:p w14:paraId="4D69F241" w14:textId="19877625" w:rsidR="00E90203" w:rsidRDefault="00E90203" w:rsidP="00E90203">
      <w:pPr>
        <w:ind w:left="720"/>
      </w:pPr>
      <w:r>
        <w:t>modules.d – holds configuration files supplied by Elastic.  When a file is used from this directory it is updated for use on the DCGS system and a configuration is added to puppet for deployment.</w:t>
      </w:r>
    </w:p>
    <w:p w14:paraId="7CCC1A71" w14:textId="0B9E2B1C" w:rsidR="00E90203" w:rsidRDefault="00E90203" w:rsidP="003667C7">
      <w:pPr>
        <w:ind w:left="1440"/>
      </w:pPr>
      <w:r>
        <w:t>The following Filebeat modules are part of this distribution.</w:t>
      </w:r>
    </w:p>
    <w:p w14:paraId="4DE889D1" w14:textId="6EBE2141" w:rsidR="00E90203" w:rsidRDefault="00E90203" w:rsidP="00E90203">
      <w:pPr>
        <w:pStyle w:val="ListParagraph"/>
        <w:numPr>
          <w:ilvl w:val="0"/>
          <w:numId w:val="127"/>
        </w:numPr>
      </w:pPr>
      <w:r>
        <w:t>es.module.elasticsearch.yml.epp – Module to collect Elasticsearch logs</w:t>
      </w:r>
    </w:p>
    <w:p w14:paraId="1B28F0C4" w14:textId="14A621B7" w:rsidR="00E90203" w:rsidRDefault="00E90203" w:rsidP="00E90203">
      <w:pPr>
        <w:pStyle w:val="ListParagraph"/>
        <w:numPr>
          <w:ilvl w:val="0"/>
          <w:numId w:val="127"/>
        </w:numPr>
      </w:pPr>
      <w:r>
        <w:t>ls.module.logstash.yml.epp – Module to collect logstash logs</w:t>
      </w:r>
    </w:p>
    <w:p w14:paraId="42970E11" w14:textId="60E646FD" w:rsidR="00E90203" w:rsidRDefault="00E90203" w:rsidP="003667C7">
      <w:pPr>
        <w:pStyle w:val="ListParagraph"/>
        <w:numPr>
          <w:ilvl w:val="0"/>
          <w:numId w:val="127"/>
        </w:numPr>
      </w:pPr>
      <w:r>
        <w:t>ls01.module.netflow.yml.epp – Netflow module (not currently used)</w:t>
      </w:r>
    </w:p>
    <w:p w14:paraId="056DBA63" w14:textId="051E9D98" w:rsidR="00E90203" w:rsidRDefault="00E90203" w:rsidP="00E90203">
      <w:pPr>
        <w:ind w:left="720"/>
      </w:pPr>
      <w:r>
        <w:t>inputs.d – holds custom configuration files created for use on DCGS.</w:t>
      </w:r>
    </w:p>
    <w:p w14:paraId="07F187F6" w14:textId="4E617E1F" w:rsidR="00C7055E" w:rsidRDefault="00C7055E" w:rsidP="00C7055E">
      <w:pPr>
        <w:ind w:left="1440"/>
      </w:pPr>
      <w:r>
        <w:t>The following Filebeat inputs are part of this distribution.</w:t>
      </w:r>
    </w:p>
    <w:p w14:paraId="0D30542B" w14:textId="309C2C96" w:rsidR="00C7055E" w:rsidRDefault="00C7055E" w:rsidP="00C7055E">
      <w:pPr>
        <w:pStyle w:val="ListParagraph"/>
        <w:numPr>
          <w:ilvl w:val="0"/>
          <w:numId w:val="129"/>
        </w:numPr>
      </w:pPr>
      <w:r>
        <w:t>datacollector.input.yml.epp – input to collect all data from elastic data collector</w:t>
      </w:r>
    </w:p>
    <w:p w14:paraId="726750B4" w14:textId="182E2639" w:rsidR="00C7055E" w:rsidRDefault="00C7055E" w:rsidP="00C7055E">
      <w:pPr>
        <w:pStyle w:val="ListParagraph"/>
        <w:ind w:left="2160"/>
      </w:pPr>
    </w:p>
    <w:p w14:paraId="3D7D17CC" w14:textId="2E4FF069" w:rsidR="002862CA" w:rsidRDefault="002862CA" w:rsidP="002862CA">
      <w:pPr>
        <w:pStyle w:val="ListParagraph"/>
        <w:ind w:left="0"/>
      </w:pPr>
      <w:r>
        <w:t>A specific filebeat.yml configuration may override the default if necessary for a host.  This is done when the default output port or some other base configuration differs for a specific hosts.  The follow specific Filebeat configurations are part of the distribution:</w:t>
      </w:r>
    </w:p>
    <w:p w14:paraId="4BC6C1CA" w14:textId="075B9996" w:rsidR="002862CA" w:rsidRDefault="002862CA" w:rsidP="002862CA">
      <w:pPr>
        <w:pStyle w:val="ListParagraph"/>
        <w:ind w:left="0"/>
      </w:pPr>
    </w:p>
    <w:p w14:paraId="601FC1C4" w14:textId="365C41F1" w:rsidR="002862CA" w:rsidRDefault="002862CA" w:rsidP="003667C7">
      <w:pPr>
        <w:pStyle w:val="ListParagraph"/>
        <w:numPr>
          <w:ilvl w:val="0"/>
          <w:numId w:val="129"/>
        </w:numPr>
      </w:pPr>
      <w:r>
        <w:t>ls01.filebeat.yml.epp - filebeat.yml configuration for Logstash hosts</w:t>
      </w:r>
    </w:p>
    <w:p w14:paraId="4404EA2B" w14:textId="5400DFE0" w:rsidR="008837BA" w:rsidRDefault="002862CA" w:rsidP="003667C7">
      <w:pPr>
        <w:pStyle w:val="ListParagraph"/>
        <w:numPr>
          <w:ilvl w:val="0"/>
          <w:numId w:val="129"/>
        </w:numPr>
      </w:pPr>
      <w:r>
        <w:t>soaesb.filebeat.yml.epp – filebeat.yml configuration for hosts running soaesb</w:t>
      </w:r>
    </w:p>
    <w:p w14:paraId="7DA441C8" w14:textId="1FD15432" w:rsidR="008837BA" w:rsidRDefault="008837BA" w:rsidP="003667C7">
      <w:pPr>
        <w:pStyle w:val="Heading6"/>
      </w:pPr>
      <w:bookmarkStart w:id="442" w:name="_Toc138075888"/>
      <w:r>
        <w:t>Metricbeat Configurations</w:t>
      </w:r>
      <w:bookmarkEnd w:id="442"/>
    </w:p>
    <w:p w14:paraId="41707112" w14:textId="3182AFEF" w:rsidR="008837BA" w:rsidRDefault="008837BA" w:rsidP="00A10FDF">
      <w:r>
        <w:t xml:space="preserve">Metricbeat uses the metricbeat.yml and configurations from the modules.d directory if enabled to determine what data to collect. </w:t>
      </w:r>
    </w:p>
    <w:p w14:paraId="3196EE49" w14:textId="009A8C4C" w:rsidR="00285A67" w:rsidRDefault="00285A67" w:rsidP="00A10FDF">
      <w:r>
        <w:t xml:space="preserve">The following Metricbeat </w:t>
      </w:r>
      <w:r w:rsidR="0080174B">
        <w:t>configurations</w:t>
      </w:r>
      <w:r>
        <w:t xml:space="preserve"> are part of the </w:t>
      </w:r>
      <w:r w:rsidR="00F66C70">
        <w:t>distribution</w:t>
      </w:r>
      <w:r>
        <w:t>.</w:t>
      </w:r>
      <w:r w:rsidR="00C4430B">
        <w:t xml:space="preserve"> </w:t>
      </w:r>
    </w:p>
    <w:p w14:paraId="269BBE7B" w14:textId="23441C0E" w:rsidR="00285A67" w:rsidRDefault="00F66C70" w:rsidP="00285A67">
      <w:pPr>
        <w:pStyle w:val="ListParagraph"/>
        <w:numPr>
          <w:ilvl w:val="0"/>
          <w:numId w:val="122"/>
        </w:numPr>
      </w:pPr>
      <w:r>
        <w:t xml:space="preserve">Module </w:t>
      </w:r>
      <w:r w:rsidR="00C4430B">
        <w:t>configurations:</w:t>
      </w:r>
    </w:p>
    <w:p w14:paraId="2F358FDB" w14:textId="280EA69F" w:rsidR="00F66C70" w:rsidRDefault="00F66C70" w:rsidP="00F66C70">
      <w:pPr>
        <w:pStyle w:val="ListParagraph"/>
        <w:numPr>
          <w:ilvl w:val="1"/>
          <w:numId w:val="122"/>
        </w:numPr>
      </w:pPr>
      <w:r>
        <w:t>all.module.docker.yml.epp</w:t>
      </w:r>
      <w:r w:rsidR="004D15BF">
        <w:t xml:space="preserve"> – docker module configuration</w:t>
      </w:r>
    </w:p>
    <w:p w14:paraId="3A3CB99E" w14:textId="7AF4EA77" w:rsidR="00F66C70" w:rsidRDefault="00F66C70" w:rsidP="00F66C70">
      <w:pPr>
        <w:pStyle w:val="ListParagraph"/>
        <w:numPr>
          <w:ilvl w:val="1"/>
          <w:numId w:val="122"/>
        </w:numPr>
      </w:pPr>
      <w:r>
        <w:t>all.module.system.yml.epp</w:t>
      </w:r>
      <w:r w:rsidR="004D15BF">
        <w:t xml:space="preserve"> – System module configuration</w:t>
      </w:r>
    </w:p>
    <w:p w14:paraId="2765E7A7" w14:textId="497D78BD" w:rsidR="004D15BF" w:rsidRDefault="00F66C70" w:rsidP="004D15BF">
      <w:pPr>
        <w:pStyle w:val="ListParagraph"/>
        <w:numPr>
          <w:ilvl w:val="1"/>
          <w:numId w:val="122"/>
        </w:numPr>
      </w:pPr>
      <w:r>
        <w:t>es.module.elasticsearch-xpack.yml.epp</w:t>
      </w:r>
      <w:r w:rsidR="004D15BF">
        <w:t xml:space="preserve"> – Elasticsearch module configuration</w:t>
      </w:r>
    </w:p>
    <w:p w14:paraId="294202F6" w14:textId="637A14FE" w:rsidR="00F66C70" w:rsidRDefault="00F66C70" w:rsidP="00F66C70">
      <w:pPr>
        <w:pStyle w:val="ListParagraph"/>
        <w:numPr>
          <w:ilvl w:val="1"/>
          <w:numId w:val="122"/>
        </w:numPr>
      </w:pPr>
      <w:r>
        <w:t>es.module.kibana-xpack.yml.epp</w:t>
      </w:r>
      <w:r w:rsidR="004D15BF">
        <w:t xml:space="preserve"> – Kibana module configuration</w:t>
      </w:r>
    </w:p>
    <w:p w14:paraId="2BB28BD3" w14:textId="7798232E" w:rsidR="00F66C70" w:rsidRDefault="00F66C70" w:rsidP="00F66C70">
      <w:pPr>
        <w:pStyle w:val="ListParagraph"/>
        <w:numPr>
          <w:ilvl w:val="1"/>
          <w:numId w:val="122"/>
        </w:numPr>
      </w:pPr>
      <w:r>
        <w:t>ls.module.logstash-xpack.yml.epp</w:t>
      </w:r>
      <w:r w:rsidR="004D15BF">
        <w:t xml:space="preserve"> – Logstash module configuration</w:t>
      </w:r>
    </w:p>
    <w:p w14:paraId="5C9C2C6D" w14:textId="77777777" w:rsidR="00F66C70" w:rsidRDefault="00F66C70" w:rsidP="003667C7">
      <w:pPr>
        <w:pStyle w:val="ListParagraph"/>
        <w:ind w:left="1440"/>
      </w:pPr>
    </w:p>
    <w:p w14:paraId="27196D89" w14:textId="77777777" w:rsidR="00BF65D1" w:rsidRDefault="00F66C70" w:rsidP="00BF65D1">
      <w:pPr>
        <w:pStyle w:val="ListParagraph"/>
        <w:numPr>
          <w:ilvl w:val="0"/>
          <w:numId w:val="122"/>
        </w:numPr>
      </w:pPr>
      <w:r>
        <w:t xml:space="preserve">Metricbeat yml file </w:t>
      </w:r>
      <w:r w:rsidR="00C4430B">
        <w:t>configurations</w:t>
      </w:r>
      <w:r w:rsidR="00BF65D1">
        <w:t>:</w:t>
      </w:r>
    </w:p>
    <w:p w14:paraId="6D60401F" w14:textId="77777777" w:rsidR="00BF65D1" w:rsidRDefault="00BF65D1" w:rsidP="00BF65D1">
      <w:pPr>
        <w:pStyle w:val="ListParagraph"/>
      </w:pPr>
    </w:p>
    <w:p w14:paraId="57322A04" w14:textId="4C7A910E" w:rsidR="00EC325E" w:rsidRDefault="004C4DCE" w:rsidP="00EC325E">
      <w:pPr>
        <w:pStyle w:val="ListParagraph"/>
      </w:pPr>
      <w:r>
        <w:t xml:space="preserve">A hostname in DCGS has a standard format </w:t>
      </w:r>
      <w:r w:rsidR="00AF61E5">
        <w:t xml:space="preserve">and this module pulls sections of the hostname that </w:t>
      </w:r>
      <w:r w:rsidR="00EC325E">
        <w:t>it’s running on to determine if a specific configuration file exists for the hosts. Two sections of the hostname are used for this:</w:t>
      </w:r>
    </w:p>
    <w:p w14:paraId="055755E3" w14:textId="73EF4921" w:rsidR="004C4DCE" w:rsidRDefault="00EC325E" w:rsidP="00EC325E">
      <w:pPr>
        <w:pStyle w:val="ListParagraph"/>
        <w:numPr>
          <w:ilvl w:val="0"/>
          <w:numId w:val="123"/>
        </w:numPr>
      </w:pPr>
      <w:r>
        <w:t xml:space="preserve">Site number - characters 2 and 3 of the hosts name </w:t>
      </w:r>
    </w:p>
    <w:p w14:paraId="28247A39" w14:textId="6614F207" w:rsidR="00EC325E" w:rsidRDefault="00EC325E" w:rsidP="00EC325E">
      <w:pPr>
        <w:pStyle w:val="ListParagraph"/>
        <w:numPr>
          <w:ilvl w:val="0"/>
          <w:numId w:val="123"/>
        </w:numPr>
      </w:pPr>
      <w:r>
        <w:t xml:space="preserve">Host designator – characters </w:t>
      </w:r>
      <w:r w:rsidR="00BF65D1">
        <w:t>8-15 (Most hosts only have 4 characters for this)</w:t>
      </w:r>
    </w:p>
    <w:p w14:paraId="4C95EC7B" w14:textId="0ACB6256" w:rsidR="00BF65D1" w:rsidRDefault="00BF65D1" w:rsidP="00BF65D1">
      <w:pPr>
        <w:ind w:left="1440"/>
      </w:pPr>
      <w:r>
        <w:t>Example: hostname – u</w:t>
      </w:r>
      <w:r w:rsidRPr="003667C7">
        <w:rPr>
          <w:color w:val="2F5496" w:themeColor="accent1" w:themeShade="BF"/>
        </w:rPr>
        <w:t>00</w:t>
      </w:r>
      <w:r>
        <w:t>su01</w:t>
      </w:r>
      <w:r w:rsidRPr="003667C7">
        <w:rPr>
          <w:color w:val="2F5496" w:themeColor="accent1" w:themeShade="BF"/>
        </w:rPr>
        <w:t>mp01</w:t>
      </w:r>
    </w:p>
    <w:p w14:paraId="0CAC59C3" w14:textId="5594D47E" w:rsidR="00BF65D1" w:rsidRDefault="00BF65D1" w:rsidP="003667C7">
      <w:pPr>
        <w:spacing w:after="0"/>
        <w:ind w:left="1440"/>
      </w:pPr>
      <w:r>
        <w:tab/>
        <w:t>Site number = “00”</w:t>
      </w:r>
    </w:p>
    <w:p w14:paraId="05137CEC" w14:textId="0130EA38" w:rsidR="00BF65D1" w:rsidRDefault="00BF65D1" w:rsidP="00BF65D1">
      <w:pPr>
        <w:spacing w:after="0"/>
        <w:ind w:left="1440"/>
      </w:pPr>
      <w:r>
        <w:tab/>
        <w:t xml:space="preserve">Host </w:t>
      </w:r>
      <w:r w:rsidR="00A016D2">
        <w:t>designator</w:t>
      </w:r>
      <w:r>
        <w:t xml:space="preserve"> = “mp01”</w:t>
      </w:r>
    </w:p>
    <w:p w14:paraId="4C961A45" w14:textId="75DD5A58" w:rsidR="00A016D2" w:rsidRDefault="00A016D2" w:rsidP="00A016D2">
      <w:pPr>
        <w:spacing w:after="0"/>
      </w:pPr>
      <w:r>
        <w:tab/>
      </w:r>
    </w:p>
    <w:p w14:paraId="47DFE398" w14:textId="23C936F7" w:rsidR="00A016D2" w:rsidRDefault="00A016D2" w:rsidP="00A016D2">
      <w:pPr>
        <w:spacing w:after="0"/>
      </w:pPr>
      <w:r>
        <w:tab/>
        <w:t xml:space="preserve">This module will determine the configuration to use for Metricbeat in the following </w:t>
      </w:r>
      <w:r w:rsidR="00C7055E">
        <w:t>manor</w:t>
      </w:r>
      <w:r>
        <w:t>:</w:t>
      </w:r>
    </w:p>
    <w:p w14:paraId="794E580D" w14:textId="77777777" w:rsidR="00C7055E" w:rsidRDefault="00C7055E" w:rsidP="00A016D2">
      <w:pPr>
        <w:spacing w:after="0"/>
      </w:pPr>
    </w:p>
    <w:p w14:paraId="235AC71F" w14:textId="42BDEC20" w:rsidR="00E469B7" w:rsidRDefault="00E469B7" w:rsidP="00E469B7">
      <w:pPr>
        <w:ind w:left="720" w:firstLine="720"/>
      </w:pPr>
      <w:r>
        <w:t>If a "&lt;Host designator&gt;-&lt;Site number&gt;-metricbeat.yml.epp” configuration file exis</w:t>
      </w:r>
      <w:r w:rsidR="00A70770">
        <w:t>ts</w:t>
      </w:r>
      <w:r w:rsidR="00C4430B">
        <w:t xml:space="preserve"> </w:t>
      </w:r>
      <w:r>
        <w:t>then</w:t>
      </w:r>
    </w:p>
    <w:p w14:paraId="22F96369" w14:textId="2B53982F" w:rsidR="00F66C70" w:rsidRDefault="00E469B7" w:rsidP="00E469B7">
      <w:pPr>
        <w:ind w:left="1080" w:firstLine="720"/>
      </w:pPr>
      <w:r>
        <w:t xml:space="preserve">Use that as the </w:t>
      </w:r>
      <w:r w:rsidR="00A70770">
        <w:t>m</w:t>
      </w:r>
      <w:r>
        <w:t>etricbeat.yml file for this host.</w:t>
      </w:r>
    </w:p>
    <w:p w14:paraId="16289BA4" w14:textId="3F908F3B" w:rsidR="00E469B7" w:rsidRDefault="00E469B7" w:rsidP="00E469B7">
      <w:r>
        <w:tab/>
      </w:r>
      <w:r>
        <w:tab/>
        <w:t xml:space="preserve">Else if a &lt;Host designator&gt;-metricbeat.yml.epp configuration file exists </w:t>
      </w:r>
      <w:r w:rsidR="00A70770">
        <w:t>then,</w:t>
      </w:r>
    </w:p>
    <w:p w14:paraId="7592CCE5" w14:textId="5326479A" w:rsidR="00E469B7" w:rsidRDefault="00E469B7" w:rsidP="00E469B7">
      <w:r>
        <w:tab/>
      </w:r>
      <w:r>
        <w:tab/>
        <w:t xml:space="preserve">       Use that as the </w:t>
      </w:r>
      <w:r w:rsidR="00A70770">
        <w:t>m</w:t>
      </w:r>
      <w:r>
        <w:t xml:space="preserve">etricbeat.yml file for this </w:t>
      </w:r>
      <w:r w:rsidR="00A70770">
        <w:t>host.</w:t>
      </w:r>
    </w:p>
    <w:p w14:paraId="6526EC1F" w14:textId="59709481" w:rsidR="00E469B7" w:rsidRDefault="00E469B7" w:rsidP="00E469B7">
      <w:r>
        <w:tab/>
      </w:r>
      <w:r>
        <w:tab/>
        <w:t>Else</w:t>
      </w:r>
    </w:p>
    <w:p w14:paraId="4EFE10E6" w14:textId="7F036E6B" w:rsidR="00E469B7" w:rsidRDefault="00E469B7" w:rsidP="00E469B7">
      <w:r>
        <w:tab/>
      </w:r>
      <w:r>
        <w:tab/>
        <w:t xml:space="preserve">       Use the </w:t>
      </w:r>
      <w:r w:rsidR="00A70770">
        <w:t xml:space="preserve">metricbeat.yml.epp file for the metricbeat.yml file for this host. </w:t>
      </w:r>
    </w:p>
    <w:p w14:paraId="41AFEF57" w14:textId="3619C668" w:rsidR="00A70770" w:rsidRDefault="00A70770" w:rsidP="00E469B7">
      <w:r>
        <w:tab/>
        <w:t>Configuration file</w:t>
      </w:r>
      <w:r w:rsidR="008837BA">
        <w:t>s</w:t>
      </w:r>
      <w:r>
        <w:t xml:space="preserve"> deployed with this baseline include:</w:t>
      </w:r>
    </w:p>
    <w:p w14:paraId="6FF49A33" w14:textId="1A8EC5AB" w:rsidR="00F66C70" w:rsidRDefault="00F66C70" w:rsidP="00F66C70">
      <w:pPr>
        <w:pStyle w:val="ListParagraph"/>
        <w:numPr>
          <w:ilvl w:val="1"/>
          <w:numId w:val="122"/>
        </w:numPr>
      </w:pPr>
      <w:r>
        <w:t>metricbeat.yml</w:t>
      </w:r>
      <w:r w:rsidR="00A70770">
        <w:t xml:space="preserve"> – Generic configuration</w:t>
      </w:r>
    </w:p>
    <w:p w14:paraId="4FE1AA92" w14:textId="791122C4" w:rsidR="00F66C70" w:rsidRDefault="00F66C70" w:rsidP="00F66C70">
      <w:pPr>
        <w:pStyle w:val="ListParagraph"/>
        <w:numPr>
          <w:ilvl w:val="1"/>
          <w:numId w:val="122"/>
        </w:numPr>
      </w:pPr>
      <w:r>
        <w:lastRenderedPageBreak/>
        <w:t>etcd01-00-metricbeat.yml.epp</w:t>
      </w:r>
      <w:r w:rsidR="00A70770">
        <w:t xml:space="preserve"> – Postgres ETCD configuration</w:t>
      </w:r>
    </w:p>
    <w:p w14:paraId="53B0B76A" w14:textId="67263D3B" w:rsidR="00F66C70" w:rsidRDefault="00F66C70" w:rsidP="00F66C70">
      <w:pPr>
        <w:pStyle w:val="ListParagraph"/>
        <w:numPr>
          <w:ilvl w:val="1"/>
          <w:numId w:val="122"/>
        </w:numPr>
      </w:pPr>
      <w:r>
        <w:t>etcd02-00-metricbeat.yml.epp</w:t>
      </w:r>
      <w:r w:rsidR="00A70770">
        <w:t xml:space="preserve"> – Postgres ETCD configuration</w:t>
      </w:r>
    </w:p>
    <w:p w14:paraId="142788E9" w14:textId="53BFC6CB" w:rsidR="00F66C70" w:rsidRDefault="00F66C70" w:rsidP="00F66C70">
      <w:pPr>
        <w:pStyle w:val="ListParagraph"/>
        <w:numPr>
          <w:ilvl w:val="1"/>
          <w:numId w:val="122"/>
        </w:numPr>
      </w:pPr>
      <w:r>
        <w:t>etcd03-00.metricbeat.yml.epp</w:t>
      </w:r>
      <w:r w:rsidR="00A70770">
        <w:t xml:space="preserve"> – Postgres ETCD configuration</w:t>
      </w:r>
    </w:p>
    <w:p w14:paraId="0C6AB7BE" w14:textId="5F4D30DC" w:rsidR="00F66C70" w:rsidRDefault="00F66C70" w:rsidP="00F66C70">
      <w:pPr>
        <w:pStyle w:val="ListParagraph"/>
        <w:numPr>
          <w:ilvl w:val="1"/>
          <w:numId w:val="122"/>
        </w:numPr>
      </w:pPr>
      <w:r>
        <w:t>mp01-00.metricbeat.yml.epp</w:t>
      </w:r>
      <w:r w:rsidR="00A70770">
        <w:t xml:space="preserve"> – Arcsight ESM configuration</w:t>
      </w:r>
    </w:p>
    <w:p w14:paraId="358D67DB" w14:textId="53F6CC12" w:rsidR="00F66C70" w:rsidRDefault="00C4430B" w:rsidP="00F66C70">
      <w:pPr>
        <w:pStyle w:val="ListParagraph"/>
        <w:numPr>
          <w:ilvl w:val="1"/>
          <w:numId w:val="122"/>
        </w:numPr>
      </w:pPr>
      <w:r>
        <w:t>mp02-00.metricbeat.yml.epp</w:t>
      </w:r>
      <w:r w:rsidR="00A70770">
        <w:t xml:space="preserve"> - Arcsight ESM configuration (if clustered)</w:t>
      </w:r>
    </w:p>
    <w:p w14:paraId="542E6920" w14:textId="62FC15AA" w:rsidR="00C4430B" w:rsidRDefault="00C4430B" w:rsidP="00A70770">
      <w:pPr>
        <w:pStyle w:val="ListParagraph"/>
        <w:numPr>
          <w:ilvl w:val="1"/>
          <w:numId w:val="122"/>
        </w:numPr>
      </w:pPr>
      <w:r>
        <w:t>mp03-00.metricbeat.yml.epp</w:t>
      </w:r>
      <w:r w:rsidR="00A70770">
        <w:t xml:space="preserve"> - Arcsight ESM configuration (if clustered)</w:t>
      </w:r>
    </w:p>
    <w:p w14:paraId="2AC35B2A" w14:textId="7ACE6C94" w:rsidR="00C4430B" w:rsidRDefault="00C4430B" w:rsidP="00F66C70">
      <w:pPr>
        <w:pStyle w:val="ListParagraph"/>
        <w:numPr>
          <w:ilvl w:val="1"/>
          <w:numId w:val="122"/>
        </w:numPr>
      </w:pPr>
      <w:r>
        <w:t>mp04-00.metricbeat.yml.epp</w:t>
      </w:r>
      <w:r w:rsidR="00A70770">
        <w:t xml:space="preserve"> - Arcsight ESM configuration (if clustered)</w:t>
      </w:r>
    </w:p>
    <w:p w14:paraId="11F9A6A5" w14:textId="4F2673E3" w:rsidR="00C4430B" w:rsidRDefault="00C4430B" w:rsidP="00F66C70">
      <w:pPr>
        <w:pStyle w:val="ListParagraph"/>
        <w:numPr>
          <w:ilvl w:val="1"/>
          <w:numId w:val="122"/>
        </w:numPr>
      </w:pPr>
      <w:r>
        <w:t>mp05-00.metricbeat.yml.epp</w:t>
      </w:r>
      <w:r w:rsidR="00A70770">
        <w:t xml:space="preserve"> - Arcsight ESM configuration (if clustered)</w:t>
      </w:r>
    </w:p>
    <w:p w14:paraId="45C2C9E6" w14:textId="4DCB6D40" w:rsidR="00C4430B" w:rsidRDefault="00C4430B" w:rsidP="00F66C70">
      <w:pPr>
        <w:pStyle w:val="ListParagraph"/>
        <w:numPr>
          <w:ilvl w:val="1"/>
          <w:numId w:val="122"/>
        </w:numPr>
      </w:pPr>
      <w:r>
        <w:t>mq01.metricbeat.yml.epp</w:t>
      </w:r>
      <w:r w:rsidR="00A70770">
        <w:t xml:space="preserve"> – ArcSight ARMC configuration</w:t>
      </w:r>
    </w:p>
    <w:p w14:paraId="016FFE31" w14:textId="0EB44FA9" w:rsidR="00C4430B" w:rsidRDefault="00C4430B" w:rsidP="00F66C70">
      <w:pPr>
        <w:pStyle w:val="ListParagraph"/>
        <w:numPr>
          <w:ilvl w:val="1"/>
          <w:numId w:val="122"/>
        </w:numPr>
      </w:pPr>
      <w:r>
        <w:t>mq02-00.metricbeat.yml.epp</w:t>
      </w:r>
      <w:r w:rsidR="00A70770">
        <w:t xml:space="preserve"> – ArcSight </w:t>
      </w:r>
      <w:r w:rsidR="004D15BF">
        <w:t xml:space="preserve">ARMC configuration </w:t>
      </w:r>
    </w:p>
    <w:p w14:paraId="2F56B51E" w14:textId="43CAC212" w:rsidR="00C4430B" w:rsidRDefault="00C4430B" w:rsidP="00F66C70">
      <w:pPr>
        <w:pStyle w:val="ListParagraph"/>
        <w:numPr>
          <w:ilvl w:val="1"/>
          <w:numId w:val="122"/>
        </w:numPr>
      </w:pPr>
      <w:r>
        <w:t>mr01.metricbeat.yml.epp</w:t>
      </w:r>
      <w:r w:rsidR="004D15BF">
        <w:t xml:space="preserve"> – ArcSight Logger configuration</w:t>
      </w:r>
    </w:p>
    <w:p w14:paraId="72887DBE" w14:textId="6E84F77D" w:rsidR="00C4430B" w:rsidRDefault="00C4430B" w:rsidP="00F66C70">
      <w:pPr>
        <w:pStyle w:val="ListParagraph"/>
        <w:numPr>
          <w:ilvl w:val="1"/>
          <w:numId w:val="122"/>
        </w:numPr>
      </w:pPr>
      <w:r>
        <w:t>mr02-00.metricbeat.yml.epp</w:t>
      </w:r>
      <w:r w:rsidR="004D15BF">
        <w:t xml:space="preserve"> – ArcSight Logger configuration </w:t>
      </w:r>
    </w:p>
    <w:p w14:paraId="4FDA9BC9" w14:textId="6A948897" w:rsidR="00C4430B" w:rsidRDefault="00C4430B" w:rsidP="00F66C70">
      <w:pPr>
        <w:pStyle w:val="ListParagraph"/>
        <w:numPr>
          <w:ilvl w:val="1"/>
          <w:numId w:val="122"/>
        </w:numPr>
      </w:pPr>
      <w:r>
        <w:t>mt01-00.metricbeat.yml.epp</w:t>
      </w:r>
      <w:r w:rsidR="004D15BF">
        <w:t xml:space="preserve"> – ArcSight Syslog configuration</w:t>
      </w:r>
    </w:p>
    <w:p w14:paraId="09CB443A" w14:textId="50B0BA91" w:rsidR="00C4430B" w:rsidRDefault="00C4430B" w:rsidP="00F66C70">
      <w:pPr>
        <w:pStyle w:val="ListParagraph"/>
        <w:numPr>
          <w:ilvl w:val="1"/>
          <w:numId w:val="122"/>
        </w:numPr>
      </w:pPr>
      <w:r>
        <w:t>pg01-00.metricbeat.yml.epp</w:t>
      </w:r>
      <w:r w:rsidR="004D15BF">
        <w:t xml:space="preserve"> – Pos</w:t>
      </w:r>
      <w:r w:rsidR="007229DF">
        <w:t>t</w:t>
      </w:r>
      <w:r w:rsidR="004D15BF">
        <w:t xml:space="preserve">gres </w:t>
      </w:r>
      <w:r w:rsidR="007229DF">
        <w:t>database</w:t>
      </w:r>
      <w:r w:rsidR="004D15BF">
        <w:t xml:space="preserve"> configuration</w:t>
      </w:r>
    </w:p>
    <w:p w14:paraId="31BB2B0F" w14:textId="0D783FD8" w:rsidR="00C4430B" w:rsidRDefault="00C4430B" w:rsidP="00F66C70">
      <w:pPr>
        <w:pStyle w:val="ListParagraph"/>
        <w:numPr>
          <w:ilvl w:val="1"/>
          <w:numId w:val="122"/>
        </w:numPr>
      </w:pPr>
      <w:r>
        <w:t>pg02-00.metricbeat.yml.epp</w:t>
      </w:r>
      <w:r w:rsidR="004D15BF">
        <w:t xml:space="preserve"> – Pos</w:t>
      </w:r>
      <w:r w:rsidR="007229DF">
        <w:t>t</w:t>
      </w:r>
      <w:r w:rsidR="004D15BF">
        <w:t>gres database configuration</w:t>
      </w:r>
    </w:p>
    <w:p w14:paraId="6855C46C" w14:textId="5C3C960E" w:rsidR="00C4430B" w:rsidRDefault="00C4430B" w:rsidP="00F66C70">
      <w:pPr>
        <w:pStyle w:val="ListParagraph"/>
        <w:numPr>
          <w:ilvl w:val="1"/>
          <w:numId w:val="122"/>
        </w:numPr>
      </w:pPr>
      <w:r>
        <w:t>pg03-00.metricbeat.yml.epp</w:t>
      </w:r>
      <w:r w:rsidR="004D15BF">
        <w:t xml:space="preserve"> – Pos</w:t>
      </w:r>
      <w:r w:rsidR="007229DF">
        <w:t>t</w:t>
      </w:r>
      <w:r w:rsidR="004D15BF">
        <w:t>gres database configuration</w:t>
      </w:r>
    </w:p>
    <w:p w14:paraId="33AA1AF6" w14:textId="552516B4" w:rsidR="004D15BF" w:rsidRDefault="00C4430B" w:rsidP="004D15BF">
      <w:pPr>
        <w:pStyle w:val="ListParagraph"/>
        <w:numPr>
          <w:ilvl w:val="1"/>
          <w:numId w:val="122"/>
        </w:numPr>
      </w:pPr>
      <w:r>
        <w:t>pup1-00.metricbeat.yml.epp</w:t>
      </w:r>
      <w:r w:rsidR="004D15BF">
        <w:t xml:space="preserve"> – OSIF Puppet Sever configuration</w:t>
      </w:r>
    </w:p>
    <w:p w14:paraId="67C8CFDC" w14:textId="3816D26B" w:rsidR="00C4430B" w:rsidRDefault="00C4430B" w:rsidP="00F66C70">
      <w:pPr>
        <w:pStyle w:val="ListParagraph"/>
        <w:numPr>
          <w:ilvl w:val="1"/>
          <w:numId w:val="122"/>
        </w:numPr>
      </w:pPr>
      <w:r>
        <w:t>pup1-0a.metricbeat.yml.epp</w:t>
      </w:r>
      <w:r w:rsidR="004D15BF">
        <w:t xml:space="preserve"> – OSIF Puppet Sever configuration</w:t>
      </w:r>
    </w:p>
    <w:p w14:paraId="438EE086" w14:textId="481C7EC7" w:rsidR="00C4430B" w:rsidRDefault="00C4430B" w:rsidP="00F66C70">
      <w:pPr>
        <w:pStyle w:val="ListParagraph"/>
        <w:numPr>
          <w:ilvl w:val="1"/>
          <w:numId w:val="122"/>
        </w:numPr>
      </w:pPr>
      <w:r>
        <w:t>pup1.metricbeat.yml.epp</w:t>
      </w:r>
      <w:r w:rsidR="004D15BF">
        <w:t xml:space="preserve"> – OSIF Puppet Compiler configuration</w:t>
      </w:r>
    </w:p>
    <w:p w14:paraId="083871B0" w14:textId="77777777" w:rsidR="008837BA" w:rsidRDefault="008837BA" w:rsidP="003667C7">
      <w:pPr>
        <w:pStyle w:val="ListParagraph"/>
        <w:ind w:left="1440"/>
      </w:pPr>
    </w:p>
    <w:p w14:paraId="615D6156" w14:textId="38860522" w:rsidR="00285A67" w:rsidRDefault="008837BA" w:rsidP="003667C7">
      <w:pPr>
        <w:pStyle w:val="ListParagraph"/>
        <w:ind w:left="1080"/>
      </w:pPr>
      <w:r w:rsidRPr="008837BA">
        <w:rPr>
          <w:color w:val="FF0000"/>
        </w:rPr>
        <w:t>IMPORTANT</w:t>
      </w:r>
      <w:r>
        <w:t>: The configurations are designed for an installation at ECH (Site 00) and will need some adjustments if this install is being done on a different enclave.</w:t>
      </w:r>
    </w:p>
    <w:p w14:paraId="5D793ED6" w14:textId="70CA7F50" w:rsidR="00A10FDF" w:rsidRDefault="00A10FDF" w:rsidP="003667C7">
      <w:pPr>
        <w:pStyle w:val="Heading5"/>
        <w:rPr>
          <w:rFonts w:eastAsiaTheme="minorHAnsi"/>
        </w:rPr>
      </w:pPr>
      <w:bookmarkStart w:id="443" w:name="_Toc51142816"/>
      <w:bookmarkStart w:id="444" w:name="_Toc86994690"/>
      <w:bookmarkStart w:id="445" w:name="_Toc138075889"/>
      <w:r>
        <w:rPr>
          <w:rFonts w:eastAsiaTheme="minorHAnsi"/>
        </w:rPr>
        <w:t xml:space="preserve">Elastic </w:t>
      </w:r>
      <w:bookmarkEnd w:id="443"/>
      <w:bookmarkEnd w:id="444"/>
      <w:r w:rsidR="007229DF">
        <w:rPr>
          <w:rFonts w:eastAsiaTheme="minorHAnsi"/>
        </w:rPr>
        <w:t>Node Groups</w:t>
      </w:r>
      <w:bookmarkEnd w:id="445"/>
    </w:p>
    <w:p w14:paraId="0F6C7F85" w14:textId="4919D8A8" w:rsidR="00A10FDF" w:rsidRPr="00C777B6" w:rsidRDefault="007229DF" w:rsidP="00A10FDF">
      <w:r>
        <w:t>Node Groups (</w:t>
      </w:r>
      <w:r w:rsidR="00942589">
        <w:t>previously</w:t>
      </w:r>
      <w:r>
        <w:t xml:space="preserve"> </w:t>
      </w:r>
      <w:r w:rsidR="00A10FDF">
        <w:t>Classifications</w:t>
      </w:r>
      <w:r>
        <w:t>)</w:t>
      </w:r>
      <w:r w:rsidR="00A10FDF">
        <w:t xml:space="preserve"> for Elastic also need to be configured in the Puppet web console. The rules in each </w:t>
      </w:r>
      <w:r w:rsidR="00942589">
        <w:t>node group</w:t>
      </w:r>
      <w:r w:rsidR="00A10FDF">
        <w:t xml:space="preserve"> should be set up properly to ensure that the correct </w:t>
      </w:r>
      <w:r w:rsidR="00A10FDF" w:rsidRPr="00174346">
        <w:t>Elastic</w:t>
      </w:r>
      <w:r w:rsidR="00A10FDF">
        <w:t xml:space="preserve"> Puppet module is run on the correct VMs.  </w:t>
      </w:r>
    </w:p>
    <w:p w14:paraId="5064DABF" w14:textId="6AA9FE60" w:rsidR="00A10FDF" w:rsidRDefault="00A10FDF" w:rsidP="00A10FDF">
      <w:pPr>
        <w:pStyle w:val="Bulleted-List"/>
      </w:pPr>
      <w:r w:rsidRPr="00C777B6">
        <w:t xml:space="preserve">There is an Elastic Servers </w:t>
      </w:r>
      <w:r w:rsidR="00942589">
        <w:t>node group</w:t>
      </w:r>
      <w:r w:rsidRPr="00C777B6">
        <w:t xml:space="preserve"> for Logstash and Elastic Nodes.</w:t>
      </w:r>
      <w:r>
        <w:t xml:space="preserve"> </w:t>
      </w:r>
      <w:r w:rsidRPr="00C777B6">
        <w:t xml:space="preserve">There is an Elastic Clients </w:t>
      </w:r>
      <w:r w:rsidR="00942589">
        <w:t>node group</w:t>
      </w:r>
      <w:r w:rsidRPr="00C777B6">
        <w:t xml:space="preserve"> for all other hosts.</w:t>
      </w:r>
    </w:p>
    <w:p w14:paraId="4828AB86" w14:textId="14491361" w:rsidR="00A10FDF" w:rsidRDefault="00A10FDF" w:rsidP="00A10FDF">
      <w:pPr>
        <w:keepNext/>
      </w:pPr>
      <w:r>
        <w:t xml:space="preserve">Following is an example of what the </w:t>
      </w:r>
      <w:r w:rsidR="00942589">
        <w:t>node groups</w:t>
      </w:r>
      <w:r>
        <w:t xml:space="preserve"> for Elastic should look like:</w:t>
      </w:r>
    </w:p>
    <w:p w14:paraId="5B492139" w14:textId="77777777" w:rsidR="00A10FDF" w:rsidRDefault="00A10FDF" w:rsidP="00A10FDF">
      <w:pPr>
        <w:keepNext/>
        <w:spacing w:after="120"/>
        <w:jc w:val="center"/>
      </w:pPr>
      <w:r>
        <w:rPr>
          <w:noProof/>
        </w:rPr>
        <w:drawing>
          <wp:inline distT="0" distB="0" distL="0" distR="0" wp14:anchorId="7FE1B7E0" wp14:editId="11581439">
            <wp:extent cx="4481351" cy="83594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3303" cy="851231"/>
                    </a:xfrm>
                    <a:prstGeom prst="rect">
                      <a:avLst/>
                    </a:prstGeom>
                  </pic:spPr>
                </pic:pic>
              </a:graphicData>
            </a:graphic>
          </wp:inline>
        </w:drawing>
      </w:r>
    </w:p>
    <w:p w14:paraId="1F8C76FA" w14:textId="2229F633" w:rsidR="00A10FDF" w:rsidRDefault="00A10FDF" w:rsidP="00A10FDF">
      <w:pPr>
        <w:pStyle w:val="Caption"/>
      </w:pPr>
      <w:bookmarkStart w:id="446" w:name="_Toc86994802"/>
      <w:bookmarkStart w:id="447" w:name="_Toc135913017"/>
      <w:r>
        <w:t xml:space="preserve">Figure </w:t>
      </w:r>
      <w:fldSimple w:instr=" SEQ Figure \* ARABIC ">
        <w:r w:rsidR="00651143">
          <w:rPr>
            <w:noProof/>
          </w:rPr>
          <w:t>2</w:t>
        </w:r>
      </w:fldSimple>
      <w:r>
        <w:t xml:space="preserve"> Elastic </w:t>
      </w:r>
      <w:bookmarkEnd w:id="446"/>
      <w:r w:rsidR="008A4495">
        <w:t>node groups</w:t>
      </w:r>
      <w:bookmarkEnd w:id="447"/>
    </w:p>
    <w:p w14:paraId="6ABD248B" w14:textId="77777777" w:rsidR="00A10FDF" w:rsidRDefault="00A10FDF" w:rsidP="00A10FDF">
      <w:pPr>
        <w:keepNext/>
      </w:pPr>
      <w:r>
        <w:lastRenderedPageBreak/>
        <w:t xml:space="preserve">The node matching rules for Elastic clients should include all Linux hosts. The following rule allows the </w:t>
      </w:r>
      <w:r w:rsidRPr="00174346">
        <w:t>Elastic</w:t>
      </w:r>
      <w:r>
        <w:t xml:space="preserve"> Clients Puppet module to be run on all RedHat boxes.</w:t>
      </w:r>
    </w:p>
    <w:p w14:paraId="752FCC86" w14:textId="694FF843" w:rsidR="00A10FDF" w:rsidRDefault="0048656F" w:rsidP="00A10FDF">
      <w:pPr>
        <w:keepNext/>
        <w:spacing w:after="120"/>
        <w:jc w:val="center"/>
      </w:pPr>
      <w:r>
        <w:rPr>
          <w:noProof/>
        </w:rPr>
        <w:drawing>
          <wp:inline distT="0" distB="0" distL="0" distR="0" wp14:anchorId="3BF41E59" wp14:editId="3B1167EC">
            <wp:extent cx="5855558" cy="255930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67733" cy="2564626"/>
                    </a:xfrm>
                    <a:prstGeom prst="rect">
                      <a:avLst/>
                    </a:prstGeom>
                  </pic:spPr>
                </pic:pic>
              </a:graphicData>
            </a:graphic>
          </wp:inline>
        </w:drawing>
      </w:r>
    </w:p>
    <w:p w14:paraId="45C61D53" w14:textId="30202D45" w:rsidR="00A10FDF" w:rsidRDefault="00A10FDF" w:rsidP="00A10FDF">
      <w:pPr>
        <w:pStyle w:val="Caption"/>
      </w:pPr>
      <w:bookmarkStart w:id="448" w:name="_Toc86994803"/>
      <w:bookmarkStart w:id="449" w:name="_Toc135913018"/>
      <w:r>
        <w:t xml:space="preserve">Figure </w:t>
      </w:r>
      <w:fldSimple w:instr=" SEQ Figure \* ARABIC ">
        <w:r w:rsidR="00651143">
          <w:rPr>
            <w:noProof/>
          </w:rPr>
          <w:t>3</w:t>
        </w:r>
      </w:fldSimple>
      <w:r>
        <w:t xml:space="preserve"> Node Matching Rules</w:t>
      </w:r>
      <w:bookmarkEnd w:id="448"/>
      <w:bookmarkEnd w:id="449"/>
    </w:p>
    <w:p w14:paraId="5C5FE1AD" w14:textId="77777777" w:rsidR="00A10FDF" w:rsidRDefault="00A10FDF" w:rsidP="00A10FDF">
      <w:pPr>
        <w:keepNext/>
      </w:pPr>
      <w:r>
        <w:t xml:space="preserve">The configuration for Elastic clients should include the </w:t>
      </w:r>
      <w:r w:rsidRPr="00B10D73">
        <w:rPr>
          <w:b/>
          <w:bCs/>
        </w:rPr>
        <w:t>profile::elastic_clients</w:t>
      </w:r>
      <w:r>
        <w:t xml:space="preserve"> class, as shown:</w:t>
      </w:r>
    </w:p>
    <w:p w14:paraId="65619298" w14:textId="4AE8764A" w:rsidR="00A10FDF" w:rsidRDefault="0048656F" w:rsidP="00A10FDF">
      <w:pPr>
        <w:keepNext/>
        <w:spacing w:after="120"/>
        <w:jc w:val="center"/>
      </w:pPr>
      <w:r>
        <w:rPr>
          <w:noProof/>
        </w:rPr>
        <w:drawing>
          <wp:inline distT="0" distB="0" distL="0" distR="0" wp14:anchorId="530EC821" wp14:editId="4D2F9F69">
            <wp:extent cx="5712961" cy="2940710"/>
            <wp:effectExtent l="0" t="0" r="2540" b="0"/>
            <wp:docPr id="250" name="Picture 2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266" cy="2951677"/>
                    </a:xfrm>
                    <a:prstGeom prst="rect">
                      <a:avLst/>
                    </a:prstGeom>
                  </pic:spPr>
                </pic:pic>
              </a:graphicData>
            </a:graphic>
          </wp:inline>
        </w:drawing>
      </w:r>
    </w:p>
    <w:p w14:paraId="6B41CEDF" w14:textId="74E4BBBB" w:rsidR="00A10FDF" w:rsidRDefault="00A10FDF" w:rsidP="00A10FDF">
      <w:pPr>
        <w:pStyle w:val="Caption"/>
      </w:pPr>
      <w:bookmarkStart w:id="450" w:name="_Toc86994804"/>
      <w:bookmarkStart w:id="451" w:name="_Toc135913019"/>
      <w:r>
        <w:t xml:space="preserve">Figure </w:t>
      </w:r>
      <w:fldSimple w:instr=" SEQ Figure \* ARABIC ">
        <w:r w:rsidR="00651143">
          <w:rPr>
            <w:noProof/>
          </w:rPr>
          <w:t>4</w:t>
        </w:r>
      </w:fldSimple>
      <w:r>
        <w:t xml:space="preserve"> </w:t>
      </w:r>
      <w:r w:rsidRPr="009551AD">
        <w:t>profile::elastic_clients</w:t>
      </w:r>
      <w:bookmarkEnd w:id="450"/>
      <w:bookmarkEnd w:id="451"/>
    </w:p>
    <w:p w14:paraId="56AA324D" w14:textId="77777777" w:rsidR="00A10FDF" w:rsidRDefault="00A10FDF" w:rsidP="00A10FDF">
      <w:pPr>
        <w:keepNext/>
      </w:pPr>
      <w:r>
        <w:lastRenderedPageBreak/>
        <w:t xml:space="preserve">The node matching rules for Elastic servers should include all Logstash and Elastic VMs. The following rules allow the </w:t>
      </w:r>
      <w:r w:rsidRPr="00174346">
        <w:t>Elastic</w:t>
      </w:r>
      <w:r>
        <w:t xml:space="preserve"> Servers Puppet module to be run on all Elastic and Logstash Servers.</w:t>
      </w:r>
    </w:p>
    <w:p w14:paraId="5A58A663" w14:textId="1E073ED7" w:rsidR="00A10FDF" w:rsidRDefault="00FF354F" w:rsidP="00A10FDF">
      <w:pPr>
        <w:keepNext/>
        <w:spacing w:after="120"/>
        <w:jc w:val="center"/>
      </w:pPr>
      <w:r>
        <w:rPr>
          <w:noProof/>
        </w:rPr>
        <w:drawing>
          <wp:inline distT="0" distB="0" distL="0" distR="0" wp14:anchorId="17028118" wp14:editId="438A28F3">
            <wp:extent cx="5299862" cy="3042325"/>
            <wp:effectExtent l="0" t="0" r="0" b="5715"/>
            <wp:docPr id="248" name="Picture 2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11377" cy="3048935"/>
                    </a:xfrm>
                    <a:prstGeom prst="rect">
                      <a:avLst/>
                    </a:prstGeom>
                  </pic:spPr>
                </pic:pic>
              </a:graphicData>
            </a:graphic>
          </wp:inline>
        </w:drawing>
      </w:r>
    </w:p>
    <w:p w14:paraId="15F40BD1" w14:textId="68A2A03E" w:rsidR="00A10FDF" w:rsidRDefault="00A10FDF" w:rsidP="00A10FDF">
      <w:pPr>
        <w:pStyle w:val="Caption"/>
      </w:pPr>
      <w:bookmarkStart w:id="452" w:name="_Toc86994805"/>
      <w:bookmarkStart w:id="453" w:name="_Toc135913020"/>
      <w:r>
        <w:t xml:space="preserve">Figure </w:t>
      </w:r>
      <w:fldSimple w:instr=" SEQ Figure \* ARABIC ">
        <w:r w:rsidR="00651143">
          <w:rPr>
            <w:noProof/>
          </w:rPr>
          <w:t>5</w:t>
        </w:r>
      </w:fldSimple>
      <w:r>
        <w:t xml:space="preserve"> A</w:t>
      </w:r>
      <w:r w:rsidRPr="00F50821">
        <w:t xml:space="preserve">llow </w:t>
      </w:r>
      <w:r>
        <w:t>E</w:t>
      </w:r>
      <w:r w:rsidRPr="00F50821">
        <w:t xml:space="preserve">lastic </w:t>
      </w:r>
      <w:r>
        <w:t>S</w:t>
      </w:r>
      <w:r w:rsidRPr="00F50821">
        <w:t xml:space="preserve">ervers </w:t>
      </w:r>
      <w:r>
        <w:t>Puppet</w:t>
      </w:r>
      <w:r w:rsidRPr="00F50821">
        <w:t xml:space="preserve"> module</w:t>
      </w:r>
      <w:r>
        <w:t xml:space="preserve"> to</w:t>
      </w:r>
      <w:r w:rsidRPr="00F50821">
        <w:t xml:space="preserve"> run on all Elastic and Logstash Servers</w:t>
      </w:r>
      <w:bookmarkEnd w:id="452"/>
      <w:bookmarkEnd w:id="453"/>
    </w:p>
    <w:p w14:paraId="4E762153" w14:textId="77777777" w:rsidR="00A10FDF" w:rsidRDefault="00A10FDF" w:rsidP="00A10FDF">
      <w:pPr>
        <w:keepNext/>
      </w:pPr>
      <w:r>
        <w:t xml:space="preserve">The configuration for Elastic servers should include the </w:t>
      </w:r>
      <w:r w:rsidRPr="00B10D73">
        <w:rPr>
          <w:b/>
          <w:bCs/>
        </w:rPr>
        <w:t>profile::elastic_servers</w:t>
      </w:r>
      <w:r>
        <w:t xml:space="preserve"> class, as shown:</w:t>
      </w:r>
    </w:p>
    <w:p w14:paraId="24E9432C" w14:textId="0FACADC3" w:rsidR="00A10FDF" w:rsidRPr="00892BED" w:rsidRDefault="0048656F" w:rsidP="00A10FDF">
      <w:pPr>
        <w:keepNext/>
        <w:spacing w:after="120"/>
        <w:jc w:val="center"/>
        <w:rPr>
          <w:rFonts w:ascii="dns" w:hAnsi="dns"/>
        </w:rPr>
      </w:pPr>
      <w:r>
        <w:rPr>
          <w:rFonts w:ascii="dns" w:hAnsi="dns"/>
          <w:noProof/>
        </w:rPr>
        <w:drawing>
          <wp:inline distT="0" distB="0" distL="0" distR="0" wp14:anchorId="6E92D68C" wp14:editId="67CDDC1A">
            <wp:extent cx="5943600" cy="3047365"/>
            <wp:effectExtent l="0" t="0" r="0" b="635"/>
            <wp:docPr id="254" name="Picture 2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inline>
        </w:drawing>
      </w:r>
    </w:p>
    <w:p w14:paraId="23C2B68B" w14:textId="1DA72533" w:rsidR="00A10FDF" w:rsidRPr="00F7110B" w:rsidRDefault="00A10FDF" w:rsidP="00A10FDF">
      <w:pPr>
        <w:pStyle w:val="Caption"/>
      </w:pPr>
      <w:bookmarkStart w:id="454" w:name="_Toc86994806"/>
      <w:bookmarkStart w:id="455" w:name="_Toc135913021"/>
      <w:r>
        <w:t xml:space="preserve">Figure </w:t>
      </w:r>
      <w:fldSimple w:instr=" SEQ Figure \* ARABIC ">
        <w:r w:rsidR="00651143">
          <w:rPr>
            <w:noProof/>
          </w:rPr>
          <w:t>6</w:t>
        </w:r>
      </w:fldSimple>
      <w:r>
        <w:t xml:space="preserve"> </w:t>
      </w:r>
      <w:r w:rsidRPr="002C0D5B">
        <w:t>profile::elastic_servers</w:t>
      </w:r>
      <w:bookmarkEnd w:id="454"/>
      <w:bookmarkEnd w:id="455"/>
    </w:p>
    <w:p w14:paraId="1DB6FDCD" w14:textId="0AE20EC9" w:rsidR="00A10FDF" w:rsidRDefault="00A10FDF" w:rsidP="00A10FDF"/>
    <w:p w14:paraId="1D6E5D00" w14:textId="77777777" w:rsidR="00E94D3F" w:rsidRDefault="00E94D3F" w:rsidP="003667C7">
      <w:pPr>
        <w:pStyle w:val="Heading4"/>
      </w:pPr>
      <w:bookmarkStart w:id="456" w:name="_Toc51142819"/>
      <w:bookmarkStart w:id="457" w:name="_Toc86994693"/>
      <w:bookmarkStart w:id="458" w:name="_Toc138075890"/>
      <w:r>
        <w:lastRenderedPageBreak/>
        <w:t>Configure NSX Load Balancer</w:t>
      </w:r>
      <w:bookmarkEnd w:id="456"/>
      <w:bookmarkEnd w:id="457"/>
      <w:bookmarkEnd w:id="458"/>
    </w:p>
    <w:p w14:paraId="2DF278F5" w14:textId="77777777" w:rsidR="00E94D3F" w:rsidRPr="0025526A" w:rsidRDefault="00E94D3F" w:rsidP="00E94D3F">
      <w:pPr>
        <w:rPr>
          <w:bCs/>
        </w:rPr>
      </w:pPr>
      <w:r w:rsidRPr="0025526A">
        <w:rPr>
          <w:b/>
        </w:rPr>
        <w:t>NOTE:</w:t>
      </w:r>
      <w:r w:rsidRPr="0025526A">
        <w:rPr>
          <w:bCs/>
        </w:rPr>
        <w:t xml:space="preserve"> The Network Administrator role on the NSX manager </w:t>
      </w:r>
      <w:r>
        <w:rPr>
          <w:bCs/>
        </w:rPr>
        <w:t>is required</w:t>
      </w:r>
      <w:r w:rsidRPr="0025526A">
        <w:rPr>
          <w:bCs/>
        </w:rPr>
        <w:t xml:space="preserve"> to execute this section</w:t>
      </w:r>
      <w:r>
        <w:rPr>
          <w:bCs/>
        </w:rPr>
        <w:t>.</w:t>
      </w:r>
    </w:p>
    <w:p w14:paraId="4A170C12" w14:textId="2F07DACE" w:rsidR="00E94D3F" w:rsidRDefault="00E94D3F" w:rsidP="00E94D3F">
      <w:r>
        <w:t xml:space="preserve">Kibana, the web interface to Elastic, can be accessed by navigating to </w:t>
      </w:r>
      <w:hyperlink r:id="rId38" w:history="1">
        <w:r w:rsidRPr="004D2003">
          <w:rPr>
            <w:rStyle w:val="Hyperlink"/>
          </w:rPr>
          <w:t>https://kibana</w:t>
        </w:r>
      </w:hyperlink>
      <w:r>
        <w:t xml:space="preserve"> on the DCGS system. This URL directs the user to a load balancer that will forward the requests to the appropriate Kibana instance. Depending on the configuration there can be one or more Kibana instances available to handle user requests. Before proceeding with the installation ensure that the NSX Load Balancer is configured to handle user requests. </w:t>
      </w:r>
    </w:p>
    <w:p w14:paraId="7136E9CD" w14:textId="77777777" w:rsidR="00E94D3F" w:rsidRPr="00D50B7C" w:rsidRDefault="00E94D3F" w:rsidP="00E94D3F">
      <w:pPr>
        <w:rPr>
          <w:rFonts w:ascii="FabricMDL2Icons" w:hAnsi="FabricMDL2Icons" w:cs="Segoe UI"/>
          <w:i/>
          <w:sz w:val="9"/>
          <w:szCs w:val="9"/>
          <w:bdr w:val="none" w:sz="0" w:space="0" w:color="auto" w:frame="1"/>
        </w:rPr>
      </w:pPr>
      <w:r>
        <w:t xml:space="preserve">To configure NSX for Elasticsearch, refer to </w:t>
      </w:r>
      <w:r w:rsidRPr="00D50B7C">
        <w:rPr>
          <w:rFonts w:ascii="Segoe UI" w:hAnsi="Segoe UI" w:cs="Segoe UI"/>
          <w:i/>
          <w:color w:val="172B4D"/>
          <w:sz w:val="21"/>
          <w:szCs w:val="21"/>
          <w:shd w:val="clear" w:color="auto" w:fill="FFFFFF"/>
        </w:rPr>
        <w:t>ES-018 - VMware - NSX-V Load Balancer Deployment Guide</w:t>
      </w:r>
      <w:r w:rsidRPr="00D50B7C">
        <w:rPr>
          <w:i/>
          <w:color w:val="002060"/>
          <w:shd w:val="clear" w:color="auto" w:fill="FFFFFF"/>
        </w:rPr>
        <w:t>.</w:t>
      </w:r>
    </w:p>
    <w:p w14:paraId="62B44073" w14:textId="71AB1A7C" w:rsidR="00E94D3F" w:rsidRDefault="00E94D3F" w:rsidP="00E94D3F">
      <w:r>
        <w:t xml:space="preserve">Refer to Section </w:t>
      </w:r>
      <w:r w:rsidR="00540DB6">
        <w:t>XXX</w:t>
      </w:r>
      <w:r>
        <w:t xml:space="preserve"> </w:t>
      </w:r>
      <w:r>
        <w:fldChar w:fldCharType="begin"/>
      </w:r>
      <w:r>
        <w:instrText xml:space="preserve"> REF _Ref48642519 \h </w:instrText>
      </w:r>
      <w:r>
        <w:fldChar w:fldCharType="separate"/>
      </w:r>
      <w:r w:rsidR="00651143" w:rsidRPr="0071035E">
        <w:t>Kibana</w:t>
      </w:r>
      <w:r>
        <w:fldChar w:fldCharType="end"/>
      </w:r>
      <w:r>
        <w:t xml:space="preserve"> for information on servers where Kibana instances will be running, which is based on the size of the cluster being installed.</w:t>
      </w:r>
    </w:p>
    <w:p w14:paraId="38197A08" w14:textId="77777777" w:rsidR="00E94D3F" w:rsidRPr="00960097" w:rsidRDefault="00E94D3F" w:rsidP="00E94D3F">
      <w:r w:rsidRPr="00960097">
        <w:t>The load balanced name for each</w:t>
      </w:r>
      <w:r>
        <w:t xml:space="preserve"> service must be created in DNS, if this was not completed during the deployment of the load balancer execute the following steps.</w:t>
      </w:r>
    </w:p>
    <w:p w14:paraId="446B6138" w14:textId="45FD695E" w:rsidR="00E94D3F" w:rsidRPr="00960097" w:rsidRDefault="00E94D3F" w:rsidP="00E94D3F">
      <w:pPr>
        <w:pStyle w:val="ListParagraph"/>
        <w:numPr>
          <w:ilvl w:val="0"/>
          <w:numId w:val="136"/>
        </w:numPr>
        <w:spacing w:after="120" w:line="240" w:lineRule="auto"/>
      </w:pPr>
      <w:r w:rsidRPr="00960097">
        <w:t xml:space="preserve">Create a </w:t>
      </w:r>
      <w:r w:rsidRPr="00CD412C">
        <w:rPr>
          <w:b/>
          <w:bCs/>
        </w:rPr>
        <w:t>DNS A</w:t>
      </w:r>
      <w:r w:rsidRPr="00960097">
        <w:t xml:space="preserve"> record for the </w:t>
      </w:r>
      <w:r>
        <w:t>Kibana</w:t>
      </w:r>
      <w:r w:rsidRPr="00960097">
        <w:t xml:space="preserve"> load balancer address </w:t>
      </w:r>
      <w:r w:rsidR="00540DB6">
        <w:t>which</w:t>
      </w:r>
      <w:r w:rsidRPr="00960097">
        <w:t xml:space="preserve"> points to the virtual IP for the </w:t>
      </w:r>
      <w:r>
        <w:t>Kibana service.</w:t>
      </w:r>
    </w:p>
    <w:p w14:paraId="667D72CA" w14:textId="77777777" w:rsidR="00E94D3F" w:rsidRDefault="00E94D3F" w:rsidP="00E94D3F">
      <w:pPr>
        <w:pStyle w:val="ListParagraph"/>
        <w:spacing w:before="120" w:after="120"/>
        <w:ind w:left="1440"/>
        <w:rPr>
          <w:rFonts w:ascii="Courier New" w:hAnsi="Courier New"/>
          <w:b/>
          <w:bCs/>
          <w:kern w:val="16"/>
        </w:rPr>
      </w:pPr>
      <w:r>
        <w:t xml:space="preserve">Example: </w:t>
      </w:r>
      <w:r w:rsidRPr="00960097">
        <w:t xml:space="preserve">FQDN for target host: </w:t>
      </w:r>
      <w:r w:rsidRPr="00CD412C">
        <w:rPr>
          <w:rFonts w:ascii="Courier New" w:hAnsi="Courier New"/>
          <w:b/>
          <w:bCs/>
          <w:kern w:val="16"/>
          <w:sz w:val="20"/>
          <w:szCs w:val="20"/>
        </w:rPr>
        <w:t>kibana.ech.dcgs.mil</w:t>
      </w:r>
    </w:p>
    <w:p w14:paraId="75A99A3A" w14:textId="77777777" w:rsidR="00E94D3F" w:rsidRPr="00960097" w:rsidRDefault="00E94D3F" w:rsidP="00E94D3F">
      <w:pPr>
        <w:pStyle w:val="ListParagraph"/>
        <w:numPr>
          <w:ilvl w:val="0"/>
          <w:numId w:val="136"/>
        </w:numPr>
        <w:spacing w:after="120" w:line="240" w:lineRule="auto"/>
      </w:pPr>
      <w:r w:rsidRPr="00960097">
        <w:t xml:space="preserve">Perform testing and validation of the </w:t>
      </w:r>
      <w:r>
        <w:t xml:space="preserve">Kibana </w:t>
      </w:r>
      <w:r w:rsidRPr="00960097">
        <w:t xml:space="preserve">DNS A record for the </w:t>
      </w:r>
      <w:r>
        <w:t>ElasticSearch Kibana</w:t>
      </w:r>
      <w:r w:rsidRPr="00960097">
        <w:t xml:space="preserve"> load balancer portal FQDN and IP address.</w:t>
      </w:r>
    </w:p>
    <w:p w14:paraId="068EA407" w14:textId="77777777" w:rsidR="00E94D3F" w:rsidRPr="00960097" w:rsidRDefault="00E94D3F" w:rsidP="00E94D3F">
      <w:pPr>
        <w:pStyle w:val="ListParagraph"/>
        <w:numPr>
          <w:ilvl w:val="0"/>
          <w:numId w:val="136"/>
        </w:numPr>
      </w:pPr>
      <w:r w:rsidRPr="00960097">
        <w:t>Open a command window and run the following commands:</w:t>
      </w:r>
    </w:p>
    <w:p w14:paraId="293744E3" w14:textId="77777777" w:rsidR="00E94D3F" w:rsidRPr="00CD412C" w:rsidRDefault="00E94D3F" w:rsidP="00E94D3F">
      <w:pPr>
        <w:pStyle w:val="ListParagraph"/>
        <w:rPr>
          <w:rFonts w:ascii="Courier New" w:hAnsi="Courier New"/>
          <w:kern w:val="16"/>
        </w:rPr>
      </w:pPr>
      <w:r w:rsidRPr="001F26AB">
        <w:rPr>
          <w:rFonts w:ascii="Courier New" w:hAnsi="Courier New"/>
          <w:kern w:val="16"/>
        </w:rPr>
        <w:t xml:space="preserve">ping </w:t>
      </w:r>
      <w:r w:rsidRPr="00CD412C">
        <w:rPr>
          <w:rFonts w:ascii="Courier New" w:hAnsi="Courier New"/>
          <w:b/>
          <w:bCs/>
          <w:kern w:val="16"/>
          <w:sz w:val="20"/>
          <w:szCs w:val="20"/>
        </w:rPr>
        <w:t>kibana.ech.dcgs.mil</w:t>
      </w:r>
    </w:p>
    <w:p w14:paraId="485A6F9D" w14:textId="77777777" w:rsidR="00E94D3F" w:rsidRPr="0057253E" w:rsidRDefault="00E94D3F" w:rsidP="00E94D3F">
      <w:pPr>
        <w:pStyle w:val="ListParagraph"/>
        <w:spacing w:before="120" w:after="120"/>
        <w:rPr>
          <w:rFonts w:ascii="Courier New" w:hAnsi="Courier New"/>
          <w:b/>
          <w:bCs/>
          <w:kern w:val="16"/>
        </w:rPr>
      </w:pPr>
      <w:r w:rsidRPr="00CD412C">
        <w:rPr>
          <w:rFonts w:ascii="Courier New" w:hAnsi="Courier New"/>
          <w:kern w:val="16"/>
        </w:rPr>
        <w:t xml:space="preserve">nslookup </w:t>
      </w:r>
      <w:r w:rsidRPr="00CD412C">
        <w:rPr>
          <w:rFonts w:ascii="Courier New" w:hAnsi="Courier New"/>
          <w:b/>
          <w:bCs/>
          <w:kern w:val="16"/>
          <w:sz w:val="20"/>
          <w:szCs w:val="20"/>
        </w:rPr>
        <w:t>kibana.ech.dcgs.mil</w:t>
      </w:r>
    </w:p>
    <w:p w14:paraId="7A82E300" w14:textId="6A292E70" w:rsidR="00722A32" w:rsidRPr="003667C7" w:rsidRDefault="00722A32" w:rsidP="00722A32">
      <w:pPr>
        <w:rPr>
          <w:rFonts w:ascii="FabricMDL2Icons" w:hAnsi="FabricMDL2Icons" w:cs="Segoe UI"/>
          <w:iCs/>
          <w:sz w:val="9"/>
          <w:szCs w:val="9"/>
          <w:bdr w:val="none" w:sz="0" w:space="0" w:color="auto" w:frame="1"/>
        </w:rPr>
      </w:pPr>
      <w:r w:rsidRPr="003667C7">
        <w:rPr>
          <w:color w:val="FF0000"/>
        </w:rPr>
        <w:t>IMPORTANT</w:t>
      </w:r>
      <w:r>
        <w:t xml:space="preserve">: In the 8.6 upgrade there is a change to the Kibana status API that affects the configuration of the service monitor of the load balancer.  The following update must be made to allow the </w:t>
      </w:r>
      <w:hyperlink r:id="rId39" w:history="1">
        <w:r w:rsidRPr="004B1699">
          <w:rPr>
            <w:rStyle w:val="Hyperlink"/>
          </w:rPr>
          <w:t>https://kibana</w:t>
        </w:r>
      </w:hyperlink>
      <w:r>
        <w:t xml:space="preserve"> url to continue to function properly. This update may not be present in the </w:t>
      </w:r>
      <w:r w:rsidRPr="00D50B7C">
        <w:rPr>
          <w:rFonts w:ascii="Segoe UI" w:hAnsi="Segoe UI" w:cs="Segoe UI"/>
          <w:i/>
          <w:color w:val="172B4D"/>
          <w:sz w:val="21"/>
          <w:szCs w:val="21"/>
          <w:shd w:val="clear" w:color="auto" w:fill="FFFFFF"/>
        </w:rPr>
        <w:t>ES-018 - VMware - NSX-V Load Balancer Deployment Guide</w:t>
      </w:r>
      <w:r>
        <w:rPr>
          <w:i/>
          <w:color w:val="002060"/>
          <w:shd w:val="clear" w:color="auto" w:fill="FFFFFF"/>
        </w:rPr>
        <w:t>.</w:t>
      </w:r>
    </w:p>
    <w:p w14:paraId="53559054" w14:textId="77777777" w:rsidR="00722A32" w:rsidRDefault="00722A32" w:rsidP="00722A32">
      <w:r>
        <w:t>Edit the Service monitor and make the following changes:</w:t>
      </w:r>
    </w:p>
    <w:p w14:paraId="148EC5E7" w14:textId="77777777" w:rsidR="00722A32" w:rsidRDefault="00722A32" w:rsidP="00722A32">
      <w:pPr>
        <w:pStyle w:val="ListParagraph"/>
        <w:numPr>
          <w:ilvl w:val="0"/>
          <w:numId w:val="88"/>
        </w:numPr>
        <w:jc w:val="both"/>
      </w:pPr>
      <w:r>
        <w:t>Modify “Expected” from 204 to 200</w:t>
      </w:r>
    </w:p>
    <w:p w14:paraId="444AEB29" w14:textId="77777777" w:rsidR="00722A32" w:rsidRDefault="00722A32" w:rsidP="00722A32">
      <w:pPr>
        <w:pStyle w:val="ListParagraph"/>
        <w:numPr>
          <w:ilvl w:val="0"/>
          <w:numId w:val="88"/>
        </w:numPr>
        <w:jc w:val="both"/>
      </w:pPr>
      <w:r>
        <w:t>Remove “green” from the “Receive” field</w:t>
      </w:r>
    </w:p>
    <w:p w14:paraId="092C5F3C" w14:textId="77777777" w:rsidR="00722A32" w:rsidRDefault="00722A32" w:rsidP="00722A32">
      <w:pPr>
        <w:keepNext/>
        <w:jc w:val="center"/>
      </w:pPr>
      <w:r>
        <w:rPr>
          <w:noProof/>
        </w:rPr>
        <w:lastRenderedPageBreak/>
        <w:drawing>
          <wp:inline distT="0" distB="0" distL="0" distR="0" wp14:anchorId="03A2374D" wp14:editId="01303455">
            <wp:extent cx="3305175" cy="3574844"/>
            <wp:effectExtent l="0" t="0" r="0" b="698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09797" cy="3579843"/>
                    </a:xfrm>
                    <a:prstGeom prst="rect">
                      <a:avLst/>
                    </a:prstGeom>
                  </pic:spPr>
                </pic:pic>
              </a:graphicData>
            </a:graphic>
          </wp:inline>
        </w:drawing>
      </w:r>
    </w:p>
    <w:p w14:paraId="064E4463" w14:textId="3F96A7B7" w:rsidR="00722A32" w:rsidRPr="00483CA4" w:rsidRDefault="00722A32" w:rsidP="00722A32">
      <w:pPr>
        <w:pStyle w:val="Caption"/>
      </w:pPr>
      <w:bookmarkStart w:id="459" w:name="_Toc135913022"/>
      <w:r>
        <w:t xml:space="preserve">Figure </w:t>
      </w:r>
      <w:fldSimple w:instr=" SEQ Figure \* ARABIC ">
        <w:r w:rsidR="00651143">
          <w:rPr>
            <w:noProof/>
          </w:rPr>
          <w:t>7</w:t>
        </w:r>
      </w:fldSimple>
      <w:r>
        <w:t>- Updated Service Monitor configuration</w:t>
      </w:r>
      <w:bookmarkEnd w:id="459"/>
    </w:p>
    <w:p w14:paraId="5078A7E3" w14:textId="77777777" w:rsidR="00E94D3F" w:rsidRPr="004E5CA5" w:rsidRDefault="00E94D3F" w:rsidP="00E94D3F"/>
    <w:p w14:paraId="2D268A22" w14:textId="77777777" w:rsidR="00722A32" w:rsidRDefault="00722A32" w:rsidP="003667C7">
      <w:pPr>
        <w:pStyle w:val="Heading4"/>
      </w:pPr>
      <w:bookmarkStart w:id="460" w:name="_Toc51142820"/>
      <w:bookmarkStart w:id="461" w:name="_Toc86994694"/>
      <w:bookmarkStart w:id="462" w:name="_Toc138075891"/>
      <w:r>
        <w:t>Elasticsearch and Logstash VM Creation</w:t>
      </w:r>
      <w:bookmarkEnd w:id="460"/>
      <w:bookmarkEnd w:id="461"/>
      <w:bookmarkEnd w:id="462"/>
    </w:p>
    <w:p w14:paraId="3A8DFC70" w14:textId="77777777" w:rsidR="00722A32" w:rsidRDefault="00722A32" w:rsidP="00722A32">
      <w:r>
        <w:t>All the VMs needed for this installation should have already been provisioned according to the requirements tables shown previously. The IP Addresses and DNS Aliases should have already been assigned. If 2</w:t>
      </w:r>
      <w:r w:rsidRPr="009B2F40">
        <w:rPr>
          <w:vertAlign w:val="superscript"/>
        </w:rPr>
        <w:t>nd</w:t>
      </w:r>
      <w:r>
        <w:t xml:space="preserve"> drives are allocated, they have been configured and are ready for use.</w:t>
      </w:r>
    </w:p>
    <w:p w14:paraId="2CA87502" w14:textId="77777777" w:rsidR="00722A32" w:rsidRDefault="00722A32" w:rsidP="003667C7">
      <w:pPr>
        <w:pStyle w:val="Heading4"/>
      </w:pPr>
      <w:bookmarkStart w:id="463" w:name="_Toc51142821"/>
      <w:bookmarkStart w:id="464" w:name="_Toc86994695"/>
      <w:bookmarkStart w:id="465" w:name="_Toc138075892"/>
      <w:r>
        <w:t>Service Account Kerberos Management (SAKM)</w:t>
      </w:r>
      <w:bookmarkEnd w:id="463"/>
      <w:bookmarkEnd w:id="464"/>
      <w:bookmarkEnd w:id="465"/>
    </w:p>
    <w:p w14:paraId="559D9847" w14:textId="0EC89315" w:rsidR="00722A32" w:rsidRDefault="00722A32" w:rsidP="00722A32">
      <w:r>
        <w:t xml:space="preserve">During installation, Elasticsearch is modified to be run by the </w:t>
      </w:r>
      <w:r w:rsidRPr="00174346">
        <w:t>Elastic</w:t>
      </w:r>
      <w:r>
        <w:t xml:space="preserve"> service account. Elastic relies on the Kerberos ticket for the </w:t>
      </w:r>
      <w:r w:rsidRPr="00174346">
        <w:t>Elastic</w:t>
      </w:r>
      <w:r>
        <w:t xml:space="preserve"> service account to be automatically updated by the SAKM scripts. Before deploying Elastic or Logstash on any VMs, ensure that SAKM has been installed. If it hasn’t been installed, you can utilize the following steps to configure it. The installed SAKM must be at least </w:t>
      </w:r>
      <w:r w:rsidRPr="004735EF">
        <w:rPr>
          <w:b/>
          <w:bCs/>
        </w:rPr>
        <w:t>refreshticket-1.0.5-1.</w:t>
      </w:r>
      <w:r w:rsidR="00487D73">
        <w:rPr>
          <w:b/>
          <w:bCs/>
        </w:rPr>
        <w:t>1</w:t>
      </w:r>
      <w:r w:rsidRPr="004735EF">
        <w:rPr>
          <w:b/>
          <w:bCs/>
        </w:rPr>
        <w:t>.noarch</w:t>
      </w:r>
      <w:r>
        <w:t xml:space="preserve">. </w:t>
      </w:r>
    </w:p>
    <w:p w14:paraId="19E7D1BC" w14:textId="77777777" w:rsidR="00722A32" w:rsidRDefault="00722A32" w:rsidP="00722A32">
      <w:pPr>
        <w:ind w:left="720"/>
      </w:pPr>
      <w:r w:rsidRPr="00166721">
        <w:rPr>
          <w:b/>
          <w:bCs/>
        </w:rPr>
        <w:t>NOTE:</w:t>
      </w:r>
      <w:r>
        <w:t xml:space="preserve"> To check the installed SAKM version run the following command on the system to check:</w:t>
      </w:r>
    </w:p>
    <w:p w14:paraId="6D65C906" w14:textId="2C2A38FF" w:rsidR="00722A32" w:rsidRPr="00166721" w:rsidRDefault="00722A32" w:rsidP="00722A32">
      <w:pPr>
        <w:ind w:left="720"/>
        <w:rPr>
          <w:rFonts w:ascii="Courier New" w:hAnsi="Courier New" w:cs="Courier New"/>
          <w:sz w:val="20"/>
          <w:szCs w:val="20"/>
        </w:rPr>
      </w:pPr>
      <w:r w:rsidRPr="00166721">
        <w:rPr>
          <w:rFonts w:ascii="Courier New" w:hAnsi="Courier New" w:cs="Courier New"/>
          <w:sz w:val="20"/>
          <w:szCs w:val="20"/>
        </w:rPr>
        <w:tab/>
        <w:t xml:space="preserve"># </w:t>
      </w:r>
      <w:r w:rsidR="00487D73">
        <w:rPr>
          <w:rFonts w:ascii="Courier New" w:hAnsi="Courier New" w:cs="Courier New"/>
          <w:sz w:val="20"/>
          <w:szCs w:val="20"/>
        </w:rPr>
        <w:t>rpm -qa | grep</w:t>
      </w:r>
      <w:r w:rsidRPr="00166721">
        <w:rPr>
          <w:rFonts w:ascii="Courier New" w:hAnsi="Courier New" w:cs="Courier New"/>
          <w:sz w:val="20"/>
          <w:szCs w:val="20"/>
        </w:rPr>
        <w:t xml:space="preserve"> refreshticket</w:t>
      </w:r>
    </w:p>
    <w:p w14:paraId="502B78EA" w14:textId="7644952C" w:rsidR="00487D73" w:rsidRDefault="00722A32" w:rsidP="003667C7">
      <w:pPr>
        <w:pStyle w:val="Heading5"/>
      </w:pPr>
      <w:bookmarkStart w:id="466" w:name="_Toc51142822"/>
      <w:bookmarkStart w:id="467" w:name="_Ref68780410"/>
      <w:bookmarkStart w:id="468" w:name="_Toc86994696"/>
      <w:bookmarkStart w:id="469" w:name="_Toc138075893"/>
      <w:r>
        <w:lastRenderedPageBreak/>
        <w:t>Verify SAKM Installed</w:t>
      </w:r>
      <w:bookmarkEnd w:id="466"/>
      <w:bookmarkEnd w:id="467"/>
      <w:bookmarkEnd w:id="468"/>
      <w:bookmarkEnd w:id="469"/>
    </w:p>
    <w:p w14:paraId="401BB298" w14:textId="10E7F587" w:rsidR="00487D73" w:rsidRDefault="00487D73" w:rsidP="00487D73">
      <w:r>
        <w:t>The SAKM package may be installed but not configured for the Elastic service account.  To verify that SAKM has been configured to refresh the Kerberos ticket for the Elastic service account do the following</w:t>
      </w:r>
      <w:r w:rsidR="00CC7FD3">
        <w:t xml:space="preserve"> on each Elastic VM:</w:t>
      </w:r>
    </w:p>
    <w:p w14:paraId="2DC2F42B" w14:textId="727261CE" w:rsidR="00CC7FD3" w:rsidRDefault="00CC7FD3" w:rsidP="00CC7FD3">
      <w:pPr>
        <w:pStyle w:val="ListParagraph"/>
        <w:numPr>
          <w:ilvl w:val="0"/>
          <w:numId w:val="139"/>
        </w:numPr>
      </w:pPr>
      <w:r>
        <w:t>Show the contents of the rerfre</w:t>
      </w:r>
      <w:r w:rsidR="00700C93">
        <w:t>h</w:t>
      </w:r>
      <w:r>
        <w:t>shit script:</w:t>
      </w:r>
    </w:p>
    <w:p w14:paraId="291F2328" w14:textId="77777777" w:rsidR="00700C93" w:rsidRDefault="00700C93" w:rsidP="003667C7">
      <w:pPr>
        <w:pStyle w:val="ListParagraph"/>
      </w:pPr>
    </w:p>
    <w:p w14:paraId="181ECF4F" w14:textId="62553A9D" w:rsidR="00CC7FD3" w:rsidRDefault="00CC7FD3" w:rsidP="00CC7FD3">
      <w:pPr>
        <w:pStyle w:val="ListParagraph"/>
      </w:pPr>
      <w:r>
        <w:t># cat /usr/local/sbin/refreshit</w:t>
      </w:r>
    </w:p>
    <w:p w14:paraId="606F4CDE" w14:textId="0F642302" w:rsidR="00CC7FD3" w:rsidRDefault="00CC7FD3" w:rsidP="00CC7FD3">
      <w:r>
        <w:tab/>
        <w:t xml:space="preserve">The output should look very similar to this: </w:t>
      </w:r>
    </w:p>
    <w:p w14:paraId="0F9FC3CB" w14:textId="4C3C422E" w:rsidR="003929FD" w:rsidRDefault="003929FD" w:rsidP="003667C7">
      <w:r>
        <w:rPr>
          <w:noProof/>
        </w:rPr>
        <w:drawing>
          <wp:inline distT="0" distB="0" distL="0" distR="0" wp14:anchorId="3EC3AA8A" wp14:editId="5607228D">
            <wp:extent cx="5943600" cy="1750695"/>
            <wp:effectExtent l="0" t="0" r="0" b="190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750695"/>
                    </a:xfrm>
                    <a:prstGeom prst="rect">
                      <a:avLst/>
                    </a:prstGeom>
                  </pic:spPr>
                </pic:pic>
              </a:graphicData>
            </a:graphic>
          </wp:inline>
        </w:drawing>
      </w:r>
    </w:p>
    <w:p w14:paraId="0516AEF3" w14:textId="0FA9F70F" w:rsidR="00CC7FD3" w:rsidRDefault="00700C93" w:rsidP="00CC7FD3">
      <w:pPr>
        <w:pStyle w:val="ListParagraph"/>
        <w:numPr>
          <w:ilvl w:val="0"/>
          <w:numId w:val="139"/>
        </w:numPr>
      </w:pPr>
      <w:r>
        <w:t>Validate that there is a line for the</w:t>
      </w:r>
      <w:r w:rsidR="001C2D92">
        <w:t xml:space="preserve"> Elastic service account </w:t>
      </w:r>
      <w:r w:rsidR="00891AE1">
        <w:t>used for the cluster.  The example above shows a line for the “00_elastic.svc” account.</w:t>
      </w:r>
    </w:p>
    <w:p w14:paraId="0677A11E" w14:textId="4991EEC4" w:rsidR="00891AE1" w:rsidRDefault="00891AE1" w:rsidP="00CC7FD3">
      <w:pPr>
        <w:pStyle w:val="ListParagraph"/>
        <w:numPr>
          <w:ilvl w:val="0"/>
          <w:numId w:val="139"/>
        </w:numPr>
      </w:pPr>
      <w:r>
        <w:t>Verify that this line is configured correctly by running it manually from the command line. Just cut and paste it.</w:t>
      </w:r>
    </w:p>
    <w:p w14:paraId="7E81B422" w14:textId="403B5AFF" w:rsidR="00891AE1" w:rsidRDefault="00891AE1" w:rsidP="00891AE1">
      <w:pPr>
        <w:pStyle w:val="ListParagraph"/>
      </w:pPr>
    </w:p>
    <w:p w14:paraId="401EC852" w14:textId="6EA597D1" w:rsidR="00891AE1" w:rsidRDefault="00891AE1" w:rsidP="003667C7">
      <w:pPr>
        <w:pStyle w:val="ListParagraph"/>
      </w:pPr>
      <w:r>
        <w:t>Example:</w:t>
      </w:r>
    </w:p>
    <w:p w14:paraId="2D6243FF" w14:textId="5554A582" w:rsidR="00891AE1" w:rsidRDefault="00891AE1" w:rsidP="00891AE1">
      <w:pPr>
        <w:pStyle w:val="ListParagraph"/>
        <w:ind w:firstLine="720"/>
      </w:pPr>
      <w:r>
        <w:t># /usr/local/sbin/refresh_tgt_tickets.sh -p 00_elastic.svc -r dcgs.mil</w:t>
      </w:r>
    </w:p>
    <w:p w14:paraId="2B5E44F1" w14:textId="59910E2D" w:rsidR="00891AE1" w:rsidRPr="003667C7" w:rsidRDefault="00891AE1" w:rsidP="003667C7">
      <w:pPr>
        <w:pStyle w:val="ListParagraph"/>
        <w:ind w:firstLine="720"/>
        <w:rPr>
          <w:color w:val="538135" w:themeColor="accent6" w:themeShade="BF"/>
        </w:rPr>
      </w:pPr>
      <w:r w:rsidRPr="003667C7">
        <w:rPr>
          <w:color w:val="538135" w:themeColor="accent6" w:themeShade="BF"/>
        </w:rPr>
        <w:t>success</w:t>
      </w:r>
    </w:p>
    <w:p w14:paraId="33EA338E" w14:textId="77919F6A" w:rsidR="00891AE1" w:rsidRDefault="00891AE1" w:rsidP="003667C7">
      <w:pPr>
        <w:pStyle w:val="ListParagraph"/>
        <w:numPr>
          <w:ilvl w:val="0"/>
          <w:numId w:val="139"/>
        </w:numPr>
      </w:pPr>
      <w:r>
        <w:t xml:space="preserve">Validate that “success” is </w:t>
      </w:r>
      <w:r w:rsidR="00567067">
        <w:t>returned.</w:t>
      </w:r>
    </w:p>
    <w:p w14:paraId="70DD4E3D" w14:textId="6E28FCA9" w:rsidR="00487D73" w:rsidRPr="00487D73" w:rsidRDefault="00487D73" w:rsidP="003667C7">
      <w:pPr>
        <w:pStyle w:val="ListParagraph"/>
      </w:pPr>
    </w:p>
    <w:p w14:paraId="259EDEF5" w14:textId="77777777" w:rsidR="00722A32" w:rsidRDefault="00722A32" w:rsidP="00722A32">
      <w:r>
        <w:t xml:space="preserve">If </w:t>
      </w:r>
      <w:r w:rsidRPr="004735EF">
        <w:rPr>
          <w:b/>
          <w:bCs/>
        </w:rPr>
        <w:t>success</w:t>
      </w:r>
      <w:r>
        <w:t xml:space="preserve"> is returned, then SAKM is configured on the VM.</w:t>
      </w:r>
    </w:p>
    <w:p w14:paraId="5ADC2588" w14:textId="5CBA3978" w:rsidR="00722A32" w:rsidRDefault="00722A32" w:rsidP="00722A32">
      <w:r>
        <w:t>If access is denied, ensure the permission on the file /usr/local/sbin/refresh_tgt_tickets.sh are set to read and execute for all users (i.e. 755). Incorrect permission may be caused by an improper SAKM version; again ensure you have at least refreshticket-1.0.5-1.</w:t>
      </w:r>
      <w:r w:rsidR="00567067">
        <w:t>1</w:t>
      </w:r>
      <w:r>
        <w:t>.noarch installed.</w:t>
      </w:r>
    </w:p>
    <w:p w14:paraId="6F3BA674" w14:textId="62262FBF" w:rsidR="00C01A31" w:rsidRPr="007A5E85" w:rsidRDefault="00C01A31" w:rsidP="00722A32">
      <w:r>
        <w:t>If SAKM is installed and working correctly on this VM move onto the next one to test, if it’s not working or not installed move onto the next section to Install/Configure SAKM.</w:t>
      </w:r>
    </w:p>
    <w:p w14:paraId="4A98CC04" w14:textId="54614FC9" w:rsidR="00722A32" w:rsidRDefault="00722A32" w:rsidP="00C01A31">
      <w:pPr>
        <w:pStyle w:val="Heading5"/>
      </w:pPr>
      <w:bookmarkStart w:id="470" w:name="_Toc51142823"/>
      <w:bookmarkStart w:id="471" w:name="_Toc86994697"/>
      <w:bookmarkStart w:id="472" w:name="_Toc138075894"/>
      <w:r>
        <w:t>Install/Configure SAKM</w:t>
      </w:r>
      <w:bookmarkEnd w:id="470"/>
      <w:bookmarkEnd w:id="471"/>
      <w:bookmarkEnd w:id="472"/>
      <w:r>
        <w:t xml:space="preserve"> </w:t>
      </w:r>
    </w:p>
    <w:p w14:paraId="343EB214" w14:textId="0EABA652" w:rsidR="00C01A31" w:rsidRPr="00C01A31" w:rsidRDefault="00C01A31" w:rsidP="003667C7">
      <w:r>
        <w:t>This section should only be executed if SAKM is not installed or working correctly on an Elastic or Logstash Instance.</w:t>
      </w:r>
    </w:p>
    <w:p w14:paraId="62D787B9" w14:textId="624DF373" w:rsidR="00722A32" w:rsidRPr="007A5E85" w:rsidRDefault="00C01A31" w:rsidP="003667C7">
      <w:pPr>
        <w:pStyle w:val="Heading6"/>
      </w:pPr>
      <w:bookmarkStart w:id="473" w:name="_Toc86994698"/>
      <w:r>
        <w:lastRenderedPageBreak/>
        <w:t xml:space="preserve"> </w:t>
      </w:r>
      <w:bookmarkStart w:id="474" w:name="_Toc138075895"/>
      <w:r w:rsidR="00722A32">
        <w:t>SAKM Install</w:t>
      </w:r>
      <w:bookmarkEnd w:id="473"/>
      <w:bookmarkEnd w:id="474"/>
    </w:p>
    <w:p w14:paraId="017EAEFC" w14:textId="77777777" w:rsidR="00722A32" w:rsidRPr="004735EF" w:rsidRDefault="00722A32" w:rsidP="00722A32">
      <w:pPr>
        <w:keepNext/>
        <w:keepLines/>
        <w:ind w:left="720"/>
        <w:rPr>
          <w:rFonts w:ascii="Courier New" w:hAnsi="Courier New" w:cs="Courier New"/>
          <w:sz w:val="20"/>
          <w:szCs w:val="20"/>
        </w:rPr>
      </w:pPr>
      <w:r w:rsidRPr="004735EF">
        <w:rPr>
          <w:rFonts w:ascii="Courier New" w:hAnsi="Courier New" w:cs="Courier New"/>
          <w:sz w:val="20"/>
          <w:szCs w:val="20"/>
        </w:rPr>
        <w:t># yum install refreshticket</w:t>
      </w:r>
    </w:p>
    <w:p w14:paraId="740BA6CD" w14:textId="65A439AD" w:rsidR="00722A32" w:rsidRPr="00252B18" w:rsidRDefault="00722A32" w:rsidP="00722A32">
      <w:r w:rsidRPr="0025526A">
        <w:rPr>
          <w:b/>
          <w:bCs/>
        </w:rPr>
        <w:t>NOTE:</w:t>
      </w:r>
      <w:r w:rsidRPr="00252B18">
        <w:t xml:space="preserve"> If repo for refreshticket is not available you can copy the refreshticket </w:t>
      </w:r>
      <w:r w:rsidRPr="000F51B6">
        <w:t>RPM</w:t>
      </w:r>
      <w:r w:rsidRPr="00252B18">
        <w:t xml:space="preserve"> to the host and run </w:t>
      </w:r>
      <w:r w:rsidRPr="0025526A">
        <w:rPr>
          <w:rFonts w:ascii="Courier New" w:hAnsi="Courier New" w:cs="Courier New"/>
          <w:sz w:val="20"/>
          <w:szCs w:val="20"/>
        </w:rPr>
        <w:t>rpm –i refreshticket-1.0.5-1.</w:t>
      </w:r>
      <w:r w:rsidR="00567067">
        <w:rPr>
          <w:rFonts w:ascii="Courier New" w:hAnsi="Courier New" w:cs="Courier New"/>
          <w:sz w:val="20"/>
          <w:szCs w:val="20"/>
        </w:rPr>
        <w:t>1</w:t>
      </w:r>
      <w:r w:rsidRPr="0025526A">
        <w:rPr>
          <w:rFonts w:ascii="Courier New" w:hAnsi="Courier New" w:cs="Courier New"/>
          <w:sz w:val="20"/>
          <w:szCs w:val="20"/>
        </w:rPr>
        <w:t>.noarch</w:t>
      </w:r>
    </w:p>
    <w:p w14:paraId="7E0AFB95" w14:textId="5BBE00E8" w:rsidR="00722A32" w:rsidRDefault="00C01A31" w:rsidP="003667C7">
      <w:pPr>
        <w:pStyle w:val="Heading6"/>
      </w:pPr>
      <w:bookmarkStart w:id="475" w:name="_Toc86994699"/>
      <w:r>
        <w:t xml:space="preserve"> </w:t>
      </w:r>
      <w:bookmarkStart w:id="476" w:name="_Toc138075896"/>
      <w:r w:rsidR="00722A32">
        <w:t>Create SAKM Keytab</w:t>
      </w:r>
      <w:bookmarkEnd w:id="475"/>
      <w:bookmarkEnd w:id="476"/>
    </w:p>
    <w:p w14:paraId="06628B47" w14:textId="77777777" w:rsidR="00722A32" w:rsidRDefault="00722A32" w:rsidP="00722A32">
      <w:r w:rsidRPr="00576228">
        <w:t>You can create a keytab file using the ktutil command</w:t>
      </w:r>
      <w:r>
        <w:t>.</w:t>
      </w:r>
    </w:p>
    <w:p w14:paraId="0D85D7EC" w14:textId="77777777" w:rsidR="00722A32" w:rsidRPr="00576228" w:rsidRDefault="00722A32" w:rsidP="00722A32">
      <w:pPr>
        <w:pStyle w:val="ListParagraph"/>
        <w:numPr>
          <w:ilvl w:val="0"/>
          <w:numId w:val="137"/>
        </w:numPr>
        <w:spacing w:after="120"/>
      </w:pPr>
      <w:r w:rsidRPr="00576228">
        <w:t>First, as root, create the directory where the keytab will reside</w:t>
      </w:r>
      <w:r>
        <w:t>.</w:t>
      </w:r>
    </w:p>
    <w:p w14:paraId="62B923E4" w14:textId="77777777" w:rsidR="00722A32" w:rsidRPr="006D5F7C" w:rsidRDefault="00722A32" w:rsidP="00722A32">
      <w:pPr>
        <w:spacing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mkdir /usr/local/etc/sakm/XX_elastic.svc</w:t>
      </w:r>
    </w:p>
    <w:p w14:paraId="73A2D3A4" w14:textId="77777777" w:rsidR="00722A32" w:rsidRPr="006D5F7C" w:rsidRDefault="00722A32" w:rsidP="00722A32">
      <w:pPr>
        <w:spacing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chown XX_elastic.svc /usr/local/etc/sakm/XX_elastic.svc</w:t>
      </w:r>
    </w:p>
    <w:p w14:paraId="489E3769" w14:textId="77777777" w:rsidR="00722A32" w:rsidRPr="006D5F7C" w:rsidRDefault="00722A32" w:rsidP="00722A32">
      <w:pPr>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chmod 700 /usr/local/etc/sakm/XX_elastic.svc</w:t>
      </w:r>
    </w:p>
    <w:p w14:paraId="78C0824B" w14:textId="77777777" w:rsidR="00722A32" w:rsidRPr="00576228" w:rsidRDefault="00722A32" w:rsidP="00722A32">
      <w:pPr>
        <w:pStyle w:val="ListParagraph"/>
        <w:keepNext/>
        <w:numPr>
          <w:ilvl w:val="0"/>
          <w:numId w:val="137"/>
        </w:numPr>
        <w:spacing w:after="120"/>
      </w:pPr>
      <w:r w:rsidRPr="00576228">
        <w:t>su to the AD account and run the ktutil command to create the keytab</w:t>
      </w:r>
      <w:r>
        <w:t>.</w:t>
      </w:r>
    </w:p>
    <w:p w14:paraId="0C537E92" w14:textId="77777777" w:rsidR="00722A32" w:rsidRPr="006D5F7C" w:rsidRDefault="00722A32" w:rsidP="00722A32">
      <w:pPr>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su – XX_elastic.svc</w:t>
      </w:r>
    </w:p>
    <w:p w14:paraId="7A2B5C4F" w14:textId="77777777" w:rsidR="00722A32" w:rsidRPr="006D5F7C" w:rsidRDefault="00722A32" w:rsidP="00722A32">
      <w:pPr>
        <w:spacing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ktutil</w:t>
      </w:r>
    </w:p>
    <w:p w14:paraId="6C814885" w14:textId="77777777" w:rsidR="00722A32" w:rsidRPr="006D5F7C" w:rsidRDefault="00722A32" w:rsidP="00722A32">
      <w:pPr>
        <w:spacing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&gt; addent -password -p XX_elastic.svc@&lt;REALM&gt; -k 1 -e aes256-cts-hmac-sha1-96</w:t>
      </w:r>
    </w:p>
    <w:p w14:paraId="36C8000B" w14:textId="77777777" w:rsidR="00722A32" w:rsidRPr="006D5F7C" w:rsidRDefault="00722A32" w:rsidP="00722A32">
      <w:pPr>
        <w:spacing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xml:space="preserve">  Enter password for XX_elastic.svc@&lt;REALM&gt;:</w:t>
      </w:r>
    </w:p>
    <w:p w14:paraId="31B664DD" w14:textId="77777777" w:rsidR="00722A32" w:rsidRPr="006D5F7C" w:rsidRDefault="00722A32" w:rsidP="00722A32">
      <w:pPr>
        <w:spacing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&gt; wkt /usr/local/etc/sakm/XX_elastic.svc/XX_elastic.svc.keytab</w:t>
      </w:r>
    </w:p>
    <w:p w14:paraId="3D4834F9" w14:textId="77777777" w:rsidR="00722A32" w:rsidRPr="006D5F7C" w:rsidRDefault="00722A32" w:rsidP="00722A32">
      <w:pPr>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&gt; exit</w:t>
      </w:r>
    </w:p>
    <w:p w14:paraId="16250143" w14:textId="77777777" w:rsidR="00722A32" w:rsidRPr="006D5F7C" w:rsidRDefault="00722A32" w:rsidP="00722A32">
      <w:pPr>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w:t>
      </w:r>
    </w:p>
    <w:p w14:paraId="24AE21C9" w14:textId="77777777" w:rsidR="00722A32" w:rsidRPr="00576228" w:rsidRDefault="00722A32" w:rsidP="00722A32">
      <w:pPr>
        <w:pStyle w:val="ListParagraph"/>
        <w:numPr>
          <w:ilvl w:val="0"/>
          <w:numId w:val="137"/>
        </w:numPr>
        <w:spacing w:after="120"/>
      </w:pPr>
      <w:r w:rsidRPr="00576228">
        <w:t>Change permissions</w:t>
      </w:r>
      <w:r>
        <w:t>.</w:t>
      </w:r>
    </w:p>
    <w:p w14:paraId="4752E992" w14:textId="77777777" w:rsidR="00722A32" w:rsidRPr="006D5F7C" w:rsidRDefault="00722A32" w:rsidP="00722A32">
      <w:pPr>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chmod 700 /usr/local/etc/sakm/XX_elastic.svc/XX_elastic.svc.keytab</w:t>
      </w:r>
    </w:p>
    <w:p w14:paraId="52D75FCD" w14:textId="77777777" w:rsidR="00722A32" w:rsidRPr="006D5F7C" w:rsidRDefault="00722A32" w:rsidP="00722A32">
      <w:pPr>
        <w:pStyle w:val="ListParagraph"/>
        <w:keepNext/>
        <w:numPr>
          <w:ilvl w:val="0"/>
          <w:numId w:val="137"/>
        </w:numPr>
        <w:spacing w:after="120"/>
      </w:pPr>
      <w:r w:rsidRPr="006D5F7C">
        <w:t>Test the keytab is working.</w:t>
      </w:r>
    </w:p>
    <w:p w14:paraId="2B832C8B" w14:textId="77777777" w:rsidR="00722A32" w:rsidRPr="006D5F7C" w:rsidRDefault="00722A32" w:rsidP="00722A32">
      <w:pPr>
        <w:keepNext/>
        <w:spacing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kinit XX_elastic.svc -k -t /usr/local/etc/sakm/XX_elastic.svc/XX_elastic.svc.keytab</w:t>
      </w:r>
    </w:p>
    <w:p w14:paraId="625087A4" w14:textId="77777777" w:rsidR="00722A32" w:rsidRPr="006D5F7C" w:rsidRDefault="00722A32" w:rsidP="00722A32">
      <w:pPr>
        <w:ind w:left="720"/>
        <w:rPr>
          <w:rFonts w:eastAsiaTheme="majorEastAsia"/>
        </w:rPr>
      </w:pPr>
      <w:r w:rsidRPr="006D5F7C">
        <w:rPr>
          <w:rFonts w:eastAsiaTheme="majorEastAsia"/>
        </w:rPr>
        <w:t># No errors should be returned</w:t>
      </w:r>
    </w:p>
    <w:p w14:paraId="467092CB" w14:textId="28362045" w:rsidR="00722A32" w:rsidRDefault="00C01A31" w:rsidP="003667C7">
      <w:pPr>
        <w:pStyle w:val="Heading6"/>
      </w:pPr>
      <w:bookmarkStart w:id="477" w:name="_Toc86994700"/>
      <w:r>
        <w:t xml:space="preserve"> </w:t>
      </w:r>
      <w:bookmarkStart w:id="478" w:name="_Toc138075897"/>
      <w:r w:rsidR="00722A32">
        <w:t>Set Up Background Management</w:t>
      </w:r>
      <w:bookmarkEnd w:id="477"/>
      <w:bookmarkEnd w:id="478"/>
    </w:p>
    <w:p w14:paraId="67BC4505" w14:textId="77777777" w:rsidR="00722A32" w:rsidRDefault="00722A32" w:rsidP="00722A32">
      <w:pPr>
        <w:rPr>
          <w:rFonts w:eastAsiaTheme="majorEastAsia"/>
        </w:rPr>
      </w:pPr>
      <w:r>
        <w:rPr>
          <w:rFonts w:eastAsiaTheme="majorEastAsia"/>
        </w:rPr>
        <w:t xml:space="preserve">The </w:t>
      </w:r>
      <w:r w:rsidRPr="00174346">
        <w:rPr>
          <w:rFonts w:eastAsiaTheme="majorEastAsia"/>
        </w:rPr>
        <w:t>Elastic</w:t>
      </w:r>
      <w:r>
        <w:rPr>
          <w:rFonts w:eastAsiaTheme="majorEastAsia"/>
        </w:rPr>
        <w:t xml:space="preserve"> service account must be added to the script that continually updates the Kerberos tickets. Run the following command:</w:t>
      </w:r>
    </w:p>
    <w:p w14:paraId="3CB0B166" w14:textId="77777777" w:rsidR="00722A32" w:rsidRPr="006D5F7C" w:rsidRDefault="00722A32" w:rsidP="00722A32">
      <w:pPr>
        <w:ind w:left="720"/>
        <w:rPr>
          <w:rFonts w:ascii="Courier New" w:hAnsi="Courier New" w:cs="Courier New"/>
          <w:sz w:val="20"/>
          <w:szCs w:val="20"/>
        </w:rPr>
      </w:pPr>
      <w:r w:rsidRPr="006D5F7C">
        <w:rPr>
          <w:rFonts w:ascii="Courier New" w:hAnsi="Courier New" w:cs="Courier New"/>
          <w:sz w:val="20"/>
          <w:szCs w:val="20"/>
        </w:rPr>
        <w:t xml:space="preserve"># refresh_tgt_tickets.sh -m –p XX_elastic.svc -r </w:t>
      </w:r>
      <w:r>
        <w:rPr>
          <w:rFonts w:ascii="Courier New" w:hAnsi="Courier New" w:cs="Courier New"/>
          <w:sz w:val="20"/>
          <w:szCs w:val="20"/>
        </w:rPr>
        <w:t>&lt;REALM&gt;</w:t>
      </w:r>
    </w:p>
    <w:p w14:paraId="61927510" w14:textId="77777777" w:rsidR="00722A32" w:rsidRDefault="00722A32" w:rsidP="00722A32">
      <w:pPr>
        <w:ind w:left="720"/>
      </w:pPr>
      <w:r w:rsidRPr="00576228">
        <w:t xml:space="preserve">Added "      /usr/local/sbin/refresh_tgt_tickets.sh -p </w:t>
      </w:r>
      <w:r>
        <w:t>XX_elastic</w:t>
      </w:r>
      <w:r w:rsidRPr="00576228">
        <w:t>.svc -r</w:t>
      </w:r>
      <w:r>
        <w:t xml:space="preserve"> </w:t>
      </w:r>
      <w:r w:rsidRPr="0093340E">
        <w:rPr>
          <w:sz w:val="20"/>
          <w:szCs w:val="20"/>
        </w:rPr>
        <w:t>&lt;REALM&gt;"</w:t>
      </w:r>
      <w:r w:rsidRPr="00576228">
        <w:t xml:space="preserve"> to /usr/local/sbin/refreshit</w:t>
      </w:r>
    </w:p>
    <w:p w14:paraId="4AA1CCF0" w14:textId="77777777" w:rsidR="00722A32" w:rsidRDefault="00722A32" w:rsidP="00722A32">
      <w:pPr>
        <w:rPr>
          <w:rFonts w:eastAsiaTheme="majorEastAsia"/>
          <w:b/>
          <w:bCs/>
        </w:rPr>
      </w:pPr>
      <w:r w:rsidRPr="00166721">
        <w:rPr>
          <w:b/>
          <w:bCs/>
        </w:rPr>
        <w:t>NOTE:</w:t>
      </w:r>
      <w:r w:rsidRPr="00166721">
        <w:rPr>
          <w:rFonts w:eastAsiaTheme="majorEastAsia"/>
        </w:rPr>
        <w:t xml:space="preserve"> &lt;REALM&gt; will be replaced with the machine</w:t>
      </w:r>
      <w:r>
        <w:rPr>
          <w:rFonts w:eastAsiaTheme="majorEastAsia"/>
        </w:rPr>
        <w:t>’</w:t>
      </w:r>
      <w:r w:rsidRPr="00166721">
        <w:rPr>
          <w:rFonts w:eastAsiaTheme="majorEastAsia"/>
        </w:rPr>
        <w:t xml:space="preserve">s REALM. If the entry already exists for the Elastic service account, running the command will not do anything and the script will return </w:t>
      </w:r>
      <w:r w:rsidRPr="00166721">
        <w:rPr>
          <w:rFonts w:eastAsiaTheme="majorEastAsia"/>
          <w:b/>
          <w:bCs/>
        </w:rPr>
        <w:t>Entry exists in refreshit script – No Update Necessary!</w:t>
      </w:r>
    </w:p>
    <w:p w14:paraId="3C400322" w14:textId="77777777" w:rsidR="00722A32" w:rsidRDefault="00722A32" w:rsidP="00722A32">
      <w:pPr>
        <w:rPr>
          <w:rFonts w:eastAsiaTheme="majorEastAsia"/>
          <w:b/>
          <w:bCs/>
        </w:rPr>
      </w:pPr>
      <w:r>
        <w:rPr>
          <w:rFonts w:eastAsiaTheme="majorEastAsia"/>
          <w:b/>
          <w:bCs/>
        </w:rPr>
        <w:lastRenderedPageBreak/>
        <w:t xml:space="preserve">NOTE: </w:t>
      </w:r>
      <w:r>
        <w:rPr>
          <w:rFonts w:eastAsiaTheme="majorEastAsia"/>
          <w:bCs/>
        </w:rPr>
        <w:t>If</w:t>
      </w:r>
      <w:r w:rsidRPr="00892BED">
        <w:rPr>
          <w:rFonts w:eastAsiaTheme="majorEastAsia"/>
          <w:bCs/>
        </w:rPr>
        <w:t xml:space="preserve"> the script was updated, it must be stopped and restarted because the refreshit script is already running using the previous file content.</w:t>
      </w:r>
    </w:p>
    <w:p w14:paraId="7EC4F10F" w14:textId="77777777" w:rsidR="00722A32" w:rsidRPr="00892BED" w:rsidRDefault="00722A32" w:rsidP="00722A32">
      <w:pPr>
        <w:spacing w:before="240"/>
        <w:ind w:left="432"/>
        <w:rPr>
          <w:rFonts w:ascii="Courier New" w:eastAsiaTheme="majorEastAsia" w:hAnsi="Courier New" w:cs="Courier New"/>
          <w:sz w:val="20"/>
          <w:szCs w:val="20"/>
        </w:rPr>
      </w:pPr>
      <w:r w:rsidRPr="00892BED">
        <w:rPr>
          <w:rFonts w:ascii="Courier New" w:eastAsiaTheme="majorEastAsia" w:hAnsi="Courier New" w:cs="Courier New"/>
          <w:sz w:val="20"/>
          <w:szCs w:val="20"/>
        </w:rPr>
        <w:t># pkill refreshit</w:t>
      </w:r>
    </w:p>
    <w:p w14:paraId="6460D81D" w14:textId="77777777" w:rsidR="00722A32" w:rsidRPr="00892BED" w:rsidRDefault="00722A32" w:rsidP="00722A32">
      <w:pPr>
        <w:spacing w:before="240"/>
        <w:ind w:left="432"/>
        <w:rPr>
          <w:rFonts w:ascii="Courier New" w:eastAsiaTheme="majorEastAsia" w:hAnsi="Courier New" w:cs="Courier New"/>
          <w:sz w:val="20"/>
          <w:szCs w:val="20"/>
        </w:rPr>
      </w:pPr>
      <w:r w:rsidRPr="00892BED">
        <w:rPr>
          <w:rFonts w:ascii="Courier New" w:eastAsiaTheme="majorEastAsia" w:hAnsi="Courier New" w:cs="Courier New"/>
          <w:sz w:val="20"/>
          <w:szCs w:val="20"/>
        </w:rPr>
        <w:t xml:space="preserve"># /etc/rc.local </w:t>
      </w:r>
    </w:p>
    <w:p w14:paraId="1D5DF0F7" w14:textId="31DCB2AD" w:rsidR="00E94D3F" w:rsidRDefault="00E94D3F"/>
    <w:p w14:paraId="49C8D3C7" w14:textId="77777777" w:rsidR="00B23D65" w:rsidRDefault="00B23D65" w:rsidP="003667C7">
      <w:pPr>
        <w:pStyle w:val="Heading4"/>
      </w:pPr>
      <w:bookmarkStart w:id="479" w:name="_Toc101526120"/>
      <w:bookmarkStart w:id="480" w:name="_Toc138075898"/>
      <w:bookmarkStart w:id="481" w:name="_Hlk100564203"/>
      <w:r>
        <w:t>Device Monitoring</w:t>
      </w:r>
      <w:bookmarkEnd w:id="479"/>
      <w:bookmarkEnd w:id="480"/>
      <w:r>
        <w:t xml:space="preserve"> </w:t>
      </w:r>
    </w:p>
    <w:p w14:paraId="387155E8" w14:textId="302BE58F" w:rsidR="00B23D65" w:rsidRPr="00F12640" w:rsidRDefault="00B23D65" w:rsidP="00B23D65">
      <w:r w:rsidRPr="006361E4">
        <w:rPr>
          <w:b/>
          <w:bCs/>
        </w:rPr>
        <w:t>NOTE</w:t>
      </w:r>
      <w:r>
        <w:t xml:space="preserve">: This prerequisite is not for the </w:t>
      </w:r>
      <w:r w:rsidR="00A916B5">
        <w:t>installation</w:t>
      </w:r>
      <w:r>
        <w:t xml:space="preserve"> of Elastic but for the configuration of devices to be monitored. This information should be available before setting up devices to be monitored in section</w:t>
      </w:r>
      <w:r w:rsidR="00A916B5">
        <w:t xml:space="preserve"> </w:t>
      </w:r>
      <w:r w:rsidR="00A916B5">
        <w:fldChar w:fldCharType="begin"/>
      </w:r>
      <w:r w:rsidR="00A916B5">
        <w:instrText xml:space="preserve"> REF _Ref135748341 \r \h </w:instrText>
      </w:r>
      <w:r w:rsidR="00A916B5">
        <w:fldChar w:fldCharType="separate"/>
      </w:r>
      <w:r w:rsidR="00651143">
        <w:t>5.4.6.1.6</w:t>
      </w:r>
      <w:r w:rsidR="00A916B5">
        <w:fldChar w:fldCharType="end"/>
      </w:r>
      <w:r>
        <w:t>. An Infrastructure SME will be required to obtain or configure usernames and passwords on devices.</w:t>
      </w:r>
    </w:p>
    <w:p w14:paraId="6EF96C3C" w14:textId="77777777" w:rsidR="00B23D65" w:rsidRDefault="00B23D65" w:rsidP="00B23D65">
      <w:r>
        <w:t>This implementation of Elastic provides the ability to monitor infrastructure devices on DCGS. During the install process, the installer will be asked to provide either SNMP or Rest usernames and credentials to allow querying of data from specific devices. It is a prerequisite of configuring each device that is to be monitored that it has the correct access configured. Some devices are accessed using SNMP and others via a Rest API; the following table shows the devices that are currently supported and the means of access.</w:t>
      </w:r>
    </w:p>
    <w:p w14:paraId="71BA3A85" w14:textId="718AC7F8" w:rsidR="00B23D65" w:rsidRDefault="00B23D65" w:rsidP="00B23D65">
      <w:pPr>
        <w:pStyle w:val="Caption"/>
        <w:keepNext/>
        <w:spacing w:after="120"/>
      </w:pPr>
      <w:bookmarkStart w:id="482" w:name="_Toc101525792"/>
      <w:bookmarkStart w:id="483" w:name="_Toc135913160"/>
      <w:bookmarkStart w:id="484" w:name="_Toc135913173"/>
      <w:r>
        <w:t xml:space="preserve">Table </w:t>
      </w:r>
      <w:fldSimple w:instr=" SEQ Table \* ARABIC ">
        <w:r w:rsidR="00651143">
          <w:rPr>
            <w:noProof/>
          </w:rPr>
          <w:t>7</w:t>
        </w:r>
      </w:fldSimple>
      <w:r>
        <w:t xml:space="preserve"> Supported Devices and Access Types</w:t>
      </w:r>
      <w:bookmarkEnd w:id="482"/>
      <w:bookmarkEnd w:id="483"/>
      <w:bookmarkEnd w:id="484"/>
    </w:p>
    <w:tbl>
      <w:tblPr>
        <w:tblStyle w:val="TableGridLight"/>
        <w:tblW w:w="0" w:type="auto"/>
        <w:tblInd w:w="1525" w:type="dxa"/>
        <w:tblLook w:val="04A0" w:firstRow="1" w:lastRow="0" w:firstColumn="1" w:lastColumn="0" w:noHBand="0" w:noVBand="1"/>
      </w:tblPr>
      <w:tblGrid>
        <w:gridCol w:w="3150"/>
        <w:gridCol w:w="3240"/>
      </w:tblGrid>
      <w:tr w:rsidR="00B23D65" w:rsidRPr="009B3C49" w14:paraId="4DC642AC" w14:textId="77777777" w:rsidTr="004C21B2">
        <w:tc>
          <w:tcPr>
            <w:tcW w:w="3150" w:type="dxa"/>
          </w:tcPr>
          <w:p w14:paraId="106402EB" w14:textId="77777777" w:rsidR="00B23D65" w:rsidRPr="009B3C49" w:rsidRDefault="00B23D65" w:rsidP="004C21B2">
            <w:pPr>
              <w:spacing w:after="0"/>
              <w:jc w:val="center"/>
              <w:rPr>
                <w:rFonts w:asciiTheme="minorHAnsi" w:hAnsiTheme="minorHAnsi" w:cstheme="minorHAnsi"/>
                <w:b/>
                <w:bCs/>
                <w:color w:val="003366"/>
              </w:rPr>
            </w:pPr>
            <w:r w:rsidRPr="009B3C49">
              <w:rPr>
                <w:rFonts w:asciiTheme="minorHAnsi" w:hAnsiTheme="minorHAnsi" w:cstheme="minorHAnsi"/>
                <w:b/>
                <w:bCs/>
                <w:color w:val="003366"/>
              </w:rPr>
              <w:t>Device</w:t>
            </w:r>
          </w:p>
        </w:tc>
        <w:tc>
          <w:tcPr>
            <w:tcW w:w="3240" w:type="dxa"/>
          </w:tcPr>
          <w:p w14:paraId="67D0BBEC" w14:textId="77777777" w:rsidR="00B23D65" w:rsidRPr="009B3C49" w:rsidRDefault="00B23D65" w:rsidP="004C21B2">
            <w:pPr>
              <w:spacing w:after="0"/>
              <w:jc w:val="center"/>
              <w:rPr>
                <w:rFonts w:asciiTheme="minorHAnsi" w:hAnsiTheme="minorHAnsi" w:cstheme="minorHAnsi"/>
                <w:b/>
                <w:bCs/>
                <w:color w:val="003366"/>
              </w:rPr>
            </w:pPr>
            <w:r w:rsidRPr="009B3C49">
              <w:rPr>
                <w:rFonts w:asciiTheme="minorHAnsi" w:hAnsiTheme="minorHAnsi" w:cstheme="minorHAnsi"/>
                <w:b/>
                <w:bCs/>
                <w:color w:val="003366"/>
              </w:rPr>
              <w:t>Access Type</w:t>
            </w:r>
          </w:p>
        </w:tc>
      </w:tr>
      <w:tr w:rsidR="00B23D65" w:rsidRPr="009B3C49" w14:paraId="2D215083" w14:textId="77777777" w:rsidTr="004C21B2">
        <w:tc>
          <w:tcPr>
            <w:tcW w:w="3150" w:type="dxa"/>
          </w:tcPr>
          <w:p w14:paraId="49F89694"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XtremIO</w:t>
            </w:r>
          </w:p>
        </w:tc>
        <w:tc>
          <w:tcPr>
            <w:tcW w:w="3240" w:type="dxa"/>
          </w:tcPr>
          <w:p w14:paraId="60B57A4A"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Rest API</w:t>
            </w:r>
          </w:p>
        </w:tc>
      </w:tr>
      <w:tr w:rsidR="00B23D65" w:rsidRPr="009B3C49" w14:paraId="3D48B699" w14:textId="77777777" w:rsidTr="004C21B2">
        <w:tc>
          <w:tcPr>
            <w:tcW w:w="3150" w:type="dxa"/>
          </w:tcPr>
          <w:p w14:paraId="721A6D15"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Isilon</w:t>
            </w:r>
          </w:p>
        </w:tc>
        <w:tc>
          <w:tcPr>
            <w:tcW w:w="3240" w:type="dxa"/>
          </w:tcPr>
          <w:p w14:paraId="7AD7A102"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Rest API</w:t>
            </w:r>
          </w:p>
        </w:tc>
      </w:tr>
      <w:tr w:rsidR="00B23D65" w:rsidRPr="009B3C49" w14:paraId="18E2B2D4" w14:textId="77777777" w:rsidTr="004C21B2">
        <w:tc>
          <w:tcPr>
            <w:tcW w:w="3150" w:type="dxa"/>
          </w:tcPr>
          <w:p w14:paraId="2991E293"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Data Domain</w:t>
            </w:r>
          </w:p>
        </w:tc>
        <w:tc>
          <w:tcPr>
            <w:tcW w:w="3240" w:type="dxa"/>
          </w:tcPr>
          <w:p w14:paraId="5CADF6D2"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SNMP</w:t>
            </w:r>
          </w:p>
        </w:tc>
      </w:tr>
      <w:tr w:rsidR="00B23D65" w:rsidRPr="009B3C49" w14:paraId="1A22BB8C" w14:textId="77777777" w:rsidTr="004C21B2">
        <w:tc>
          <w:tcPr>
            <w:tcW w:w="3150" w:type="dxa"/>
          </w:tcPr>
          <w:p w14:paraId="4BF32F01"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Cisco Switches</w:t>
            </w:r>
          </w:p>
        </w:tc>
        <w:tc>
          <w:tcPr>
            <w:tcW w:w="3240" w:type="dxa"/>
          </w:tcPr>
          <w:p w14:paraId="4B5F17D9"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SNMP</w:t>
            </w:r>
          </w:p>
        </w:tc>
      </w:tr>
      <w:tr w:rsidR="00B23D65" w:rsidRPr="009B3C49" w14:paraId="65211107" w14:textId="77777777" w:rsidTr="004C21B2">
        <w:tc>
          <w:tcPr>
            <w:tcW w:w="3150" w:type="dxa"/>
          </w:tcPr>
          <w:p w14:paraId="4181A9EC"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Fx2 Chassis</w:t>
            </w:r>
          </w:p>
        </w:tc>
        <w:tc>
          <w:tcPr>
            <w:tcW w:w="3240" w:type="dxa"/>
          </w:tcPr>
          <w:p w14:paraId="2660A830"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SNMP</w:t>
            </w:r>
          </w:p>
        </w:tc>
      </w:tr>
      <w:tr w:rsidR="00B23D65" w:rsidRPr="009B3C49" w14:paraId="7B75ADE7" w14:textId="77777777" w:rsidTr="004C21B2">
        <w:tc>
          <w:tcPr>
            <w:tcW w:w="3150" w:type="dxa"/>
          </w:tcPr>
          <w:p w14:paraId="40972058"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Fc6xx Blades</w:t>
            </w:r>
          </w:p>
        </w:tc>
        <w:tc>
          <w:tcPr>
            <w:tcW w:w="3240" w:type="dxa"/>
          </w:tcPr>
          <w:p w14:paraId="00C0B1E7"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SNMP</w:t>
            </w:r>
          </w:p>
        </w:tc>
      </w:tr>
      <w:tr w:rsidR="00B23D65" w:rsidRPr="009B3C49" w14:paraId="18E9A194" w14:textId="77777777" w:rsidTr="004C21B2">
        <w:trPr>
          <w:trHeight w:val="70"/>
        </w:trPr>
        <w:tc>
          <w:tcPr>
            <w:tcW w:w="3150" w:type="dxa"/>
          </w:tcPr>
          <w:p w14:paraId="6C9D5F97"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R6xx Servers</w:t>
            </w:r>
          </w:p>
        </w:tc>
        <w:tc>
          <w:tcPr>
            <w:tcW w:w="3240" w:type="dxa"/>
          </w:tcPr>
          <w:p w14:paraId="6C692627" w14:textId="77777777" w:rsidR="00B23D65" w:rsidRPr="009B3C49" w:rsidRDefault="00B23D65" w:rsidP="004C21B2">
            <w:pPr>
              <w:spacing w:after="0"/>
              <w:jc w:val="center"/>
              <w:rPr>
                <w:rFonts w:asciiTheme="minorHAnsi" w:hAnsiTheme="minorHAnsi" w:cstheme="minorHAnsi"/>
              </w:rPr>
            </w:pPr>
            <w:r w:rsidRPr="009B3C49">
              <w:rPr>
                <w:rFonts w:asciiTheme="minorHAnsi" w:hAnsiTheme="minorHAnsi" w:cstheme="minorHAnsi"/>
              </w:rPr>
              <w:t>SNMP</w:t>
            </w:r>
          </w:p>
        </w:tc>
      </w:tr>
    </w:tbl>
    <w:p w14:paraId="55E86489" w14:textId="77777777" w:rsidR="00B23D65" w:rsidRDefault="00B23D65" w:rsidP="00B23D65"/>
    <w:p w14:paraId="4F65B755" w14:textId="77777777" w:rsidR="00B23D65" w:rsidRDefault="00B23D65" w:rsidP="00B23D65">
      <w:r>
        <w:t>Device Information needed to monitor XtremIO, Isilon and Data Domain devices:</w:t>
      </w:r>
    </w:p>
    <w:p w14:paraId="0C37105F" w14:textId="77777777" w:rsidR="00B23D65" w:rsidRDefault="00B23D65" w:rsidP="00B23D65">
      <w:pPr>
        <w:pStyle w:val="ListParagraph"/>
        <w:numPr>
          <w:ilvl w:val="0"/>
          <w:numId w:val="52"/>
        </w:numPr>
      </w:pPr>
      <w:r>
        <w:t>URL – This is the URL to access the device’s web interface.</w:t>
      </w:r>
    </w:p>
    <w:p w14:paraId="377BD3D8" w14:textId="77777777" w:rsidR="00B23D65" w:rsidRDefault="00B23D65" w:rsidP="00B23D65">
      <w:pPr>
        <w:pStyle w:val="ListParagraph"/>
        <w:numPr>
          <w:ilvl w:val="0"/>
          <w:numId w:val="52"/>
        </w:numPr>
      </w:pPr>
      <w:r>
        <w:t>Username – Username to access the device via REST API.</w:t>
      </w:r>
    </w:p>
    <w:p w14:paraId="247ADC50" w14:textId="77777777" w:rsidR="00B23D65" w:rsidRDefault="00B23D65" w:rsidP="00B23D65">
      <w:pPr>
        <w:pStyle w:val="ListParagraph"/>
        <w:numPr>
          <w:ilvl w:val="0"/>
          <w:numId w:val="52"/>
        </w:numPr>
      </w:pPr>
      <w:r>
        <w:t>Password – Password for Username.</w:t>
      </w:r>
    </w:p>
    <w:p w14:paraId="1862B08C" w14:textId="77777777" w:rsidR="00B23D65" w:rsidRDefault="00B23D65" w:rsidP="00B23D65">
      <w:pPr>
        <w:pStyle w:val="ListParagraph"/>
        <w:numPr>
          <w:ilvl w:val="0"/>
          <w:numId w:val="52"/>
        </w:numPr>
      </w:pPr>
      <w:r>
        <w:t>Display Name – Short unique description of device (ex: ech-isilon, ech-xtremio).</w:t>
      </w:r>
    </w:p>
    <w:p w14:paraId="1D1BA947" w14:textId="77777777" w:rsidR="00B23D65" w:rsidRDefault="00B23D65" w:rsidP="00B23D65">
      <w:pPr>
        <w:pStyle w:val="ListParagraph"/>
        <w:numPr>
          <w:ilvl w:val="0"/>
          <w:numId w:val="52"/>
        </w:numPr>
      </w:pPr>
      <w:r>
        <w:t>Host – DNS resolvable name or IP address of host (ex: u00av01xms1).</w:t>
      </w:r>
    </w:p>
    <w:p w14:paraId="4939C808" w14:textId="77777777" w:rsidR="00B23D65" w:rsidRDefault="00B23D65" w:rsidP="00B23D65">
      <w:r>
        <w:t>Device Information needed to monitor Cisco switches, fx2 chassis, fc6xx and r6xx blades:</w:t>
      </w:r>
    </w:p>
    <w:p w14:paraId="48BBC06F" w14:textId="77777777" w:rsidR="00B23D65" w:rsidRDefault="00B23D65" w:rsidP="00B23D65">
      <w:pPr>
        <w:pStyle w:val="ListParagraph"/>
        <w:numPr>
          <w:ilvl w:val="0"/>
          <w:numId w:val="53"/>
        </w:numPr>
      </w:pPr>
      <w:r>
        <w:t>URL – This is the URL to access the device’s web interface (CMC, IDRAC, Cisco Prime).</w:t>
      </w:r>
    </w:p>
    <w:p w14:paraId="65D240E2" w14:textId="77777777" w:rsidR="00B23D65" w:rsidRDefault="00B23D65" w:rsidP="00B23D65">
      <w:pPr>
        <w:pStyle w:val="ListParagraph"/>
        <w:numPr>
          <w:ilvl w:val="0"/>
          <w:numId w:val="53"/>
        </w:numPr>
      </w:pPr>
      <w:r>
        <w:t>Username – Username to access the device via SNMP.</w:t>
      </w:r>
    </w:p>
    <w:p w14:paraId="4E1000C8" w14:textId="77777777" w:rsidR="00B23D65" w:rsidRDefault="00B23D65" w:rsidP="00B23D65">
      <w:pPr>
        <w:pStyle w:val="ListParagraph"/>
        <w:numPr>
          <w:ilvl w:val="0"/>
          <w:numId w:val="53"/>
        </w:numPr>
      </w:pPr>
      <w:r>
        <w:t>Password – Authentication Password for Username.</w:t>
      </w:r>
    </w:p>
    <w:p w14:paraId="56FADAF6" w14:textId="77777777" w:rsidR="00B23D65" w:rsidRDefault="00B23D65" w:rsidP="00B23D65">
      <w:pPr>
        <w:pStyle w:val="ListParagraph"/>
        <w:numPr>
          <w:ilvl w:val="0"/>
          <w:numId w:val="53"/>
        </w:numPr>
      </w:pPr>
      <w:r>
        <w:lastRenderedPageBreak/>
        <w:t>Priv Password – Privacy Password for Username.</w:t>
      </w:r>
    </w:p>
    <w:p w14:paraId="70AEF531" w14:textId="77777777" w:rsidR="00B23D65" w:rsidRDefault="00B23D65" w:rsidP="00B23D65">
      <w:pPr>
        <w:pStyle w:val="ListParagraph"/>
        <w:numPr>
          <w:ilvl w:val="0"/>
          <w:numId w:val="53"/>
        </w:numPr>
      </w:pPr>
      <w:r>
        <w:t>Display Name – Short unique description of device (ex: ech-fx2, ech-5k).</w:t>
      </w:r>
    </w:p>
    <w:p w14:paraId="0301533D" w14:textId="77777777" w:rsidR="00B23D65" w:rsidRDefault="00B23D65" w:rsidP="00B23D65">
      <w:pPr>
        <w:pStyle w:val="ListParagraph"/>
        <w:numPr>
          <w:ilvl w:val="0"/>
          <w:numId w:val="53"/>
        </w:numPr>
      </w:pPr>
      <w:r>
        <w:t>Host – DNS resolvable name or IP address of host (ex: u00av01xms1).</w:t>
      </w:r>
    </w:p>
    <w:p w14:paraId="64E2F724" w14:textId="77777777" w:rsidR="00B23D65" w:rsidRDefault="00B23D65" w:rsidP="00B23D65">
      <w:pPr>
        <w:ind w:left="360"/>
      </w:pPr>
      <w:r w:rsidRPr="006361E4">
        <w:rPr>
          <w:b/>
          <w:bCs/>
        </w:rPr>
        <w:t>NOTE</w:t>
      </w:r>
      <w:r>
        <w:t>: Because we are using SNMP v3 there are two passwords required.</w:t>
      </w:r>
    </w:p>
    <w:p w14:paraId="723011D2" w14:textId="77777777" w:rsidR="00B23D65" w:rsidRDefault="00B23D65" w:rsidP="00B23D65">
      <w:r>
        <w:t>SNMP and Rest Access are not Elastic-specific and can easily be tested using the following commands for each device. The following table provides test commands that can be used to verify access to each device type.</w:t>
      </w:r>
    </w:p>
    <w:p w14:paraId="39288BCB" w14:textId="18B302B2" w:rsidR="00B23D65" w:rsidRPr="00705F71" w:rsidRDefault="00B23D65" w:rsidP="00B23D65">
      <w:pPr>
        <w:pStyle w:val="Caption"/>
        <w:spacing w:after="120"/>
      </w:pPr>
      <w:bookmarkStart w:id="485" w:name="_Toc101525793"/>
      <w:bookmarkStart w:id="486" w:name="_Toc135913161"/>
      <w:bookmarkStart w:id="487" w:name="_Toc135913174"/>
      <w:r w:rsidRPr="00705F71">
        <w:t xml:space="preserve">Table </w:t>
      </w:r>
      <w:fldSimple w:instr=" SEQ Table \* ARABIC ">
        <w:r w:rsidR="00651143">
          <w:rPr>
            <w:noProof/>
          </w:rPr>
          <w:t>8</w:t>
        </w:r>
      </w:fldSimple>
      <w:r w:rsidRPr="00705F71">
        <w:t xml:space="preserve"> Access test command per device</w:t>
      </w:r>
      <w:bookmarkEnd w:id="485"/>
      <w:bookmarkEnd w:id="486"/>
      <w:bookmarkEnd w:id="487"/>
    </w:p>
    <w:tbl>
      <w:tblPr>
        <w:tblStyle w:val="TableGridLight"/>
        <w:tblW w:w="0" w:type="auto"/>
        <w:tblLook w:val="04A0" w:firstRow="1" w:lastRow="0" w:firstColumn="1" w:lastColumn="0" w:noHBand="0" w:noVBand="1"/>
      </w:tblPr>
      <w:tblGrid>
        <w:gridCol w:w="1795"/>
        <w:gridCol w:w="7555"/>
      </w:tblGrid>
      <w:tr w:rsidR="00B23D65" w:rsidRPr="009B3C49" w14:paraId="18DD7184" w14:textId="77777777" w:rsidTr="004C21B2">
        <w:tc>
          <w:tcPr>
            <w:tcW w:w="1795" w:type="dxa"/>
            <w:shd w:val="clear" w:color="auto" w:fill="F0F0F0"/>
          </w:tcPr>
          <w:p w14:paraId="6387B0CD" w14:textId="77777777" w:rsidR="00B23D65" w:rsidRPr="009B3C49" w:rsidRDefault="00B23D65" w:rsidP="004C21B2">
            <w:pPr>
              <w:spacing w:after="0"/>
              <w:jc w:val="center"/>
              <w:rPr>
                <w:rFonts w:asciiTheme="minorHAnsi" w:hAnsiTheme="minorHAnsi" w:cstheme="minorHAnsi"/>
                <w:b/>
                <w:bCs/>
                <w:color w:val="003366"/>
              </w:rPr>
            </w:pPr>
            <w:r w:rsidRPr="009B3C49">
              <w:rPr>
                <w:rFonts w:asciiTheme="minorHAnsi" w:hAnsiTheme="minorHAnsi" w:cstheme="minorHAnsi"/>
                <w:b/>
                <w:bCs/>
                <w:color w:val="003366"/>
              </w:rPr>
              <w:t>Device</w:t>
            </w:r>
          </w:p>
        </w:tc>
        <w:tc>
          <w:tcPr>
            <w:tcW w:w="7555" w:type="dxa"/>
            <w:shd w:val="clear" w:color="auto" w:fill="F0F0F0"/>
          </w:tcPr>
          <w:p w14:paraId="6796A24E" w14:textId="77777777" w:rsidR="00B23D65" w:rsidRPr="009B3C49" w:rsidRDefault="00B23D65" w:rsidP="004C21B2">
            <w:pPr>
              <w:spacing w:after="0"/>
              <w:jc w:val="center"/>
              <w:rPr>
                <w:rFonts w:asciiTheme="minorHAnsi" w:hAnsiTheme="minorHAnsi" w:cstheme="minorHAnsi"/>
                <w:b/>
                <w:bCs/>
                <w:color w:val="003366"/>
              </w:rPr>
            </w:pPr>
            <w:r w:rsidRPr="009B3C49">
              <w:rPr>
                <w:rFonts w:asciiTheme="minorHAnsi" w:hAnsiTheme="minorHAnsi" w:cstheme="minorHAnsi"/>
                <w:b/>
                <w:bCs/>
                <w:color w:val="003366"/>
              </w:rPr>
              <w:t>Command Used to Test Access</w:t>
            </w:r>
          </w:p>
        </w:tc>
      </w:tr>
      <w:tr w:rsidR="00B23D65" w:rsidRPr="00705F71" w14:paraId="40EA1C93" w14:textId="77777777" w:rsidTr="004C21B2">
        <w:tc>
          <w:tcPr>
            <w:tcW w:w="1795" w:type="dxa"/>
          </w:tcPr>
          <w:p w14:paraId="02588D01" w14:textId="77777777" w:rsidR="00B23D65" w:rsidRPr="00705F71" w:rsidRDefault="00B23D65" w:rsidP="004C21B2">
            <w:pPr>
              <w:spacing w:after="0"/>
              <w:rPr>
                <w:rFonts w:asciiTheme="minorHAnsi" w:hAnsiTheme="minorHAnsi" w:cstheme="minorHAnsi"/>
              </w:rPr>
            </w:pPr>
            <w:r w:rsidRPr="00705F71">
              <w:rPr>
                <w:rFonts w:asciiTheme="minorHAnsi" w:hAnsiTheme="minorHAnsi" w:cstheme="minorHAnsi"/>
              </w:rPr>
              <w:t>Data Domain</w:t>
            </w:r>
          </w:p>
        </w:tc>
        <w:tc>
          <w:tcPr>
            <w:tcW w:w="7555" w:type="dxa"/>
          </w:tcPr>
          <w:p w14:paraId="1A260DBF" w14:textId="77777777" w:rsidR="00B23D65" w:rsidRPr="00B21ADA" w:rsidRDefault="00B23D65" w:rsidP="004C21B2">
            <w:pPr>
              <w:spacing w:after="0"/>
              <w:rPr>
                <w:rFonts w:asciiTheme="minorHAnsi" w:hAnsiTheme="minorHAnsi" w:cstheme="minorHAnsi"/>
              </w:rPr>
            </w:pPr>
            <w:r w:rsidRPr="00B21ADA">
              <w:rPr>
                <w:rFonts w:asciiTheme="minorHAnsi" w:eastAsia="Times New Roman" w:hAnsiTheme="minorHAnsi" w:cstheme="minorHAnsi"/>
                <w:color w:val="000000"/>
                <w:bdr w:val="none" w:sz="0" w:space="0" w:color="auto" w:frame="1"/>
                <w:shd w:val="clear" w:color="auto" w:fill="FFFFFF"/>
              </w:rPr>
              <w:t>snmpwalk -v3 -l authPriv -u &lt;username&gt; -a SHA -A &lt;auth password&gt; -x AES -X &lt;priv password&gt; &lt;IP of Datadomain&gt;:161</w:t>
            </w:r>
            <w:r w:rsidRPr="00B21ADA">
              <w:rPr>
                <w:rFonts w:asciiTheme="minorHAnsi" w:eastAsia="Times New Roman" w:hAnsiTheme="minorHAnsi" w:cstheme="minorHAnsi"/>
                <w:color w:val="000000"/>
              </w:rPr>
              <w:t> 1.3.6.1.4.1.19746.1.13.1</w:t>
            </w:r>
          </w:p>
        </w:tc>
      </w:tr>
      <w:tr w:rsidR="00B23D65" w:rsidRPr="00705F71" w14:paraId="3515F8A5" w14:textId="77777777" w:rsidTr="004C21B2">
        <w:tc>
          <w:tcPr>
            <w:tcW w:w="1795" w:type="dxa"/>
          </w:tcPr>
          <w:p w14:paraId="7057091E" w14:textId="77777777" w:rsidR="00B23D65" w:rsidRPr="00705F71" w:rsidRDefault="00B23D65" w:rsidP="004C21B2">
            <w:pPr>
              <w:spacing w:after="0"/>
              <w:rPr>
                <w:rFonts w:asciiTheme="minorHAnsi" w:hAnsiTheme="minorHAnsi" w:cstheme="minorHAnsi"/>
              </w:rPr>
            </w:pPr>
            <w:r w:rsidRPr="00705F71">
              <w:rPr>
                <w:rFonts w:asciiTheme="minorHAnsi" w:eastAsia="Times New Roman" w:hAnsiTheme="minorHAnsi" w:cstheme="minorHAnsi"/>
                <w:color w:val="000000"/>
              </w:rPr>
              <w:t>Cisco Switches</w:t>
            </w:r>
          </w:p>
        </w:tc>
        <w:tc>
          <w:tcPr>
            <w:tcW w:w="7555" w:type="dxa"/>
          </w:tcPr>
          <w:p w14:paraId="5605BC4F" w14:textId="77777777" w:rsidR="00B23D65" w:rsidRPr="00B21ADA" w:rsidRDefault="00B23D65" w:rsidP="004C21B2">
            <w:pPr>
              <w:spacing w:after="0"/>
              <w:rPr>
                <w:rFonts w:asciiTheme="minorHAnsi" w:hAnsiTheme="minorHAnsi" w:cstheme="minorHAnsi"/>
              </w:rPr>
            </w:pPr>
            <w:r w:rsidRPr="00B21ADA">
              <w:rPr>
                <w:rFonts w:asciiTheme="minorHAnsi" w:eastAsia="Times New Roman" w:hAnsiTheme="minorHAnsi" w:cstheme="minorHAnsi"/>
                <w:color w:val="000000"/>
              </w:rPr>
              <w:t>snmpwalk -v3 -l authPriv -u &lt;username&gt; -a SHA -A &lt;auth password&gt; -x AES -X &lt;priv password&gt; &lt;IP of Switch&gt;:161 1.3.6.1.4.1.9.9.109.1.1.1.1</w:t>
            </w:r>
          </w:p>
        </w:tc>
      </w:tr>
      <w:tr w:rsidR="00B23D65" w:rsidRPr="00705F71" w14:paraId="7F24AFC0" w14:textId="77777777" w:rsidTr="004C21B2">
        <w:tc>
          <w:tcPr>
            <w:tcW w:w="1795" w:type="dxa"/>
          </w:tcPr>
          <w:p w14:paraId="26F09288" w14:textId="77777777" w:rsidR="00B23D65" w:rsidRPr="00705F71" w:rsidRDefault="00B23D65" w:rsidP="004C21B2">
            <w:pPr>
              <w:spacing w:after="0"/>
              <w:rPr>
                <w:rFonts w:asciiTheme="minorHAnsi" w:hAnsiTheme="minorHAnsi" w:cstheme="minorHAnsi"/>
              </w:rPr>
            </w:pPr>
            <w:r w:rsidRPr="00705F71">
              <w:rPr>
                <w:rFonts w:asciiTheme="minorHAnsi" w:hAnsiTheme="minorHAnsi" w:cstheme="minorHAnsi"/>
              </w:rPr>
              <w:t>Fx2/FC630/R630</w:t>
            </w:r>
          </w:p>
        </w:tc>
        <w:tc>
          <w:tcPr>
            <w:tcW w:w="7555" w:type="dxa"/>
          </w:tcPr>
          <w:p w14:paraId="763234E8" w14:textId="77777777" w:rsidR="00B23D65" w:rsidRPr="00B21ADA" w:rsidRDefault="00B23D65" w:rsidP="004C21B2">
            <w:pPr>
              <w:spacing w:after="0"/>
              <w:rPr>
                <w:rFonts w:asciiTheme="minorHAnsi" w:hAnsiTheme="minorHAnsi" w:cstheme="minorHAnsi"/>
              </w:rPr>
            </w:pPr>
            <w:r w:rsidRPr="00B21ADA">
              <w:rPr>
                <w:rFonts w:asciiTheme="minorHAnsi" w:eastAsia="Times New Roman" w:hAnsiTheme="minorHAnsi" w:cstheme="minorHAnsi"/>
                <w:color w:val="000000"/>
              </w:rPr>
              <w:t>snmpwalk  -v3 -l authPriv -u &lt;username&gt; -a SHA -A &lt;auth password&gt; -x AES -X &lt;priv password&gt; &lt;IP of device&gt;:161 1.3.6.1.4.1.674.10892.2.2.1</w:t>
            </w:r>
          </w:p>
        </w:tc>
      </w:tr>
      <w:tr w:rsidR="00B23D65" w:rsidRPr="00705F71" w14:paraId="63A6A98F" w14:textId="77777777" w:rsidTr="004C21B2">
        <w:tc>
          <w:tcPr>
            <w:tcW w:w="1795" w:type="dxa"/>
          </w:tcPr>
          <w:p w14:paraId="3D77422D" w14:textId="77777777" w:rsidR="00B23D65" w:rsidRPr="00705F71" w:rsidRDefault="00B23D65" w:rsidP="004C21B2">
            <w:pPr>
              <w:spacing w:after="0"/>
              <w:rPr>
                <w:rFonts w:asciiTheme="minorHAnsi" w:hAnsiTheme="minorHAnsi" w:cstheme="minorHAnsi"/>
              </w:rPr>
            </w:pPr>
            <w:r w:rsidRPr="00705F71">
              <w:rPr>
                <w:rFonts w:asciiTheme="minorHAnsi" w:hAnsiTheme="minorHAnsi" w:cstheme="minorHAnsi"/>
              </w:rPr>
              <w:t>Isilon</w:t>
            </w:r>
          </w:p>
        </w:tc>
        <w:tc>
          <w:tcPr>
            <w:tcW w:w="7555" w:type="dxa"/>
          </w:tcPr>
          <w:p w14:paraId="233281B4" w14:textId="77777777" w:rsidR="00B23D65" w:rsidRPr="00B21ADA" w:rsidRDefault="00B23D65" w:rsidP="004C21B2">
            <w:pPr>
              <w:spacing w:after="0"/>
              <w:rPr>
                <w:rFonts w:asciiTheme="minorHAnsi" w:hAnsiTheme="minorHAnsi" w:cstheme="minorHAnsi"/>
              </w:rPr>
            </w:pPr>
            <w:r w:rsidRPr="00B21ADA">
              <w:rPr>
                <w:rFonts w:asciiTheme="minorHAnsi" w:eastAsia="Times New Roman" w:hAnsiTheme="minorHAnsi" w:cstheme="minorHAnsi"/>
                <w:color w:val="000000"/>
              </w:rPr>
              <w:t>curl -v -XGET -k -u '&lt;username&gt;:&lt;password'  'https://&lt;Isilon IP&gt;:8080/platform/8/protocols/nfs/exports' | python -m json.tool</w:t>
            </w:r>
          </w:p>
        </w:tc>
      </w:tr>
      <w:tr w:rsidR="00B23D65" w:rsidRPr="00705F71" w14:paraId="6135E2B4" w14:textId="77777777" w:rsidTr="004C21B2">
        <w:tc>
          <w:tcPr>
            <w:tcW w:w="1795" w:type="dxa"/>
          </w:tcPr>
          <w:p w14:paraId="0BC3C49E" w14:textId="77777777" w:rsidR="00B23D65" w:rsidRPr="00705F71" w:rsidRDefault="00B23D65" w:rsidP="004C21B2">
            <w:pPr>
              <w:spacing w:after="0"/>
              <w:rPr>
                <w:rFonts w:asciiTheme="minorHAnsi" w:hAnsiTheme="minorHAnsi" w:cstheme="minorHAnsi"/>
              </w:rPr>
            </w:pPr>
            <w:r w:rsidRPr="00705F71">
              <w:rPr>
                <w:rFonts w:asciiTheme="minorHAnsi" w:hAnsiTheme="minorHAnsi" w:cstheme="minorHAnsi"/>
              </w:rPr>
              <w:t>XtremIO</w:t>
            </w:r>
          </w:p>
        </w:tc>
        <w:tc>
          <w:tcPr>
            <w:tcW w:w="7555" w:type="dxa"/>
          </w:tcPr>
          <w:p w14:paraId="705AA9ED" w14:textId="77777777" w:rsidR="00B23D65" w:rsidRPr="00B21ADA" w:rsidRDefault="00B23D65" w:rsidP="004C21B2">
            <w:pPr>
              <w:spacing w:after="0"/>
              <w:rPr>
                <w:rFonts w:asciiTheme="minorHAnsi" w:hAnsiTheme="minorHAnsi" w:cstheme="minorHAnsi"/>
              </w:rPr>
            </w:pPr>
            <w:r w:rsidRPr="00B21ADA">
              <w:rPr>
                <w:rFonts w:asciiTheme="minorHAnsi" w:eastAsia="Times New Roman" w:hAnsiTheme="minorHAnsi" w:cstheme="minorHAnsi"/>
                <w:color w:val="000000"/>
                <w:bdr w:val="none" w:sz="0" w:space="0" w:color="auto" w:frame="1"/>
              </w:rPr>
              <w:t>curl -v -XGET -k -u '&lt;username&gt;:&lt;password&gt;’  'https://&lt;xtremIO hostname or IP&gt;/api/json/v2/types/events'</w:t>
            </w:r>
          </w:p>
        </w:tc>
      </w:tr>
      <w:bookmarkEnd w:id="481"/>
    </w:tbl>
    <w:p w14:paraId="4CD1164B" w14:textId="51F22D1A" w:rsidR="00A10FDF" w:rsidRDefault="00A10FDF" w:rsidP="003667C7"/>
    <w:p w14:paraId="34D27AA8" w14:textId="5CDAE9B3" w:rsidR="00C36EFD" w:rsidRDefault="00CD51FA" w:rsidP="003667C7">
      <w:pPr>
        <w:pStyle w:val="Heading3"/>
      </w:pPr>
      <w:bookmarkStart w:id="488" w:name="_Toc138075899"/>
      <w:r>
        <w:t>Final pre checks</w:t>
      </w:r>
      <w:bookmarkEnd w:id="488"/>
    </w:p>
    <w:p w14:paraId="09B8538E" w14:textId="77777777" w:rsidR="00C36EFD" w:rsidRDefault="00C36EFD" w:rsidP="00C36EFD">
      <w:r>
        <w:t xml:space="preserve">Assumptions: At this point all VMs for </w:t>
      </w:r>
      <w:r w:rsidRPr="00174346">
        <w:t>Elastic</w:t>
      </w:r>
      <w:r>
        <w:t xml:space="preserve"> have been allocated, joined to Puppet, and </w:t>
      </w:r>
      <w:r w:rsidRPr="00A94C8D">
        <w:t>SAKM has been installed.</w:t>
      </w:r>
    </w:p>
    <w:p w14:paraId="7F6A1DDD" w14:textId="77777777" w:rsidR="00C36EFD" w:rsidRPr="00E33601" w:rsidRDefault="00C36EFD" w:rsidP="00C36EFD">
      <w:r w:rsidRPr="00E33601">
        <w:rPr>
          <w:b/>
          <w:bCs/>
        </w:rPr>
        <w:t>NOTE:</w:t>
      </w:r>
      <w:r>
        <w:t xml:space="preserve"> </w:t>
      </w:r>
      <w:r w:rsidRPr="00E33601">
        <w:t>The NFS share requires a Kerberos ticket to access.</w:t>
      </w:r>
      <w:r>
        <w:t xml:space="preserve"> </w:t>
      </w:r>
      <w:r w:rsidRPr="00E33601">
        <w:t xml:space="preserve">This ticket is currently maintained by the refreshit script that was put in place by </w:t>
      </w:r>
      <w:r>
        <w:t>SAKM.</w:t>
      </w:r>
    </w:p>
    <w:p w14:paraId="250898BB" w14:textId="77777777" w:rsidR="00C36EFD" w:rsidRPr="00E33601" w:rsidRDefault="00C36EFD" w:rsidP="00C36EFD">
      <w:r w:rsidRPr="00E33601">
        <w:t xml:space="preserve">These install instructions are for installing </w:t>
      </w:r>
      <w:r w:rsidRPr="0044299B">
        <w:rPr>
          <w:b/>
          <w:bCs/>
        </w:rPr>
        <w:t>Enterprise Elasticsearch</w:t>
      </w:r>
      <w:r w:rsidRPr="00E33601">
        <w:t>.</w:t>
      </w:r>
      <w:r>
        <w:t xml:space="preserve"> </w:t>
      </w:r>
      <w:r w:rsidRPr="00E33601">
        <w:t>If a previous version of Elastic is running in this environment</w:t>
      </w:r>
      <w:r>
        <w:t>,</w:t>
      </w:r>
      <w:r w:rsidRPr="00E33601">
        <w:t xml:space="preserve"> the cluster and all Elastic components must be removed before proceeding. </w:t>
      </w:r>
    </w:p>
    <w:p w14:paraId="55D7F1B5" w14:textId="77777777" w:rsidR="00C36EFD" w:rsidRPr="00E33601" w:rsidRDefault="00C36EFD" w:rsidP="00C36EFD">
      <w:pPr>
        <w:rPr>
          <w:b/>
        </w:rPr>
      </w:pPr>
      <w:r w:rsidRPr="003667C7">
        <w:rPr>
          <w:b/>
          <w:color w:val="C00000"/>
        </w:rPr>
        <w:t xml:space="preserve">STOP </w:t>
      </w:r>
      <w:r w:rsidRPr="00E33601">
        <w:rPr>
          <w:b/>
        </w:rPr>
        <w:t>– If you are installing new nodes</w:t>
      </w:r>
      <w:r>
        <w:rPr>
          <w:b/>
        </w:rPr>
        <w:t>,</w:t>
      </w:r>
      <w:r w:rsidRPr="00E33601">
        <w:rPr>
          <w:b/>
        </w:rPr>
        <w:t xml:space="preserve"> do you have PKI certificates for them?</w:t>
      </w:r>
    </w:p>
    <w:p w14:paraId="58609A4C" w14:textId="0759376A" w:rsidR="00C36EFD" w:rsidRPr="0044299B" w:rsidRDefault="00C36EFD" w:rsidP="00C36EFD">
      <w:pPr>
        <w:rPr>
          <w:bCs/>
        </w:rPr>
      </w:pPr>
      <w:r w:rsidRPr="0044299B">
        <w:rPr>
          <w:bCs/>
        </w:rPr>
        <w:t xml:space="preserve">Prior to performing the installation, all PKI certs must be available in the </w:t>
      </w:r>
      <w:r w:rsidRPr="0044299B">
        <w:rPr>
          <w:b/>
        </w:rPr>
        <w:t>certs</w:t>
      </w:r>
      <w:r w:rsidRPr="0044299B">
        <w:rPr>
          <w:bCs/>
        </w:rPr>
        <w:t xml:space="preserve"> directory in the Elastic repo.</w:t>
      </w:r>
    </w:p>
    <w:p w14:paraId="0D0C44E2" w14:textId="77777777" w:rsidR="00C36EFD" w:rsidRPr="00E33601" w:rsidRDefault="00C36EFD" w:rsidP="00C36EFD">
      <w:pPr>
        <w:rPr>
          <w:b/>
          <w:color w:val="C00000"/>
        </w:rPr>
      </w:pPr>
      <w:r>
        <w:rPr>
          <w:b/>
          <w:color w:val="C00000"/>
        </w:rPr>
        <w:t xml:space="preserve">IMPORTANT: </w:t>
      </w:r>
      <w:r w:rsidRPr="00E33601">
        <w:rPr>
          <w:b/>
          <w:color w:val="C00000"/>
        </w:rPr>
        <w:t>THE INSTALL ORDER MATTERS</w:t>
      </w:r>
    </w:p>
    <w:p w14:paraId="2ABB3B77" w14:textId="77777777" w:rsidR="00C36EFD" w:rsidRDefault="00C36EFD" w:rsidP="00C36EFD">
      <w:r>
        <w:t xml:space="preserve">When installing Elastic and its components, the order of installation matters. The following sections give instructions on installing the different components of Elastic. Use the following as a guide on the order to execute each section. </w:t>
      </w:r>
    </w:p>
    <w:p w14:paraId="6BE501E5" w14:textId="77777777" w:rsidR="00C36EFD" w:rsidRDefault="00C36EFD" w:rsidP="00C36EFD">
      <w:pPr>
        <w:pStyle w:val="ListParagraph"/>
        <w:numPr>
          <w:ilvl w:val="0"/>
          <w:numId w:val="140"/>
        </w:numPr>
      </w:pPr>
      <w:r>
        <w:t xml:space="preserve">Copy Elasticsearch, Logstash, and Kibana </w:t>
      </w:r>
      <w:r w:rsidRPr="000F51B6">
        <w:t>RPM</w:t>
      </w:r>
      <w:r>
        <w:t xml:space="preserve">s to </w:t>
      </w:r>
      <w:r w:rsidRPr="00174346">
        <w:t>Elastic</w:t>
      </w:r>
      <w:r>
        <w:t xml:space="preserve"> repository and rebuild.</w:t>
      </w:r>
    </w:p>
    <w:p w14:paraId="4B869AD6" w14:textId="77777777" w:rsidR="00C36EFD" w:rsidRDefault="00C36EFD" w:rsidP="00C36EFD">
      <w:pPr>
        <w:pStyle w:val="ListParagraph"/>
        <w:numPr>
          <w:ilvl w:val="0"/>
          <w:numId w:val="140"/>
        </w:numPr>
      </w:pPr>
      <w:r>
        <w:t>Install Elasticsearch; ensure cluster is at 100% health.</w:t>
      </w:r>
    </w:p>
    <w:p w14:paraId="05EEEC45" w14:textId="77777777" w:rsidR="00C36EFD" w:rsidRDefault="00C36EFD" w:rsidP="00C36EFD">
      <w:pPr>
        <w:pStyle w:val="ListParagraph"/>
        <w:numPr>
          <w:ilvl w:val="0"/>
          <w:numId w:val="140"/>
        </w:numPr>
      </w:pPr>
      <w:r>
        <w:lastRenderedPageBreak/>
        <w:t>Install all Kibana instances.</w:t>
      </w:r>
    </w:p>
    <w:p w14:paraId="39EAD574" w14:textId="77777777" w:rsidR="00C36EFD" w:rsidRDefault="00C36EFD" w:rsidP="00C36EFD">
      <w:pPr>
        <w:pStyle w:val="ListParagraph"/>
        <w:numPr>
          <w:ilvl w:val="0"/>
          <w:numId w:val="140"/>
        </w:numPr>
      </w:pPr>
      <w:r>
        <w:t>Load Roles.</w:t>
      </w:r>
    </w:p>
    <w:p w14:paraId="010B9A70" w14:textId="2E655A5F" w:rsidR="00C36EFD" w:rsidRDefault="00C36EFD" w:rsidP="00C36EFD">
      <w:pPr>
        <w:pStyle w:val="ListParagraph"/>
        <w:numPr>
          <w:ilvl w:val="0"/>
          <w:numId w:val="140"/>
        </w:numPr>
      </w:pPr>
      <w:r>
        <w:t>Load Role Mappings.</w:t>
      </w:r>
    </w:p>
    <w:p w14:paraId="0148B001" w14:textId="3C2D9FDA" w:rsidR="00B23D65" w:rsidRDefault="00B23D65" w:rsidP="00C36EFD">
      <w:pPr>
        <w:pStyle w:val="ListParagraph"/>
        <w:numPr>
          <w:ilvl w:val="0"/>
          <w:numId w:val="140"/>
        </w:numPr>
      </w:pPr>
      <w:r>
        <w:t>Validate Active Directory Login</w:t>
      </w:r>
    </w:p>
    <w:p w14:paraId="35305F41" w14:textId="508EF520" w:rsidR="00C36EFD" w:rsidRDefault="00C36EFD" w:rsidP="00C36EFD">
      <w:pPr>
        <w:pStyle w:val="ListParagraph"/>
        <w:numPr>
          <w:ilvl w:val="0"/>
          <w:numId w:val="140"/>
        </w:numPr>
      </w:pPr>
      <w:r>
        <w:t>Load Audit Settings.</w:t>
      </w:r>
    </w:p>
    <w:p w14:paraId="175EA44B" w14:textId="2E279EB1" w:rsidR="00B23D65" w:rsidRDefault="00B23D65" w:rsidP="00C36EFD">
      <w:pPr>
        <w:pStyle w:val="ListParagraph"/>
        <w:numPr>
          <w:ilvl w:val="0"/>
          <w:numId w:val="140"/>
        </w:numPr>
      </w:pPr>
      <w:r>
        <w:t>Add License</w:t>
      </w:r>
    </w:p>
    <w:p w14:paraId="40FFC10C" w14:textId="079CA9BA" w:rsidR="00B23D65" w:rsidRDefault="00B23D65" w:rsidP="00C36EFD">
      <w:pPr>
        <w:pStyle w:val="ListParagraph"/>
        <w:numPr>
          <w:ilvl w:val="0"/>
          <w:numId w:val="140"/>
        </w:numPr>
      </w:pPr>
      <w:r>
        <w:t>Update ingest pipelines</w:t>
      </w:r>
    </w:p>
    <w:p w14:paraId="1BC30CAB" w14:textId="77777777" w:rsidR="00C36EFD" w:rsidRDefault="00C36EFD" w:rsidP="00C36EFD">
      <w:pPr>
        <w:pStyle w:val="ListParagraph"/>
        <w:numPr>
          <w:ilvl w:val="0"/>
          <w:numId w:val="140"/>
        </w:numPr>
      </w:pPr>
      <w:r>
        <w:t>Load Templates.</w:t>
      </w:r>
    </w:p>
    <w:p w14:paraId="24C9C91D" w14:textId="77777777" w:rsidR="00C36EFD" w:rsidRDefault="00C36EFD" w:rsidP="00C36EFD">
      <w:pPr>
        <w:pStyle w:val="ListParagraph"/>
        <w:numPr>
          <w:ilvl w:val="0"/>
          <w:numId w:val="140"/>
        </w:numPr>
      </w:pPr>
      <w:r>
        <w:t>Load Spaces &amp; Saved Objects.</w:t>
      </w:r>
    </w:p>
    <w:p w14:paraId="6C351637" w14:textId="6B433967" w:rsidR="00C36EFD" w:rsidRDefault="00C36EFD" w:rsidP="00C36EFD">
      <w:pPr>
        <w:pStyle w:val="ListParagraph"/>
        <w:numPr>
          <w:ilvl w:val="0"/>
          <w:numId w:val="140"/>
        </w:numPr>
      </w:pPr>
      <w:r>
        <w:t xml:space="preserve">Load Index </w:t>
      </w:r>
      <w:r w:rsidR="00B23D65">
        <w:t>Lifecycle</w:t>
      </w:r>
      <w:r>
        <w:t xml:space="preserve"> Management Policy.</w:t>
      </w:r>
    </w:p>
    <w:p w14:paraId="4BA238C6" w14:textId="13B8E714" w:rsidR="00C36EFD" w:rsidRDefault="00C36EFD" w:rsidP="00C36EFD">
      <w:pPr>
        <w:pStyle w:val="ListParagraph"/>
        <w:numPr>
          <w:ilvl w:val="0"/>
          <w:numId w:val="140"/>
        </w:numPr>
      </w:pPr>
      <w:r>
        <w:t>Bootstrap the initial write indexes.</w:t>
      </w:r>
    </w:p>
    <w:p w14:paraId="3785AEE7" w14:textId="4B2D9359" w:rsidR="00B23D65" w:rsidRDefault="00B23D65" w:rsidP="00C36EFD">
      <w:pPr>
        <w:pStyle w:val="ListParagraph"/>
        <w:numPr>
          <w:ilvl w:val="0"/>
          <w:numId w:val="140"/>
        </w:numPr>
      </w:pPr>
      <w:r>
        <w:t>Setup snapshot lifecycle management</w:t>
      </w:r>
    </w:p>
    <w:p w14:paraId="2968DEAB" w14:textId="77777777" w:rsidR="00C36EFD" w:rsidRDefault="00C36EFD" w:rsidP="00C36EFD">
      <w:pPr>
        <w:pStyle w:val="ListParagraph"/>
        <w:numPr>
          <w:ilvl w:val="0"/>
          <w:numId w:val="140"/>
        </w:numPr>
      </w:pPr>
      <w:r>
        <w:t>Load Enterprise Services Centralized pipelines into Elastic.</w:t>
      </w:r>
    </w:p>
    <w:p w14:paraId="15DEA44D" w14:textId="795FAB51" w:rsidR="00B23D65" w:rsidRDefault="00B23D65" w:rsidP="00C36EFD">
      <w:pPr>
        <w:pStyle w:val="ListParagraph"/>
        <w:numPr>
          <w:ilvl w:val="0"/>
          <w:numId w:val="140"/>
        </w:numPr>
      </w:pPr>
      <w:r>
        <w:t>Install health data watcher</w:t>
      </w:r>
    </w:p>
    <w:p w14:paraId="3F2D143D" w14:textId="65D77634" w:rsidR="00C36EFD" w:rsidRDefault="00C36EFD" w:rsidP="00C36EFD">
      <w:pPr>
        <w:pStyle w:val="ListParagraph"/>
        <w:numPr>
          <w:ilvl w:val="0"/>
          <w:numId w:val="140"/>
        </w:numPr>
      </w:pPr>
      <w:r>
        <w:t>Install all Logstash instances (All Sites) and verify they are running.</w:t>
      </w:r>
    </w:p>
    <w:p w14:paraId="59E7E4FE" w14:textId="77777777" w:rsidR="00A916B5" w:rsidRDefault="00A916B5" w:rsidP="00C36EFD">
      <w:pPr>
        <w:pStyle w:val="ListParagraph"/>
        <w:numPr>
          <w:ilvl w:val="0"/>
          <w:numId w:val="140"/>
        </w:numPr>
      </w:pPr>
      <w:r>
        <w:t>Verify Role Mappings and Roles</w:t>
      </w:r>
    </w:p>
    <w:p w14:paraId="26F82200" w14:textId="77777777" w:rsidR="00A916B5" w:rsidRDefault="00A916B5" w:rsidP="00C36EFD">
      <w:pPr>
        <w:pStyle w:val="ListParagraph"/>
        <w:numPr>
          <w:ilvl w:val="0"/>
          <w:numId w:val="140"/>
        </w:numPr>
      </w:pPr>
      <w:r>
        <w:t>Remove unneeded accounts</w:t>
      </w:r>
    </w:p>
    <w:p w14:paraId="0C85DF9A" w14:textId="77777777" w:rsidR="00A916B5" w:rsidRDefault="00A916B5" w:rsidP="00C36EFD">
      <w:pPr>
        <w:pStyle w:val="ListParagraph"/>
        <w:numPr>
          <w:ilvl w:val="0"/>
          <w:numId w:val="140"/>
        </w:numPr>
      </w:pPr>
      <w:r>
        <w:t>Install beats</w:t>
      </w:r>
    </w:p>
    <w:p w14:paraId="02D5B7F6" w14:textId="088C8048" w:rsidR="00C36EFD" w:rsidRDefault="00A916B5" w:rsidP="00C36EFD">
      <w:pPr>
        <w:pStyle w:val="ListParagraph"/>
        <w:numPr>
          <w:ilvl w:val="0"/>
          <w:numId w:val="140"/>
        </w:numPr>
      </w:pPr>
      <w:r>
        <w:t>Setup forwarding of Linux syslog</w:t>
      </w:r>
    </w:p>
    <w:p w14:paraId="2CB9A43A" w14:textId="65C9B369" w:rsidR="00A916B5" w:rsidRDefault="00A916B5" w:rsidP="00C36EFD">
      <w:pPr>
        <w:pStyle w:val="ListParagraph"/>
        <w:numPr>
          <w:ilvl w:val="0"/>
          <w:numId w:val="140"/>
        </w:numPr>
      </w:pPr>
      <w:r>
        <w:t>Setup site specific Ingest</w:t>
      </w:r>
    </w:p>
    <w:p w14:paraId="6392C256" w14:textId="77777777" w:rsidR="00C36EFD" w:rsidRPr="00E33601" w:rsidRDefault="00C36EFD" w:rsidP="00C36EFD">
      <w:pPr>
        <w:rPr>
          <w:b/>
          <w:color w:val="C00000"/>
        </w:rPr>
      </w:pPr>
      <w:r w:rsidRPr="00E33601">
        <w:rPr>
          <w:b/>
          <w:color w:val="C00000"/>
        </w:rPr>
        <w:t>STOP - DO NOT PROCEED WITHOUT THE INSTALL DIRECTORY ON THE REPO</w:t>
      </w:r>
    </w:p>
    <w:p w14:paraId="10365BA6" w14:textId="2291D3FF" w:rsidR="00C36EFD" w:rsidRPr="00E33601" w:rsidRDefault="00C36EFD" w:rsidP="00C36EFD">
      <w:r w:rsidRPr="00E33601">
        <w:t xml:space="preserve">Before proceeding ensure that the install directory has been copied to the </w:t>
      </w:r>
      <w:r w:rsidRPr="00174346">
        <w:t>Elastic</w:t>
      </w:r>
      <w:r w:rsidRPr="00E33601">
        <w:t xml:space="preserve"> repo. The directory should be in the </w:t>
      </w:r>
      <w:r w:rsidRPr="006767D9">
        <w:rPr>
          <w:b/>
          <w:bCs/>
        </w:rPr>
        <w:t>/var/www/html/yum/elastic</w:t>
      </w:r>
      <w:r w:rsidRPr="00E33601">
        <w:t xml:space="preserve"> repo directory and should be named </w:t>
      </w:r>
      <w:r w:rsidRPr="006767D9">
        <w:rPr>
          <w:b/>
          <w:bCs/>
        </w:rPr>
        <w:t>install</w:t>
      </w:r>
      <w:r w:rsidRPr="00E33601">
        <w:t>.</w:t>
      </w:r>
      <w:r>
        <w:t xml:space="preserve"> </w:t>
      </w:r>
      <w:r w:rsidRPr="00E33601">
        <w:t xml:space="preserve">The contents of the directory should match the description in </w:t>
      </w:r>
      <w:r>
        <w:t>S</w:t>
      </w:r>
      <w:r w:rsidRPr="00E33601">
        <w:t xml:space="preserve">ection </w:t>
      </w:r>
      <w:r w:rsidR="004F28D8">
        <w:t>4.3</w:t>
      </w:r>
      <w:r w:rsidRPr="00E33601">
        <w:t>.</w:t>
      </w:r>
    </w:p>
    <w:p w14:paraId="1066B331" w14:textId="77777777" w:rsidR="00C36EFD" w:rsidRDefault="00C36EFD" w:rsidP="00C36EFD">
      <w:r w:rsidRPr="0041380A">
        <w:t xml:space="preserve">If </w:t>
      </w:r>
      <w:r>
        <w:t>possible,</w:t>
      </w:r>
      <w:r w:rsidRPr="0041380A">
        <w:t xml:space="preserve"> use MobaXterm to log</w:t>
      </w:r>
      <w:r>
        <w:t xml:space="preserve"> </w:t>
      </w:r>
      <w:r w:rsidRPr="0041380A">
        <w:t>in to all the Elastic VMs for this installation.</w:t>
      </w:r>
      <w:r>
        <w:t xml:space="preserve"> </w:t>
      </w:r>
      <w:r w:rsidRPr="0041380A">
        <w:t>This will allow you to move easily between the VMs without logging out during the installation.</w:t>
      </w:r>
    </w:p>
    <w:p w14:paraId="3ED8B74F" w14:textId="77777777" w:rsidR="00A37CB9" w:rsidRPr="000B3400" w:rsidRDefault="00A37CB9" w:rsidP="003667C7">
      <w:pPr>
        <w:pStyle w:val="Heading3"/>
      </w:pPr>
      <w:bookmarkStart w:id="489" w:name="_Toc51142826"/>
      <w:bookmarkStart w:id="490" w:name="_Toc86994702"/>
      <w:bookmarkStart w:id="491" w:name="_Toc138075900"/>
      <w:r>
        <w:t>Elasticsearch</w:t>
      </w:r>
      <w:bookmarkEnd w:id="489"/>
      <w:bookmarkEnd w:id="490"/>
      <w:bookmarkEnd w:id="491"/>
    </w:p>
    <w:p w14:paraId="1AFD2E3D" w14:textId="77777777" w:rsidR="00A37CB9" w:rsidRDefault="00A37CB9" w:rsidP="00A37CB9">
      <w:r w:rsidRPr="0005114B">
        <w:t>The</w:t>
      </w:r>
      <w:r>
        <w:t xml:space="preserve"> following</w:t>
      </w:r>
      <w:r w:rsidRPr="0005114B">
        <w:t xml:space="preserve"> steps</w:t>
      </w:r>
      <w:r>
        <w:t xml:space="preserve"> </w:t>
      </w:r>
      <w:r w:rsidRPr="0005114B">
        <w:t xml:space="preserve">require that the admin have </w:t>
      </w:r>
      <w:r w:rsidRPr="006767D9">
        <w:rPr>
          <w:b/>
          <w:bCs/>
        </w:rPr>
        <w:t>root</w:t>
      </w:r>
      <w:r w:rsidRPr="0005114B">
        <w:t xml:space="preserve"> permissions to </w:t>
      </w:r>
      <w:r>
        <w:t xml:space="preserve">perform the </w:t>
      </w:r>
      <w:r w:rsidRPr="0005114B">
        <w:t>install.</w:t>
      </w:r>
      <w:r>
        <w:t xml:space="preserve"> The </w:t>
      </w:r>
      <w:r w:rsidRPr="006767D9">
        <w:rPr>
          <w:b/>
          <w:bCs/>
        </w:rPr>
        <w:t>#</w:t>
      </w:r>
      <w:r>
        <w:t xml:space="preserve"> at the beginning of a command signifies that if should be run as root. If you don’t know how to become root on a Linux machine, you should not be performing this installation.</w:t>
      </w:r>
    </w:p>
    <w:p w14:paraId="7DE39A25" w14:textId="77777777" w:rsidR="00A37CB9" w:rsidRDefault="00A37CB9" w:rsidP="003667C7">
      <w:pPr>
        <w:pStyle w:val="Heading4"/>
      </w:pPr>
      <w:bookmarkStart w:id="492" w:name="_Toc51142827"/>
      <w:bookmarkStart w:id="493" w:name="_Ref68770604"/>
      <w:bookmarkStart w:id="494" w:name="_Ref68771542"/>
      <w:bookmarkStart w:id="495" w:name="_Toc86994703"/>
      <w:bookmarkStart w:id="496" w:name="_Toc138075901"/>
      <w:r>
        <w:t>Setup Repo with Core RPMs</w:t>
      </w:r>
      <w:bookmarkEnd w:id="492"/>
      <w:bookmarkEnd w:id="493"/>
      <w:bookmarkEnd w:id="494"/>
      <w:bookmarkEnd w:id="495"/>
      <w:bookmarkEnd w:id="496"/>
    </w:p>
    <w:p w14:paraId="1F9D824B" w14:textId="77777777" w:rsidR="00A37CB9" w:rsidRPr="006327DF" w:rsidRDefault="00A37CB9" w:rsidP="00A37CB9">
      <w:pPr>
        <w:rPr>
          <w:bCs/>
        </w:rPr>
      </w:pPr>
      <w:r w:rsidRPr="006327DF">
        <w:rPr>
          <w:b/>
        </w:rPr>
        <w:t>NOTE:</w:t>
      </w:r>
      <w:r w:rsidRPr="006327DF">
        <w:rPr>
          <w:bCs/>
        </w:rPr>
        <w:t xml:space="preserve"> A Linux administrator will be needed to execute this section.</w:t>
      </w:r>
    </w:p>
    <w:p w14:paraId="789C2CAB" w14:textId="1E13CCAB" w:rsidR="00A37CB9" w:rsidRDefault="00A37CB9" w:rsidP="00A37CB9">
      <w:pPr>
        <w:pStyle w:val="ListParagraph"/>
        <w:numPr>
          <w:ilvl w:val="0"/>
          <w:numId w:val="142"/>
        </w:numPr>
      </w:pPr>
      <w:r>
        <w:t xml:space="preserve">Before running the installation, the </w:t>
      </w:r>
      <w:r w:rsidRPr="000F51B6">
        <w:t>RPM</w:t>
      </w:r>
      <w:r>
        <w:t xml:space="preserve">s for the core Elastic components must be copied to the </w:t>
      </w:r>
      <w:r w:rsidRPr="00174346">
        <w:t>Elastic</w:t>
      </w:r>
      <w:r>
        <w:t xml:space="preserve"> repo on the DCGS repo server (ex: u00su01ro0) and the repo must be recreated. Copy these components from wherever you decided to stage the Elastic-Elastic Core Components in section </w:t>
      </w:r>
      <w:r w:rsidR="00A27B97">
        <w:t>4.3</w:t>
      </w:r>
      <w:r>
        <w:t>.</w:t>
      </w:r>
    </w:p>
    <w:p w14:paraId="1A6A8985" w14:textId="77777777" w:rsidR="00A37CB9" w:rsidRDefault="00A37CB9" w:rsidP="00A37CB9">
      <w:pPr>
        <w:pStyle w:val="ListParagraph"/>
        <w:numPr>
          <w:ilvl w:val="0"/>
          <w:numId w:val="142"/>
        </w:numPr>
        <w:spacing w:after="120"/>
      </w:pPr>
      <w:r w:rsidRPr="003667C7">
        <w:rPr>
          <w:b/>
          <w:bCs/>
        </w:rPr>
        <w:t>Copy</w:t>
      </w:r>
      <w:r>
        <w:t xml:space="preserve"> the following </w:t>
      </w:r>
      <w:r w:rsidRPr="000F51B6">
        <w:t>RPM</w:t>
      </w:r>
      <w:r>
        <w:t xml:space="preserve">s to the </w:t>
      </w:r>
      <w:r w:rsidRPr="00174346">
        <w:t>Elastic</w:t>
      </w:r>
      <w:r>
        <w:t xml:space="preserve"> repo (/var/www/html/yum/elastic):</w:t>
      </w:r>
    </w:p>
    <w:p w14:paraId="042A6E4A" w14:textId="77777777" w:rsidR="00A37CB9" w:rsidRDefault="00A37CB9" w:rsidP="00A37CB9">
      <w:pPr>
        <w:pStyle w:val="ListParagraph"/>
        <w:numPr>
          <w:ilvl w:val="0"/>
          <w:numId w:val="141"/>
        </w:numPr>
      </w:pPr>
      <w:r>
        <w:t>elasticsearch-X.X.X-x86_64.rpm</w:t>
      </w:r>
    </w:p>
    <w:p w14:paraId="6AD5BE7C" w14:textId="77777777" w:rsidR="00A37CB9" w:rsidRDefault="00A37CB9" w:rsidP="00A37CB9">
      <w:pPr>
        <w:pStyle w:val="ListParagraph"/>
        <w:numPr>
          <w:ilvl w:val="0"/>
          <w:numId w:val="141"/>
        </w:numPr>
      </w:pPr>
      <w:r>
        <w:t>kibana-X.X.X-x86_64.rpm</w:t>
      </w:r>
    </w:p>
    <w:p w14:paraId="24F97E54" w14:textId="77777777" w:rsidR="00A37CB9" w:rsidRDefault="00A37CB9" w:rsidP="00A37CB9">
      <w:pPr>
        <w:pStyle w:val="ListParagraph"/>
        <w:numPr>
          <w:ilvl w:val="0"/>
          <w:numId w:val="141"/>
        </w:numPr>
      </w:pPr>
      <w:r>
        <w:lastRenderedPageBreak/>
        <w:t>logstash-X.X.X-x86_64.rpm</w:t>
      </w:r>
    </w:p>
    <w:p w14:paraId="127029EB" w14:textId="77777777" w:rsidR="00A37CB9" w:rsidRDefault="00A37CB9" w:rsidP="00A37CB9">
      <w:pPr>
        <w:pStyle w:val="ListParagraph"/>
        <w:numPr>
          <w:ilvl w:val="0"/>
          <w:numId w:val="142"/>
        </w:numPr>
        <w:spacing w:after="120"/>
      </w:pPr>
      <w:r>
        <w:t xml:space="preserve">Ensure </w:t>
      </w:r>
      <w:r w:rsidRPr="000F51B6">
        <w:t>RPM</w:t>
      </w:r>
      <w:r>
        <w:t>s have correct owner/group:</w:t>
      </w:r>
    </w:p>
    <w:p w14:paraId="7404E832" w14:textId="77777777" w:rsidR="00A37CB9" w:rsidRPr="003D0DF0" w:rsidRDefault="00A37CB9" w:rsidP="00A37CB9">
      <w:pPr>
        <w:rPr>
          <w:rFonts w:ascii="Courier New" w:hAnsi="Courier New" w:cs="Courier New"/>
          <w:sz w:val="20"/>
          <w:szCs w:val="20"/>
        </w:rPr>
      </w:pPr>
      <w:r w:rsidRPr="003D0DF0">
        <w:rPr>
          <w:rFonts w:ascii="Courier New" w:hAnsi="Courier New" w:cs="Courier New"/>
          <w:sz w:val="20"/>
          <w:szCs w:val="20"/>
        </w:rPr>
        <w:tab/>
        <w:t xml:space="preserve"># chown </w:t>
      </w:r>
      <w:r>
        <w:rPr>
          <w:rFonts w:ascii="Courier New" w:hAnsi="Courier New" w:cs="Courier New"/>
          <w:sz w:val="20"/>
          <w:szCs w:val="20"/>
        </w:rPr>
        <w:t xml:space="preserve">–R </w:t>
      </w:r>
      <w:r w:rsidRPr="003D0DF0">
        <w:rPr>
          <w:rFonts w:ascii="Courier New" w:hAnsi="Courier New" w:cs="Courier New"/>
          <w:sz w:val="20"/>
          <w:szCs w:val="20"/>
        </w:rPr>
        <w:t>apache:apache *</w:t>
      </w:r>
    </w:p>
    <w:p w14:paraId="7B4CBF78" w14:textId="22593B8E" w:rsidR="00A37CB9" w:rsidRPr="001A3398" w:rsidRDefault="00A37CB9" w:rsidP="00A37CB9">
      <w:pPr>
        <w:pStyle w:val="ListParagraph"/>
        <w:numPr>
          <w:ilvl w:val="0"/>
          <w:numId w:val="142"/>
        </w:numPr>
      </w:pPr>
      <w:r w:rsidRPr="001A3398">
        <w:t xml:space="preserve">Repo files must have selinux context </w:t>
      </w:r>
      <w:r w:rsidRPr="006C7808">
        <w:rPr>
          <w:b/>
          <w:bCs/>
        </w:rPr>
        <w:t>httpd_sys_content_t</w:t>
      </w:r>
      <w:r w:rsidRPr="001A3398">
        <w:t xml:space="preserve"> set.</w:t>
      </w:r>
      <w:r>
        <w:t xml:space="preserve"> </w:t>
      </w:r>
      <w:r w:rsidRPr="001A3398">
        <w:t>If you cop</w:t>
      </w:r>
      <w:r w:rsidR="001406DB">
        <w:t>ied</w:t>
      </w:r>
      <w:r w:rsidRPr="001A3398">
        <w:t xml:space="preserve"> the </w:t>
      </w:r>
      <w:r w:rsidRPr="000F51B6">
        <w:t>RPM</w:t>
      </w:r>
      <w:r w:rsidRPr="001A3398">
        <w:t>s into the directory</w:t>
      </w:r>
      <w:r>
        <w:t>,</w:t>
      </w:r>
      <w:r w:rsidRPr="001A3398">
        <w:t xml:space="preserve"> they will automatically get this context set.</w:t>
      </w:r>
      <w:r>
        <w:t xml:space="preserve"> </w:t>
      </w:r>
      <w:r w:rsidRPr="001A3398">
        <w:t>If you move</w:t>
      </w:r>
      <w:r w:rsidR="001406DB">
        <w:t>d</w:t>
      </w:r>
      <w:r w:rsidRPr="001A3398">
        <w:t xml:space="preserve"> them</w:t>
      </w:r>
      <w:r>
        <w:t>,</w:t>
      </w:r>
      <w:r w:rsidRPr="001A3398">
        <w:t xml:space="preserve"> they won’t.</w:t>
      </w:r>
      <w:r>
        <w:t xml:space="preserve"> E</w:t>
      </w:r>
      <w:r w:rsidRPr="001A3398">
        <w:t>nsure all files have the correct context set by executing:</w:t>
      </w:r>
    </w:p>
    <w:p w14:paraId="4A5A61CB" w14:textId="77777777" w:rsidR="00A37CB9" w:rsidRPr="006C7808" w:rsidRDefault="00A37CB9" w:rsidP="00A37CB9">
      <w:pPr>
        <w:rPr>
          <w:rFonts w:ascii="Courier New" w:hAnsi="Courier New" w:cs="Courier New"/>
          <w:sz w:val="20"/>
          <w:szCs w:val="20"/>
        </w:rPr>
      </w:pPr>
      <w:r w:rsidRPr="006C7808">
        <w:rPr>
          <w:rFonts w:ascii="Courier New" w:hAnsi="Courier New" w:cs="Courier New"/>
          <w:sz w:val="20"/>
          <w:szCs w:val="20"/>
        </w:rPr>
        <w:tab/>
        <w:t># ls –lZ</w:t>
      </w:r>
    </w:p>
    <w:p w14:paraId="086684B0" w14:textId="4C205BA4" w:rsidR="00A37CB9" w:rsidRDefault="00A27B97" w:rsidP="003667C7">
      <w:pPr>
        <w:keepNext/>
        <w:spacing w:after="120"/>
        <w:ind w:left="720"/>
        <w:jc w:val="center"/>
      </w:pPr>
      <w:r>
        <w:rPr>
          <w:noProof/>
        </w:rPr>
        <w:drawing>
          <wp:inline distT="0" distB="0" distL="0" distR="0" wp14:anchorId="10688E54" wp14:editId="6391676F">
            <wp:extent cx="5943600" cy="1059180"/>
            <wp:effectExtent l="0" t="0" r="0" b="762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5FFD028B" w14:textId="5E26BB85" w:rsidR="00A37CB9" w:rsidRDefault="00A37CB9" w:rsidP="00A37CB9">
      <w:pPr>
        <w:pStyle w:val="Caption"/>
        <w:rPr>
          <w:color w:val="0070C0"/>
        </w:rPr>
      </w:pPr>
      <w:bookmarkStart w:id="497" w:name="_Toc86994807"/>
      <w:bookmarkStart w:id="498" w:name="_Toc135913023"/>
      <w:r>
        <w:t xml:space="preserve">Figure </w:t>
      </w:r>
      <w:fldSimple w:instr=" SEQ Figure \* ARABIC ">
        <w:r w:rsidR="00651143">
          <w:rPr>
            <w:noProof/>
          </w:rPr>
          <w:t>8</w:t>
        </w:r>
      </w:fldSimple>
      <w:r>
        <w:t xml:space="preserve"> Set </w:t>
      </w:r>
      <w:r w:rsidRPr="00BB2DF8">
        <w:t>httpd_sys_content_t</w:t>
      </w:r>
      <w:bookmarkEnd w:id="497"/>
      <w:bookmarkEnd w:id="498"/>
    </w:p>
    <w:p w14:paraId="08576797" w14:textId="77777777" w:rsidR="00A37CB9" w:rsidRPr="006C7808" w:rsidRDefault="00A37CB9" w:rsidP="00A37CB9">
      <w:pPr>
        <w:pStyle w:val="ListParagraph"/>
        <w:numPr>
          <w:ilvl w:val="0"/>
          <w:numId w:val="142"/>
        </w:numPr>
        <w:rPr>
          <w:color w:val="0070C0"/>
        </w:rPr>
      </w:pPr>
      <w:r w:rsidRPr="001A3398">
        <w:t xml:space="preserve">If all files do not have </w:t>
      </w:r>
      <w:r w:rsidRPr="006C7808">
        <w:rPr>
          <w:b/>
          <w:bCs/>
        </w:rPr>
        <w:t>httpd_sys_context_t</w:t>
      </w:r>
      <w:r w:rsidRPr="001A3398">
        <w:t xml:space="preserve"> set</w:t>
      </w:r>
      <w:r>
        <w:t>,</w:t>
      </w:r>
      <w:r w:rsidRPr="001A3398">
        <w:t xml:space="preserve"> execute the following:</w:t>
      </w:r>
    </w:p>
    <w:p w14:paraId="1C2DBE36" w14:textId="77777777" w:rsidR="00A37CB9" w:rsidRPr="006C7808" w:rsidRDefault="00A37CB9" w:rsidP="00A37CB9">
      <w:pPr>
        <w:rPr>
          <w:rFonts w:ascii="Courier New" w:hAnsi="Courier New" w:cs="Courier New"/>
          <w:color w:val="000000" w:themeColor="text1"/>
          <w:sz w:val="20"/>
          <w:szCs w:val="20"/>
        </w:rPr>
      </w:pPr>
      <w:r w:rsidRPr="006C7808">
        <w:rPr>
          <w:rFonts w:ascii="Courier New" w:hAnsi="Courier New" w:cs="Courier New"/>
          <w:color w:val="000000" w:themeColor="text1"/>
          <w:sz w:val="20"/>
          <w:szCs w:val="20"/>
        </w:rPr>
        <w:tab/>
        <w:t># restorecon  *</w:t>
      </w:r>
    </w:p>
    <w:p w14:paraId="21E6D37E" w14:textId="77777777" w:rsidR="00A37CB9" w:rsidRPr="006C7808" w:rsidRDefault="00A37CB9" w:rsidP="00A37CB9">
      <w:pPr>
        <w:pStyle w:val="ListParagraph"/>
        <w:numPr>
          <w:ilvl w:val="0"/>
          <w:numId w:val="142"/>
        </w:numPr>
        <w:rPr>
          <w:color w:val="000000" w:themeColor="text1"/>
        </w:rPr>
      </w:pPr>
      <w:r w:rsidRPr="006C7808">
        <w:rPr>
          <w:color w:val="000000" w:themeColor="text1"/>
        </w:rPr>
        <w:t>Recreat</w:t>
      </w:r>
      <w:r>
        <w:rPr>
          <w:color w:val="000000" w:themeColor="text1"/>
        </w:rPr>
        <w:t>e</w:t>
      </w:r>
      <w:r w:rsidRPr="006C7808">
        <w:rPr>
          <w:color w:val="000000" w:themeColor="text1"/>
        </w:rPr>
        <w:t xml:space="preserve"> the Elastic repo so it’s ready for use</w:t>
      </w:r>
      <w:r>
        <w:rPr>
          <w:color w:val="000000" w:themeColor="text1"/>
        </w:rPr>
        <w:t>:</w:t>
      </w:r>
    </w:p>
    <w:p w14:paraId="2F4C5341" w14:textId="77777777" w:rsidR="00A37CB9" w:rsidRPr="006C7808" w:rsidRDefault="00A37CB9" w:rsidP="00A37CB9">
      <w:pPr>
        <w:spacing w:after="0"/>
        <w:ind w:left="720"/>
        <w:rPr>
          <w:rFonts w:ascii="Courier New" w:hAnsi="Courier New" w:cs="Courier New"/>
          <w:color w:val="000000" w:themeColor="text1"/>
          <w:sz w:val="20"/>
          <w:szCs w:val="20"/>
        </w:rPr>
      </w:pPr>
      <w:r w:rsidRPr="006C7808">
        <w:rPr>
          <w:rFonts w:ascii="Courier New" w:hAnsi="Courier New" w:cs="Courier New"/>
          <w:color w:val="000000" w:themeColor="text1"/>
          <w:sz w:val="20"/>
          <w:szCs w:val="20"/>
        </w:rPr>
        <w:t># createrepo ./</w:t>
      </w:r>
    </w:p>
    <w:p w14:paraId="1E22AD39" w14:textId="77777777" w:rsidR="00A37CB9" w:rsidRDefault="00A37CB9" w:rsidP="00A37CB9">
      <w:pPr>
        <w:ind w:left="720"/>
        <w:rPr>
          <w:rFonts w:ascii="Courier New" w:hAnsi="Courier New" w:cs="Courier New"/>
          <w:color w:val="000000" w:themeColor="text1"/>
          <w:sz w:val="20"/>
          <w:szCs w:val="20"/>
        </w:rPr>
      </w:pPr>
      <w:r w:rsidRPr="006C7808">
        <w:rPr>
          <w:rFonts w:ascii="Courier New" w:hAnsi="Courier New" w:cs="Courier New"/>
          <w:color w:val="000000" w:themeColor="text1"/>
          <w:sz w:val="20"/>
          <w:szCs w:val="20"/>
        </w:rPr>
        <w:t xml:space="preserve"># gpg </w:t>
      </w:r>
      <w:r>
        <w:rPr>
          <w:rFonts w:ascii="Courier New" w:hAnsi="Courier New" w:cs="Courier New"/>
          <w:color w:val="000000" w:themeColor="text1"/>
          <w:sz w:val="20"/>
          <w:szCs w:val="20"/>
        </w:rPr>
        <w:t>-</w:t>
      </w:r>
      <w:r w:rsidRPr="006C7808">
        <w:rPr>
          <w:rFonts w:ascii="Courier New" w:hAnsi="Courier New" w:cs="Courier New"/>
          <w:color w:val="000000" w:themeColor="text1"/>
          <w:sz w:val="20"/>
          <w:szCs w:val="20"/>
        </w:rPr>
        <w:t xml:space="preserve">–detach-sign </w:t>
      </w:r>
      <w:r>
        <w:rPr>
          <w:rFonts w:ascii="Courier New" w:hAnsi="Courier New" w:cs="Courier New"/>
          <w:color w:val="000000" w:themeColor="text1"/>
          <w:sz w:val="20"/>
          <w:szCs w:val="20"/>
        </w:rPr>
        <w:t>-</w:t>
      </w:r>
      <w:r w:rsidRPr="006C7808">
        <w:rPr>
          <w:rFonts w:ascii="Courier New" w:hAnsi="Courier New" w:cs="Courier New"/>
          <w:color w:val="000000" w:themeColor="text1"/>
          <w:sz w:val="20"/>
          <w:szCs w:val="20"/>
        </w:rPr>
        <w:t>–armor ./repodata/repomd.xml</w:t>
      </w:r>
    </w:p>
    <w:p w14:paraId="335C178F" w14:textId="77777777" w:rsidR="00A37CB9" w:rsidRPr="000E53DC" w:rsidRDefault="00A37CB9" w:rsidP="00A37CB9">
      <w:pPr>
        <w:ind w:left="720"/>
      </w:pPr>
      <w:r w:rsidRPr="00E6558E">
        <w:rPr>
          <w:b/>
          <w:bCs/>
        </w:rPr>
        <w:t>NOTE:</w:t>
      </w:r>
      <w:r w:rsidRPr="000E53DC">
        <w:t xml:space="preserve"> </w:t>
      </w:r>
      <w:r>
        <w:t>T</w:t>
      </w:r>
      <w:r w:rsidRPr="000E53DC">
        <w:t xml:space="preserve">here are 2 dashes in front of </w:t>
      </w:r>
      <w:r w:rsidRPr="00E6558E">
        <w:rPr>
          <w:b/>
          <w:bCs/>
        </w:rPr>
        <w:t>detach-sign</w:t>
      </w:r>
      <w:r w:rsidRPr="000E53DC">
        <w:t xml:space="preserve"> and </w:t>
      </w:r>
      <w:r w:rsidRPr="00E6558E">
        <w:rPr>
          <w:b/>
          <w:bCs/>
        </w:rPr>
        <w:t>armor</w:t>
      </w:r>
      <w:r w:rsidRPr="000E53DC">
        <w:t xml:space="preserve"> in the above command.</w:t>
      </w:r>
    </w:p>
    <w:p w14:paraId="6F009719" w14:textId="77777777" w:rsidR="00A37CB9" w:rsidRPr="00166721" w:rsidRDefault="00A37CB9" w:rsidP="00A37CB9">
      <w:pPr>
        <w:pStyle w:val="ListParagraph"/>
        <w:keepNext/>
        <w:numPr>
          <w:ilvl w:val="0"/>
          <w:numId w:val="149"/>
        </w:numPr>
        <w:rPr>
          <w:rFonts w:cs="Times New Roman"/>
          <w:color w:val="000000" w:themeColor="text1"/>
        </w:rPr>
      </w:pPr>
      <w:r w:rsidRPr="0093340E">
        <w:rPr>
          <w:rFonts w:cs="Times New Roman"/>
          <w:color w:val="000000" w:themeColor="text1"/>
        </w:rPr>
        <w:t>Confirm overwriting the file (if it already exists)</w:t>
      </w:r>
    </w:p>
    <w:p w14:paraId="04B1853C" w14:textId="77777777" w:rsidR="00A37CB9" w:rsidRPr="0093340E" w:rsidRDefault="00A37CB9" w:rsidP="00A37CB9">
      <w:pPr>
        <w:pStyle w:val="ListParagraph"/>
        <w:rPr>
          <w:rFonts w:ascii="Courier New" w:hAnsi="Courier New" w:cs="Courier New"/>
          <w:color w:val="000000" w:themeColor="text1"/>
          <w:sz w:val="20"/>
          <w:szCs w:val="20"/>
        </w:rPr>
      </w:pPr>
      <w:r w:rsidRPr="000E53DC">
        <w:t xml:space="preserve">Enter </w:t>
      </w:r>
      <w:r w:rsidRPr="00F058AA">
        <w:rPr>
          <w:b/>
          <w:bCs/>
        </w:rPr>
        <w:t>y</w:t>
      </w:r>
      <w:r w:rsidRPr="000E53DC">
        <w:t xml:space="preserve"> to overwrite</w:t>
      </w:r>
    </w:p>
    <w:p w14:paraId="2950F8AF" w14:textId="77777777" w:rsidR="00A37CB9" w:rsidRDefault="00A37CB9" w:rsidP="003667C7">
      <w:pPr>
        <w:pStyle w:val="Heading4"/>
      </w:pPr>
      <w:bookmarkStart w:id="499" w:name="_Toc51142828"/>
      <w:bookmarkStart w:id="500" w:name="_Toc86994704"/>
      <w:bookmarkStart w:id="501" w:name="_Toc138075902"/>
      <w:r>
        <w:t>Verify Service Account</w:t>
      </w:r>
      <w:bookmarkEnd w:id="499"/>
      <w:r>
        <w:t xml:space="preserve"> (From Each VM)</w:t>
      </w:r>
      <w:bookmarkEnd w:id="500"/>
      <w:bookmarkEnd w:id="501"/>
    </w:p>
    <w:p w14:paraId="226119A8" w14:textId="37C21036" w:rsidR="00A37CB9" w:rsidRPr="006327DF" w:rsidRDefault="00A37CB9" w:rsidP="00A37CB9">
      <w:r w:rsidRPr="006327DF">
        <w:rPr>
          <w:b/>
          <w:bCs/>
          <w:color w:val="C00000"/>
        </w:rPr>
        <w:t>WARNING:</w:t>
      </w:r>
      <w:r>
        <w:t xml:space="preserve"> </w:t>
      </w:r>
      <w:r w:rsidRPr="006327DF">
        <w:t xml:space="preserve">Elasticsearch is modified to run as the </w:t>
      </w:r>
      <w:r w:rsidRPr="00E062A0">
        <w:rPr>
          <w:b/>
          <w:bCs/>
        </w:rPr>
        <w:t>xx_elastic.svc</w:t>
      </w:r>
      <w:r w:rsidRPr="006327DF">
        <w:t xml:space="preserve"> account during installation.</w:t>
      </w:r>
      <w:r>
        <w:t xml:space="preserve"> </w:t>
      </w:r>
      <w:r w:rsidRPr="006327DF">
        <w:t xml:space="preserve">Elastic must run as the service </w:t>
      </w:r>
      <w:r w:rsidR="00A27B97" w:rsidRPr="006327DF">
        <w:t>account,</w:t>
      </w:r>
      <w:r w:rsidRPr="006327DF">
        <w:t xml:space="preserve"> or it will not be able to write data over the NFS to the Isilon.</w:t>
      </w:r>
      <w:r>
        <w:t xml:space="preserve"> </w:t>
      </w:r>
      <w:r w:rsidRPr="006327DF">
        <w:t xml:space="preserve">See prerequisites in the </w:t>
      </w:r>
      <w:r w:rsidRPr="006327DF">
        <w:fldChar w:fldCharType="begin"/>
      </w:r>
      <w:r w:rsidRPr="006327DF">
        <w:instrText xml:space="preserve"> REF _Ref37428007 \h </w:instrText>
      </w:r>
      <w:r w:rsidRPr="006327DF">
        <w:fldChar w:fldCharType="separate"/>
      </w:r>
      <w:r w:rsidR="00651143">
        <w:rPr>
          <w:b/>
          <w:bCs/>
        </w:rPr>
        <w:t>Error! Reference source not found.</w:t>
      </w:r>
      <w:r w:rsidRPr="006327DF">
        <w:fldChar w:fldCharType="end"/>
      </w:r>
      <w:r w:rsidRPr="006327DF">
        <w:t xml:space="preserve"> Section for details.</w:t>
      </w:r>
    </w:p>
    <w:p w14:paraId="022211D5" w14:textId="77777777" w:rsidR="00A37CB9" w:rsidRDefault="00A37CB9" w:rsidP="00A37CB9">
      <w:pPr>
        <w:pStyle w:val="ListParagraph"/>
        <w:numPr>
          <w:ilvl w:val="0"/>
          <w:numId w:val="143"/>
        </w:numPr>
      </w:pPr>
      <w:r>
        <w:t>Log in to each Elastic node and sudo to root.</w:t>
      </w:r>
    </w:p>
    <w:p w14:paraId="7012DD03" w14:textId="77777777" w:rsidR="00A37CB9" w:rsidRDefault="00A37CB9" w:rsidP="00A37CB9">
      <w:pPr>
        <w:pStyle w:val="ListParagraph"/>
        <w:numPr>
          <w:ilvl w:val="0"/>
          <w:numId w:val="143"/>
        </w:numPr>
        <w:spacing w:after="120"/>
      </w:pPr>
      <w:r>
        <w:t xml:space="preserve">su to the </w:t>
      </w:r>
      <w:r w:rsidRPr="00174346">
        <w:t>Elastic</w:t>
      </w:r>
      <w:r>
        <w:t xml:space="preserve"> service account for this site (</w:t>
      </w:r>
      <w:r w:rsidRPr="00E062A0">
        <w:rPr>
          <w:i/>
          <w:color w:val="FF0000"/>
        </w:rPr>
        <w:t>{sitecode}</w:t>
      </w:r>
      <w:r w:rsidRPr="00E062A0">
        <w:rPr>
          <w:i/>
        </w:rPr>
        <w:t>_</w:t>
      </w:r>
      <w:r>
        <w:t>elastic.svc):</w:t>
      </w:r>
    </w:p>
    <w:p w14:paraId="1EB5A49F" w14:textId="77777777" w:rsidR="00A37CB9" w:rsidRPr="00E062A0" w:rsidRDefault="00A37CB9" w:rsidP="00A37CB9">
      <w:pPr>
        <w:ind w:left="720"/>
        <w:rPr>
          <w:rFonts w:ascii="Courier New" w:hAnsi="Courier New" w:cs="Courier New"/>
          <w:color w:val="000000" w:themeColor="text1"/>
          <w:sz w:val="20"/>
          <w:szCs w:val="20"/>
        </w:rPr>
      </w:pPr>
      <w:r w:rsidRPr="00E062A0">
        <w:rPr>
          <w:rFonts w:ascii="Courier New" w:hAnsi="Courier New" w:cs="Courier New"/>
          <w:color w:val="000000" w:themeColor="text1"/>
          <w:sz w:val="20"/>
          <w:szCs w:val="20"/>
        </w:rPr>
        <w:t># su 00_elastic.svc</w:t>
      </w:r>
    </w:p>
    <w:p w14:paraId="39791ACA" w14:textId="77777777" w:rsidR="00A37CB9" w:rsidRDefault="00A37CB9" w:rsidP="00A37CB9">
      <w:pPr>
        <w:pStyle w:val="ListParagraph"/>
        <w:numPr>
          <w:ilvl w:val="0"/>
          <w:numId w:val="143"/>
        </w:numPr>
        <w:spacing w:after="120"/>
      </w:pPr>
      <w:r>
        <w:t>Verify the service account can access the Isilon share on this node.</w:t>
      </w:r>
    </w:p>
    <w:p w14:paraId="7605859B" w14:textId="77777777" w:rsidR="00A37CB9" w:rsidRDefault="00A37CB9" w:rsidP="00A37CB9">
      <w:pPr>
        <w:spacing w:after="0"/>
        <w:ind w:left="720"/>
        <w:rPr>
          <w:rFonts w:ascii="Courier New" w:hAnsi="Courier New" w:cs="Courier New"/>
          <w:color w:val="000000" w:themeColor="text1"/>
          <w:sz w:val="20"/>
          <w:szCs w:val="20"/>
        </w:rPr>
      </w:pPr>
      <w:r w:rsidRPr="00E062A0">
        <w:rPr>
          <w:rFonts w:ascii="Courier New" w:hAnsi="Courier New" w:cs="Courier New"/>
          <w:color w:val="000000" w:themeColor="text1"/>
          <w:sz w:val="20"/>
          <w:szCs w:val="20"/>
        </w:rPr>
        <w:t># cd /ELK-nfs</w:t>
      </w:r>
    </w:p>
    <w:p w14:paraId="4CE37D6D" w14:textId="77777777" w:rsidR="00A37CB9" w:rsidRDefault="00A37CB9" w:rsidP="00A37CB9">
      <w:pPr>
        <w:spacing w:after="0"/>
        <w:ind w:left="72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ls –la </w:t>
      </w:r>
    </w:p>
    <w:p w14:paraId="4E4F8AA6" w14:textId="77777777" w:rsidR="00A37CB9" w:rsidRDefault="00A37CB9" w:rsidP="00A37CB9">
      <w:pPr>
        <w:spacing w:after="0"/>
        <w:ind w:left="720"/>
        <w:rPr>
          <w:rFonts w:ascii="Courier New" w:hAnsi="Courier New" w:cs="Courier New"/>
          <w:color w:val="000000" w:themeColor="text1"/>
          <w:sz w:val="20"/>
          <w:szCs w:val="20"/>
        </w:rPr>
      </w:pPr>
    </w:p>
    <w:p w14:paraId="5C86EA27" w14:textId="77777777" w:rsidR="00A37CB9" w:rsidRPr="00166721" w:rsidRDefault="00A37CB9" w:rsidP="00A37CB9">
      <w:pPr>
        <w:spacing w:after="0"/>
        <w:ind w:left="720"/>
        <w:rPr>
          <w:rFonts w:cs="Times New Roman"/>
          <w:color w:val="000000" w:themeColor="text1"/>
        </w:rPr>
      </w:pPr>
      <w:r w:rsidRPr="00166721">
        <w:rPr>
          <w:rFonts w:cs="Times New Roman"/>
          <w:color w:val="000000" w:themeColor="text1"/>
        </w:rPr>
        <w:t>Verify the location is not empty; it should have at a minimum “.” and “..”</w:t>
      </w:r>
    </w:p>
    <w:p w14:paraId="3ED1D0EE" w14:textId="77777777" w:rsidR="00A37CB9" w:rsidRPr="00E062A0" w:rsidRDefault="00A37CB9" w:rsidP="00A37CB9">
      <w:pPr>
        <w:spacing w:after="0"/>
        <w:ind w:left="720"/>
        <w:rPr>
          <w:rFonts w:ascii="Courier New" w:hAnsi="Courier New" w:cs="Courier New"/>
          <w:color w:val="000000" w:themeColor="text1"/>
          <w:sz w:val="20"/>
          <w:szCs w:val="20"/>
        </w:rPr>
      </w:pPr>
    </w:p>
    <w:p w14:paraId="19203A08" w14:textId="77777777" w:rsidR="00A37CB9" w:rsidRDefault="00A37CB9" w:rsidP="003667C7">
      <w:pPr>
        <w:pStyle w:val="Heading4"/>
      </w:pPr>
      <w:bookmarkStart w:id="502" w:name="_Toc531175114"/>
      <w:bookmarkStart w:id="503" w:name="_Toc36118477"/>
      <w:bookmarkStart w:id="504" w:name="_Ref45202330"/>
      <w:bookmarkStart w:id="505" w:name="_Toc51142830"/>
      <w:bookmarkStart w:id="506" w:name="_Toc86994706"/>
      <w:bookmarkStart w:id="507" w:name="_Toc138075903"/>
      <w:r>
        <w:t>Elasticsearch Install – Adding a Node</w:t>
      </w:r>
      <w:bookmarkEnd w:id="502"/>
      <w:bookmarkEnd w:id="503"/>
      <w:bookmarkEnd w:id="504"/>
      <w:bookmarkEnd w:id="505"/>
      <w:bookmarkEnd w:id="506"/>
      <w:bookmarkEnd w:id="507"/>
    </w:p>
    <w:p w14:paraId="045EFA1C" w14:textId="77777777" w:rsidR="00A37CB9" w:rsidRDefault="00A37CB9" w:rsidP="00A37CB9">
      <w:r>
        <w:t>This step will be done on each VM that will become an Elasticsearch node.</w:t>
      </w:r>
    </w:p>
    <w:p w14:paraId="4AADB64C" w14:textId="77777777" w:rsidR="00A37CB9" w:rsidRDefault="00A37CB9" w:rsidP="00A37CB9">
      <w:pPr>
        <w:pStyle w:val="ListParagraph"/>
        <w:numPr>
          <w:ilvl w:val="0"/>
          <w:numId w:val="145"/>
        </w:numPr>
      </w:pPr>
      <w:r>
        <w:t>Log in to the VM and sudo to root</w:t>
      </w:r>
    </w:p>
    <w:p w14:paraId="05376F4F" w14:textId="77777777" w:rsidR="00A37CB9" w:rsidRPr="001815E3" w:rsidRDefault="00A37CB9" w:rsidP="00A37CB9">
      <w:pPr>
        <w:pStyle w:val="ListParagraph"/>
        <w:numPr>
          <w:ilvl w:val="0"/>
          <w:numId w:val="145"/>
        </w:numPr>
        <w:spacing w:after="120"/>
        <w:rPr>
          <w:bCs/>
        </w:rPr>
      </w:pPr>
      <w:r w:rsidRPr="001815E3">
        <w:rPr>
          <w:bCs/>
        </w:rPr>
        <w:t>Verify iptables are set</w:t>
      </w:r>
      <w:r>
        <w:rPr>
          <w:bCs/>
        </w:rPr>
        <w:t xml:space="preserve"> </w:t>
      </w:r>
      <w:r w:rsidRPr="001815E3">
        <w:rPr>
          <w:bCs/>
        </w:rPr>
        <w:t>up correctly. This should be handled by Puppet. All Elastic nodes should be included in the “Elastic Servers” Classification on the Puppet server.</w:t>
      </w:r>
    </w:p>
    <w:p w14:paraId="3AB5DA2E" w14:textId="77777777" w:rsidR="00A37CB9" w:rsidRPr="001815E3" w:rsidRDefault="00A37CB9" w:rsidP="00A37CB9">
      <w:pPr>
        <w:ind w:left="720"/>
        <w:rPr>
          <w:rStyle w:val="QuoteChar"/>
          <w:b w:val="0"/>
          <w:bCs/>
          <w:color w:val="000000" w:themeColor="text1"/>
        </w:rPr>
      </w:pPr>
      <w:r w:rsidRPr="001815E3">
        <w:rPr>
          <w:rStyle w:val="QuoteChar"/>
          <w:rFonts w:ascii="Courier New" w:hAnsi="Courier New" w:cs="Courier New"/>
          <w:bCs/>
          <w:color w:val="000000" w:themeColor="text1"/>
          <w:sz w:val="20"/>
          <w:szCs w:val="20"/>
        </w:rPr>
        <w:t>#</w:t>
      </w:r>
      <w:r w:rsidRPr="001815E3">
        <w:rPr>
          <w:rStyle w:val="IntenseQuoteChar"/>
          <w:rFonts w:ascii="Courier New" w:hAnsi="Courier New" w:cs="Courier New"/>
          <w:bCs/>
          <w:color w:val="000000" w:themeColor="text1"/>
        </w:rPr>
        <w:t xml:space="preserve"> </w:t>
      </w:r>
      <w:r w:rsidRPr="001815E3">
        <w:rPr>
          <w:rStyle w:val="QuoteChar"/>
          <w:rFonts w:ascii="Courier New" w:hAnsi="Courier New" w:cs="Courier New"/>
          <w:bCs/>
          <w:color w:val="000000" w:themeColor="text1"/>
          <w:sz w:val="20"/>
          <w:szCs w:val="20"/>
        </w:rPr>
        <w:t>iptables –-list –n</w:t>
      </w:r>
      <w:r w:rsidRPr="001815E3">
        <w:rPr>
          <w:rStyle w:val="QuoteChar"/>
          <w:bCs/>
          <w:color w:val="000000" w:themeColor="text1"/>
        </w:rPr>
        <w:t xml:space="preserve">   (there are 2 dashes in front of list)</w:t>
      </w:r>
    </w:p>
    <w:p w14:paraId="6D7FDE31" w14:textId="77777777" w:rsidR="00A37CB9" w:rsidRDefault="00A37CB9" w:rsidP="00A37CB9">
      <w:pPr>
        <w:pStyle w:val="ListParagraph"/>
        <w:numPr>
          <w:ilvl w:val="0"/>
          <w:numId w:val="145"/>
        </w:numPr>
        <w:spacing w:after="120"/>
        <w:rPr>
          <w:rStyle w:val="QuoteChar"/>
          <w:b w:val="0"/>
          <w:bCs/>
          <w:color w:val="000000" w:themeColor="text1"/>
        </w:rPr>
      </w:pPr>
      <w:r w:rsidRPr="001815E3">
        <w:rPr>
          <w:rStyle w:val="QuoteChar"/>
          <w:bCs/>
          <w:color w:val="000000" w:themeColor="text1"/>
        </w:rPr>
        <w:t>Verify ports 9200 and 9300 are open</w:t>
      </w:r>
      <w:r>
        <w:rPr>
          <w:rStyle w:val="QuoteChar"/>
          <w:bCs/>
          <w:color w:val="000000" w:themeColor="text1"/>
        </w:rPr>
        <w:t>. Y</w:t>
      </w:r>
      <w:r w:rsidRPr="005D418F">
        <w:rPr>
          <w:rStyle w:val="QuoteChar"/>
          <w:bCs/>
          <w:color w:val="000000" w:themeColor="text1"/>
        </w:rPr>
        <w:t xml:space="preserve">ou should see a line for </w:t>
      </w:r>
      <w:r w:rsidRPr="005D418F">
        <w:rPr>
          <w:rStyle w:val="QuoteChar"/>
          <w:bCs/>
          <w:i/>
          <w:iCs/>
          <w:color w:val="000000" w:themeColor="text1"/>
        </w:rPr>
        <w:t>multiport dports 9200, 9300 /* 106 allow input from other Elastic nodes and clients */</w:t>
      </w:r>
      <w:r>
        <w:rPr>
          <w:rStyle w:val="QuoteChar"/>
          <w:bCs/>
          <w:color w:val="000000" w:themeColor="text1"/>
        </w:rPr>
        <w:t>.</w:t>
      </w:r>
    </w:p>
    <w:p w14:paraId="5D7BE294" w14:textId="77777777" w:rsidR="00A37CB9" w:rsidRPr="005D418F" w:rsidRDefault="00A37CB9" w:rsidP="00A37CB9">
      <w:pPr>
        <w:pStyle w:val="ListParagraph"/>
        <w:rPr>
          <w:rFonts w:cs="Times New Roman"/>
          <w:bCs/>
          <w:color w:val="000000" w:themeColor="text1"/>
        </w:rPr>
      </w:pPr>
      <w:r w:rsidRPr="005D418F">
        <w:rPr>
          <w:rStyle w:val="QuoteChar"/>
          <w:color w:val="000000" w:themeColor="text1"/>
        </w:rPr>
        <w:t>NOTE:</w:t>
      </w:r>
      <w:r>
        <w:rPr>
          <w:rStyle w:val="QuoteChar"/>
          <w:bCs/>
          <w:color w:val="000000" w:themeColor="text1"/>
        </w:rPr>
        <w:t xml:space="preserve"> </w:t>
      </w:r>
      <w:r w:rsidRPr="005D418F">
        <w:rPr>
          <w:bCs/>
          <w:color w:val="000000" w:themeColor="text1"/>
        </w:rPr>
        <w:t>If these ports are not open stop and verify hosts are set</w:t>
      </w:r>
      <w:r>
        <w:rPr>
          <w:bCs/>
          <w:color w:val="000000" w:themeColor="text1"/>
        </w:rPr>
        <w:t xml:space="preserve"> </w:t>
      </w:r>
      <w:r w:rsidRPr="005D418F">
        <w:rPr>
          <w:bCs/>
          <w:color w:val="000000" w:themeColor="text1"/>
        </w:rPr>
        <w:t>up correctly in Puppet.</w:t>
      </w:r>
    </w:p>
    <w:p w14:paraId="74B02D71" w14:textId="0AC57625" w:rsidR="00A37CB9" w:rsidRDefault="00A37CB9" w:rsidP="00A37CB9">
      <w:pPr>
        <w:pStyle w:val="ListParagraph"/>
        <w:numPr>
          <w:ilvl w:val="0"/>
          <w:numId w:val="145"/>
        </w:numPr>
      </w:pPr>
      <w:r>
        <w:rPr>
          <w:bCs/>
        </w:rPr>
        <w:t>To determine if data is stored locally on this node, c</w:t>
      </w:r>
      <w:r>
        <w:t xml:space="preserve">heck the table in Section </w:t>
      </w:r>
      <w:r>
        <w:fldChar w:fldCharType="begin"/>
      </w:r>
      <w:r>
        <w:instrText xml:space="preserve"> REF _Ref45279063 \r \h </w:instrText>
      </w:r>
      <w:r>
        <w:fldChar w:fldCharType="separate"/>
      </w:r>
      <w:r w:rsidR="00651143">
        <w:t>2.1.1</w:t>
      </w:r>
      <w:r>
        <w:fldChar w:fldCharType="end"/>
      </w:r>
      <w:r>
        <w:t xml:space="preserve"> for the cluster size to be installed. If it will be, you must verify that there is an </w:t>
      </w:r>
      <w:r w:rsidRPr="005D418F">
        <w:rPr>
          <w:b/>
          <w:bCs/>
        </w:rPr>
        <w:t>ELK-local</w:t>
      </w:r>
      <w:r>
        <w:t xml:space="preserve"> directory already created for the data.</w:t>
      </w:r>
    </w:p>
    <w:p w14:paraId="25CC348D" w14:textId="01E2932C" w:rsidR="00A37CB9" w:rsidRDefault="00A37CB9" w:rsidP="00A37CB9">
      <w:pPr>
        <w:pStyle w:val="ListParagraph"/>
        <w:numPr>
          <w:ilvl w:val="1"/>
          <w:numId w:val="145"/>
        </w:numPr>
        <w:spacing w:after="120"/>
      </w:pPr>
      <w:r>
        <w:t xml:space="preserve">Is this a </w:t>
      </w:r>
      <w:r w:rsidR="0042747F">
        <w:t>10</w:t>
      </w:r>
      <w:r w:rsidR="004431FD">
        <w:t>-node</w:t>
      </w:r>
      <w:r w:rsidR="0042747F">
        <w:t xml:space="preserve"> or 15</w:t>
      </w:r>
      <w:r w:rsidR="004431FD">
        <w:t>-</w:t>
      </w:r>
      <w:r w:rsidR="0042747F">
        <w:t xml:space="preserve">node cluster and this node is a </w:t>
      </w:r>
      <w:r w:rsidRPr="005D418F">
        <w:rPr>
          <w:b/>
          <w:bCs/>
        </w:rPr>
        <w:t>Master</w:t>
      </w:r>
      <w:r>
        <w:t xml:space="preserve"> node? The ELK-local directory for a master node</w:t>
      </w:r>
      <w:r w:rsidR="0042747F">
        <w:t xml:space="preserve"> </w:t>
      </w:r>
      <w:r w:rsidR="004431FD">
        <w:t>in</w:t>
      </w:r>
      <w:r w:rsidR="0042747F">
        <w:t xml:space="preserve"> </w:t>
      </w:r>
      <w:r w:rsidR="004431FD">
        <w:t>these</w:t>
      </w:r>
      <w:r w:rsidR="0042747F">
        <w:t xml:space="preserve"> clusters is</w:t>
      </w:r>
      <w:r>
        <w:t xml:space="preserve"> located at root level on the OS disk. If the directory does not exist, create it.</w:t>
      </w:r>
    </w:p>
    <w:p w14:paraId="2608B94D" w14:textId="77777777" w:rsidR="00A37CB9" w:rsidRDefault="00A37CB9" w:rsidP="00A37CB9">
      <w:pPr>
        <w:spacing w:after="0"/>
        <w:ind w:left="720"/>
        <w:rPr>
          <w:rFonts w:ascii="Courier New" w:hAnsi="Courier New" w:cs="Courier New"/>
          <w:sz w:val="20"/>
          <w:szCs w:val="20"/>
        </w:rPr>
      </w:pPr>
      <w:r w:rsidRPr="006D5F7C">
        <w:tab/>
      </w:r>
      <w:r w:rsidRPr="006D5F7C">
        <w:rPr>
          <w:rFonts w:ascii="Courier New" w:hAnsi="Courier New" w:cs="Courier New"/>
          <w:sz w:val="20"/>
          <w:szCs w:val="20"/>
        </w:rPr>
        <w:t># mkdir /ELK-local</w:t>
      </w:r>
    </w:p>
    <w:p w14:paraId="37B97BAA" w14:textId="77777777" w:rsidR="00A37CB9" w:rsidRDefault="00A37CB9" w:rsidP="00A37CB9">
      <w:pPr>
        <w:spacing w:after="0"/>
        <w:ind w:left="720"/>
        <w:rPr>
          <w:rFonts w:ascii="Courier New" w:hAnsi="Courier New" w:cs="Courier New"/>
          <w:sz w:val="20"/>
          <w:szCs w:val="20"/>
        </w:rPr>
      </w:pPr>
      <w:r>
        <w:rPr>
          <w:rFonts w:ascii="Courier New" w:hAnsi="Courier New" w:cs="Courier New"/>
          <w:sz w:val="20"/>
          <w:szCs w:val="20"/>
        </w:rPr>
        <w:tab/>
        <w:t># chown XX_elastic.svc /ELK-local</w:t>
      </w:r>
    </w:p>
    <w:p w14:paraId="61CA078A" w14:textId="77777777" w:rsidR="00A37CB9" w:rsidRPr="006D5F7C" w:rsidRDefault="00A37CB9" w:rsidP="00A37CB9">
      <w:pPr>
        <w:spacing w:after="0"/>
        <w:ind w:left="720"/>
        <w:rPr>
          <w:rFonts w:ascii="Courier New" w:hAnsi="Courier New" w:cs="Courier New"/>
        </w:rPr>
      </w:pPr>
    </w:p>
    <w:p w14:paraId="1E9030B9" w14:textId="129AAE9D" w:rsidR="00A37CB9" w:rsidRDefault="00A37CB9" w:rsidP="00A37CB9">
      <w:pPr>
        <w:pStyle w:val="ListParagraph"/>
        <w:numPr>
          <w:ilvl w:val="1"/>
          <w:numId w:val="145"/>
        </w:numPr>
      </w:pPr>
      <w:r>
        <w:t>Elastic nodes that store “hot” data or machine learning nodes usually have a 2</w:t>
      </w:r>
      <w:r w:rsidRPr="005D418F">
        <w:rPr>
          <w:vertAlign w:val="superscript"/>
        </w:rPr>
        <w:t>nd</w:t>
      </w:r>
      <w:r>
        <w:t xml:space="preserve"> local disk for storage. The ELK-local directory should be the mount </w:t>
      </w:r>
      <w:r w:rsidR="003B717D">
        <w:t xml:space="preserve">point for </w:t>
      </w:r>
      <w:r>
        <w:t>the volume group allocated from that 2</w:t>
      </w:r>
      <w:r w:rsidRPr="005D418F">
        <w:rPr>
          <w:vertAlign w:val="superscript"/>
        </w:rPr>
        <w:t>nd</w:t>
      </w:r>
      <w:r>
        <w:t xml:space="preserve"> drive for this type of node.</w:t>
      </w:r>
      <w:r w:rsidR="004431FD">
        <w:t xml:space="preserve">  This is also true for </w:t>
      </w:r>
      <w:r w:rsidR="004431FD" w:rsidRPr="003667C7">
        <w:rPr>
          <w:b/>
          <w:bCs/>
        </w:rPr>
        <w:t>Master</w:t>
      </w:r>
      <w:r w:rsidR="004431FD">
        <w:t xml:space="preserve"> nodes in a 6-node cluster configuration.</w:t>
      </w:r>
    </w:p>
    <w:p w14:paraId="1CA9D8CA" w14:textId="77777777" w:rsidR="00A37CB9" w:rsidRDefault="00A37CB9" w:rsidP="00A37CB9">
      <w:pPr>
        <w:ind w:left="1440"/>
      </w:pPr>
      <w:r>
        <w:t xml:space="preserve">The files system should be set up to mount the </w:t>
      </w:r>
      <w:r w:rsidRPr="005D418F">
        <w:rPr>
          <w:b/>
          <w:bCs/>
        </w:rPr>
        <w:t>ELK-local</w:t>
      </w:r>
      <w:r>
        <w:t xml:space="preserve"> drive automatically in the </w:t>
      </w:r>
      <w:r w:rsidRPr="005D418F">
        <w:rPr>
          <w:b/>
          <w:bCs/>
        </w:rPr>
        <w:t>/etc/fstab</w:t>
      </w:r>
      <w:r>
        <w:t xml:space="preserve"> for this node. Check the </w:t>
      </w:r>
      <w:r w:rsidRPr="005D418F">
        <w:rPr>
          <w:b/>
          <w:bCs/>
        </w:rPr>
        <w:t>/etc/fstab</w:t>
      </w:r>
      <w:r>
        <w:t xml:space="preserve"> file and verify a line similar to the following exists:</w:t>
      </w:r>
    </w:p>
    <w:p w14:paraId="3AEE7DF9" w14:textId="77777777" w:rsidR="00A37CB9" w:rsidRPr="005D418F" w:rsidRDefault="00A37CB9" w:rsidP="00A37CB9">
      <w:pPr>
        <w:ind w:left="2160"/>
        <w:rPr>
          <w:rFonts w:ascii="Courier New" w:hAnsi="Courier New" w:cs="Courier New"/>
          <w:iCs/>
          <w:sz w:val="20"/>
          <w:szCs w:val="20"/>
        </w:rPr>
      </w:pPr>
      <w:r w:rsidRPr="005D418F">
        <w:rPr>
          <w:rFonts w:ascii="Courier New" w:hAnsi="Courier New" w:cs="Courier New"/>
          <w:iCs/>
          <w:sz w:val="20"/>
          <w:szCs w:val="20"/>
        </w:rPr>
        <w:t>/dev/mapper/elk_vg-elk /ELK-local  xfs defaults 0 0</w:t>
      </w:r>
    </w:p>
    <w:p w14:paraId="6A6382F6" w14:textId="77777777" w:rsidR="00A37CB9" w:rsidRDefault="00A37CB9" w:rsidP="00A37CB9">
      <w:pPr>
        <w:ind w:left="1440"/>
      </w:pPr>
      <w:r>
        <w:t>Doing a “df -h” command on the ELK-local file system should show something like this:</w:t>
      </w:r>
    </w:p>
    <w:p w14:paraId="06A3F87A" w14:textId="77777777" w:rsidR="00A37CB9" w:rsidRDefault="00A37CB9" w:rsidP="00A37CB9">
      <w:pPr>
        <w:spacing w:after="120"/>
        <w:ind w:left="1440"/>
        <w:jc w:val="center"/>
      </w:pPr>
      <w:r>
        <w:rPr>
          <w:noProof/>
        </w:rPr>
        <w:drawing>
          <wp:inline distT="0" distB="0" distL="0" distR="0" wp14:anchorId="54194447" wp14:editId="685D2FFB">
            <wp:extent cx="5029200" cy="457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457200"/>
                    </a:xfrm>
                    <a:prstGeom prst="rect">
                      <a:avLst/>
                    </a:prstGeom>
                  </pic:spPr>
                </pic:pic>
              </a:graphicData>
            </a:graphic>
          </wp:inline>
        </w:drawing>
      </w:r>
    </w:p>
    <w:p w14:paraId="5B802361" w14:textId="55BD11A6" w:rsidR="00A37CB9" w:rsidRPr="009B0D2A" w:rsidRDefault="00A37CB9" w:rsidP="00A37CB9">
      <w:pPr>
        <w:pStyle w:val="Caption"/>
        <w:ind w:left="1440"/>
      </w:pPr>
      <w:bookmarkStart w:id="508" w:name="_Toc86994808"/>
      <w:bookmarkStart w:id="509" w:name="_Toc135913024"/>
      <w:r>
        <w:t xml:space="preserve">Figure </w:t>
      </w:r>
      <w:fldSimple w:instr=" SEQ Figure \* ARABIC ">
        <w:r w:rsidR="00651143">
          <w:rPr>
            <w:noProof/>
          </w:rPr>
          <w:t>9</w:t>
        </w:r>
      </w:fldSimple>
      <w:r>
        <w:t xml:space="preserve"> df command</w:t>
      </w:r>
      <w:bookmarkEnd w:id="508"/>
      <w:bookmarkEnd w:id="509"/>
    </w:p>
    <w:p w14:paraId="5DDA2FE1" w14:textId="77777777" w:rsidR="00A37CB9" w:rsidRPr="00777310" w:rsidRDefault="00A37CB9" w:rsidP="00A37CB9">
      <w:pPr>
        <w:ind w:left="1440"/>
      </w:pPr>
      <w:r>
        <w:t>If this mount point does not exist, please consult with a Linux administrator or the OA DCGS Elastic SME on how to create it before proceeding.</w:t>
      </w:r>
    </w:p>
    <w:p w14:paraId="166BBD4E" w14:textId="77777777" w:rsidR="00A37CB9" w:rsidRPr="00B24485" w:rsidRDefault="00A37CB9" w:rsidP="00A37CB9">
      <w:pPr>
        <w:ind w:left="720"/>
        <w:rPr>
          <w:bCs/>
        </w:rPr>
      </w:pPr>
      <w:r w:rsidRPr="00B24485">
        <w:rPr>
          <w:b/>
        </w:rPr>
        <w:t>NOTE:</w:t>
      </w:r>
      <w:r>
        <w:rPr>
          <w:b/>
        </w:rPr>
        <w:t xml:space="preserve"> </w:t>
      </w:r>
      <w:r w:rsidRPr="00B24485">
        <w:rPr>
          <w:bCs/>
        </w:rPr>
        <w:t xml:space="preserve">All nodes should have an </w:t>
      </w:r>
      <w:r w:rsidRPr="00B76EE4">
        <w:rPr>
          <w:b/>
        </w:rPr>
        <w:t>ELK-nfs</w:t>
      </w:r>
      <w:r w:rsidRPr="00B24485">
        <w:rPr>
          <w:bCs/>
        </w:rPr>
        <w:t xml:space="preserve"> mount point to the </w:t>
      </w:r>
      <w:r w:rsidRPr="000F51B6">
        <w:t>Elastic</w:t>
      </w:r>
      <w:r w:rsidRPr="00B24485">
        <w:rPr>
          <w:bCs/>
        </w:rPr>
        <w:t xml:space="preserve"> share on the Isilon even if they store data locally.</w:t>
      </w:r>
    </w:p>
    <w:p w14:paraId="3E4A28C3" w14:textId="77777777" w:rsidR="00A37CB9" w:rsidRPr="005D418F" w:rsidRDefault="00A37CB9" w:rsidP="00CD51FA">
      <w:pPr>
        <w:pStyle w:val="Heading4"/>
      </w:pPr>
      <w:bookmarkStart w:id="510" w:name="_Toc86994707"/>
      <w:bookmarkStart w:id="511" w:name="_Toc138075904"/>
      <w:r w:rsidRPr="005D418F">
        <w:lastRenderedPageBreak/>
        <w:t>Verify VM can see Elastic Repo</w:t>
      </w:r>
      <w:bookmarkEnd w:id="510"/>
      <w:bookmarkEnd w:id="511"/>
    </w:p>
    <w:p w14:paraId="3E0A88FF" w14:textId="77777777" w:rsidR="00A37CB9" w:rsidRPr="004650E7" w:rsidRDefault="00A37CB9" w:rsidP="00A37CB9">
      <w:pPr>
        <w:pStyle w:val="ListParagraph"/>
        <w:numPr>
          <w:ilvl w:val="0"/>
          <w:numId w:val="146"/>
        </w:numPr>
      </w:pPr>
      <w:r w:rsidRPr="004650E7">
        <w:t xml:space="preserve">Identify the Elastic </w:t>
      </w:r>
      <w:r>
        <w:t>Repo by listing all the repos. It should now contain 3 items.</w:t>
      </w:r>
    </w:p>
    <w:p w14:paraId="35367568" w14:textId="77777777" w:rsidR="00A37CB9" w:rsidRPr="005514CE" w:rsidRDefault="00A37CB9" w:rsidP="00A37CB9">
      <w:pPr>
        <w:ind w:left="720"/>
        <w:rPr>
          <w:rFonts w:ascii="Courier New" w:hAnsi="Courier New" w:cs="Courier New"/>
          <w:color w:val="000000" w:themeColor="text1"/>
          <w:sz w:val="20"/>
          <w:szCs w:val="20"/>
        </w:rPr>
      </w:pPr>
      <w:r w:rsidRPr="005514CE">
        <w:rPr>
          <w:rFonts w:ascii="Courier New" w:hAnsi="Courier New" w:cs="Courier New"/>
          <w:color w:val="000000" w:themeColor="text1"/>
          <w:sz w:val="20"/>
          <w:szCs w:val="20"/>
        </w:rPr>
        <w:t># yum repolist all</w:t>
      </w:r>
    </w:p>
    <w:p w14:paraId="0542D74C" w14:textId="77777777" w:rsidR="00A37CB9" w:rsidRPr="0041380A" w:rsidRDefault="00A37CB9" w:rsidP="00A37CB9">
      <w:pPr>
        <w:pStyle w:val="ListParagraph"/>
        <w:numPr>
          <w:ilvl w:val="0"/>
          <w:numId w:val="146"/>
        </w:numPr>
      </w:pPr>
      <w:r w:rsidRPr="0041380A">
        <w:t xml:space="preserve">List the contents of the Elastic repo to verify that it has the Elasticsearch </w:t>
      </w:r>
      <w:r w:rsidRPr="000F51B6">
        <w:t>RPM</w:t>
      </w:r>
      <w:r w:rsidRPr="0041380A">
        <w:t xml:space="preserve"> using the following command</w:t>
      </w:r>
      <w:r>
        <w:t>.</w:t>
      </w:r>
    </w:p>
    <w:p w14:paraId="704A4125" w14:textId="77777777" w:rsidR="00A37CB9" w:rsidRPr="005514CE" w:rsidRDefault="00A37CB9" w:rsidP="00A37CB9">
      <w:pPr>
        <w:rPr>
          <w:rFonts w:ascii="Courier New" w:hAnsi="Courier New" w:cs="Courier New"/>
          <w:sz w:val="20"/>
          <w:szCs w:val="20"/>
        </w:rPr>
      </w:pPr>
      <w:r w:rsidRPr="005514CE">
        <w:rPr>
          <w:rFonts w:ascii="Courier New" w:hAnsi="Courier New" w:cs="Courier New"/>
          <w:sz w:val="20"/>
          <w:szCs w:val="20"/>
        </w:rPr>
        <w:tab/>
        <w:t xml:space="preserve">yum repo-pkgs </w:t>
      </w:r>
      <w:r w:rsidRPr="005514CE">
        <w:rPr>
          <w:rFonts w:ascii="Courier New" w:hAnsi="Courier New" w:cs="Courier New"/>
          <w:color w:val="FF0000"/>
          <w:sz w:val="20"/>
          <w:szCs w:val="20"/>
        </w:rPr>
        <w:t>{elastic repo name}</w:t>
      </w:r>
      <w:r w:rsidRPr="005514CE">
        <w:rPr>
          <w:rFonts w:ascii="Courier New" w:hAnsi="Courier New" w:cs="Courier New"/>
          <w:sz w:val="20"/>
          <w:szCs w:val="20"/>
        </w:rPr>
        <w:t xml:space="preserve"> list</w:t>
      </w:r>
    </w:p>
    <w:p w14:paraId="6BB20DAB" w14:textId="1C8953D5" w:rsidR="00A37CB9" w:rsidRPr="005514CE" w:rsidRDefault="00A37CB9" w:rsidP="00A37CB9">
      <w:pPr>
        <w:rPr>
          <w:color w:val="000000" w:themeColor="text1"/>
        </w:rPr>
      </w:pPr>
      <w:r w:rsidRPr="005514CE">
        <w:rPr>
          <w:color w:val="000000" w:themeColor="text1"/>
        </w:rPr>
        <w:tab/>
        <w:t xml:space="preserve">example: </w:t>
      </w:r>
      <w:r w:rsidRPr="005514CE">
        <w:rPr>
          <w:rFonts w:ascii="Courier New" w:hAnsi="Courier New" w:cs="Courier New"/>
          <w:color w:val="000000" w:themeColor="text1"/>
          <w:sz w:val="20"/>
          <w:szCs w:val="20"/>
        </w:rPr>
        <w:t># yum repo-pkgs elastic list</w:t>
      </w:r>
    </w:p>
    <w:p w14:paraId="28C3423F" w14:textId="77777777" w:rsidR="00A37CB9" w:rsidRPr="005514CE" w:rsidRDefault="00A37CB9" w:rsidP="00A37CB9">
      <w:pPr>
        <w:pStyle w:val="ListParagraph"/>
        <w:rPr>
          <w:bCs/>
        </w:rPr>
      </w:pPr>
      <w:r w:rsidRPr="005514CE">
        <w:rPr>
          <w:b/>
        </w:rPr>
        <w:t>NOTE:</w:t>
      </w:r>
      <w:r w:rsidRPr="005514CE">
        <w:rPr>
          <w:bCs/>
        </w:rPr>
        <w:t xml:space="preserve"> If you do not see Elasticsearch in the repository </w:t>
      </w:r>
      <w:r w:rsidRPr="005514CE">
        <w:rPr>
          <w:b/>
        </w:rPr>
        <w:t>do not proceed</w:t>
      </w:r>
      <w:r w:rsidRPr="005514CE">
        <w:rPr>
          <w:bCs/>
        </w:rPr>
        <w:t xml:space="preserve">. You can </w:t>
      </w:r>
      <w:r>
        <w:rPr>
          <w:bCs/>
        </w:rPr>
        <w:t xml:space="preserve">attempt </w:t>
      </w:r>
      <w:r w:rsidRPr="005514CE">
        <w:rPr>
          <w:bCs/>
        </w:rPr>
        <w:t xml:space="preserve">a </w:t>
      </w:r>
      <w:r w:rsidRPr="005514CE">
        <w:rPr>
          <w:b/>
        </w:rPr>
        <w:t>yum clean all</w:t>
      </w:r>
      <w:r w:rsidRPr="005514CE">
        <w:rPr>
          <w:bCs/>
        </w:rPr>
        <w:t xml:space="preserve"> and try the </w:t>
      </w:r>
      <w:r>
        <w:rPr>
          <w:bCs/>
        </w:rPr>
        <w:t>previous</w:t>
      </w:r>
      <w:r w:rsidRPr="005514CE">
        <w:rPr>
          <w:bCs/>
        </w:rPr>
        <w:t xml:space="preserve"> steps again. If you still don’t see the Elastic repo</w:t>
      </w:r>
      <w:r>
        <w:rPr>
          <w:bCs/>
        </w:rPr>
        <w:t>,</w:t>
      </w:r>
      <w:r w:rsidRPr="005514CE">
        <w:rPr>
          <w:bCs/>
        </w:rPr>
        <w:t xml:space="preserve"> you may need to verify it is set</w:t>
      </w:r>
      <w:r>
        <w:rPr>
          <w:bCs/>
        </w:rPr>
        <w:t xml:space="preserve"> </w:t>
      </w:r>
      <w:r w:rsidRPr="005514CE">
        <w:rPr>
          <w:bCs/>
        </w:rPr>
        <w:t xml:space="preserve">up properly. </w:t>
      </w:r>
    </w:p>
    <w:p w14:paraId="65D13EBB" w14:textId="77777777" w:rsidR="00A37CB9" w:rsidRPr="005D418F" w:rsidRDefault="00A37CB9" w:rsidP="00CD51FA">
      <w:pPr>
        <w:pStyle w:val="Heading4"/>
      </w:pPr>
      <w:bookmarkStart w:id="512" w:name="_Toc86994708"/>
      <w:bookmarkStart w:id="513" w:name="_Toc138075905"/>
      <w:r w:rsidRPr="005D418F">
        <w:t>Install Elasticsearch</w:t>
      </w:r>
      <w:bookmarkEnd w:id="512"/>
      <w:bookmarkEnd w:id="513"/>
    </w:p>
    <w:p w14:paraId="27606F97" w14:textId="77777777" w:rsidR="00A37CB9" w:rsidRPr="007E4A86" w:rsidRDefault="00A37CB9" w:rsidP="00A37CB9">
      <w:r>
        <w:t xml:space="preserve">Assumption: Elastic </w:t>
      </w:r>
      <w:r w:rsidRPr="000F51B6">
        <w:t>RPM</w:t>
      </w:r>
      <w:r>
        <w:t>s and installation scripts have been added to Elastic repo.</w:t>
      </w:r>
    </w:p>
    <w:p w14:paraId="39A5BDA9" w14:textId="77777777" w:rsidR="00A37CB9" w:rsidRPr="008F0BD6" w:rsidRDefault="00A37CB9" w:rsidP="00A37CB9">
      <w:pPr>
        <w:ind w:left="720"/>
        <w:rPr>
          <w:rStyle w:val="QuoteChar"/>
          <w:rFonts w:ascii="Courier New" w:hAnsi="Courier New" w:cs="Courier New"/>
          <w:b w:val="0"/>
          <w:bCs/>
          <w:color w:val="000000" w:themeColor="text1"/>
          <w:sz w:val="20"/>
          <w:szCs w:val="20"/>
        </w:rPr>
      </w:pPr>
      <w:r w:rsidRPr="008F0BD6">
        <w:rPr>
          <w:rStyle w:val="QuoteChar"/>
          <w:rFonts w:ascii="Courier New" w:hAnsi="Courier New" w:cs="Courier New"/>
          <w:bCs/>
          <w:color w:val="000000" w:themeColor="text1"/>
          <w:sz w:val="20"/>
          <w:szCs w:val="20"/>
        </w:rPr>
        <w:t>#</w:t>
      </w:r>
      <w:r w:rsidRPr="008F0BD6">
        <w:rPr>
          <w:rStyle w:val="IntenseQuoteChar"/>
          <w:rFonts w:ascii="Courier New" w:hAnsi="Courier New" w:cs="Courier New"/>
          <w:b/>
          <w:bCs/>
          <w:color w:val="000000" w:themeColor="text1"/>
        </w:rPr>
        <w:t xml:space="preserve"> </w:t>
      </w:r>
      <w:r w:rsidRPr="008F0BD6">
        <w:rPr>
          <w:rStyle w:val="QuoteChar"/>
          <w:rFonts w:ascii="Courier New" w:hAnsi="Courier New" w:cs="Courier New"/>
          <w:bCs/>
          <w:color w:val="000000" w:themeColor="text1"/>
          <w:sz w:val="20"/>
          <w:szCs w:val="20"/>
        </w:rPr>
        <w:t>curl –s –k https://{xxx}su01ro01.`hostname –d`/yum/elastic/install/installElasticNode.sh | bash</w:t>
      </w:r>
    </w:p>
    <w:p w14:paraId="2669D303" w14:textId="77777777" w:rsidR="00A37CB9" w:rsidRPr="00B24485" w:rsidRDefault="00A37CB9" w:rsidP="00A37CB9">
      <w:pPr>
        <w:keepNext/>
        <w:spacing w:after="120"/>
        <w:rPr>
          <w:rStyle w:val="QuoteChar"/>
          <w:b w:val="0"/>
          <w:bCs/>
        </w:rPr>
      </w:pPr>
      <w:r w:rsidRPr="00B24485">
        <w:rPr>
          <w:rStyle w:val="QuoteChar"/>
        </w:rPr>
        <w:t>NOTE:</w:t>
      </w:r>
      <w:r w:rsidRPr="00B24485">
        <w:rPr>
          <w:rStyle w:val="QuoteChar"/>
          <w:bCs/>
        </w:rPr>
        <w:t xml:space="preserve"> </w:t>
      </w:r>
      <w:r>
        <w:rPr>
          <w:rStyle w:val="QuoteChar"/>
          <w:bCs/>
        </w:rPr>
        <w:t>T</w:t>
      </w:r>
      <w:r w:rsidRPr="00B24485">
        <w:rPr>
          <w:rStyle w:val="QuoteChar"/>
          <w:bCs/>
        </w:rPr>
        <w:t>he back quote characters ( ` ) used in the above command are the on the key with the tilde ( ~ )</w:t>
      </w:r>
      <w:r>
        <w:rPr>
          <w:rStyle w:val="QuoteChar"/>
          <w:bCs/>
        </w:rPr>
        <w:t>.</w:t>
      </w:r>
    </w:p>
    <w:p w14:paraId="44D0F308" w14:textId="77777777" w:rsidR="00A37CB9" w:rsidRDefault="00A37CB9" w:rsidP="00A37CB9">
      <w:pPr>
        <w:keepNext/>
        <w:spacing w:after="120"/>
        <w:jc w:val="center"/>
      </w:pPr>
      <w:r>
        <w:rPr>
          <w:noProof/>
        </w:rPr>
        <w:drawing>
          <wp:inline distT="0" distB="0" distL="0" distR="0" wp14:anchorId="5A06A85E" wp14:editId="4C760579">
            <wp:extent cx="1400175" cy="981732"/>
            <wp:effectExtent l="0" t="0" r="0" b="8890"/>
            <wp:docPr id="46" name="Picture 46" descr="A close up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a calculator&#10;&#10;Description automatically generated"/>
                    <pic:cNvPicPr/>
                  </pic:nvPicPr>
                  <pic:blipFill>
                    <a:blip r:embed="rId44"/>
                    <a:stretch>
                      <a:fillRect/>
                    </a:stretch>
                  </pic:blipFill>
                  <pic:spPr>
                    <a:xfrm>
                      <a:off x="0" y="0"/>
                      <a:ext cx="1423912" cy="998375"/>
                    </a:xfrm>
                    <a:prstGeom prst="rect">
                      <a:avLst/>
                    </a:prstGeom>
                  </pic:spPr>
                </pic:pic>
              </a:graphicData>
            </a:graphic>
          </wp:inline>
        </w:drawing>
      </w:r>
    </w:p>
    <w:p w14:paraId="1F0844B0" w14:textId="14C47DFB" w:rsidR="00A37CB9" w:rsidRDefault="00A37CB9" w:rsidP="00A37CB9">
      <w:pPr>
        <w:pStyle w:val="Caption"/>
        <w:rPr>
          <w:rStyle w:val="QuoteChar"/>
        </w:rPr>
      </w:pPr>
      <w:bookmarkStart w:id="514" w:name="_Toc86994809"/>
      <w:bookmarkStart w:id="515" w:name="_Toc135913025"/>
      <w:r>
        <w:t xml:space="preserve">Figure </w:t>
      </w:r>
      <w:fldSimple w:instr=" SEQ Figure \* ARABIC ">
        <w:r w:rsidR="00651143">
          <w:rPr>
            <w:noProof/>
          </w:rPr>
          <w:t>10</w:t>
        </w:r>
      </w:fldSimple>
      <w:r>
        <w:t xml:space="preserve"> </w:t>
      </w:r>
      <w:r w:rsidRPr="003823BD">
        <w:t>back quote characters ( ` )</w:t>
      </w:r>
      <w:bookmarkEnd w:id="514"/>
      <w:bookmarkEnd w:id="515"/>
    </w:p>
    <w:p w14:paraId="1B3FD20E" w14:textId="77777777" w:rsidR="00A37CB9" w:rsidRPr="00B24485" w:rsidRDefault="00A37CB9" w:rsidP="00A37CB9">
      <w:r w:rsidRPr="00B24485">
        <w:rPr>
          <w:b/>
          <w:bCs/>
        </w:rPr>
        <w:t>NOTE:</w:t>
      </w:r>
      <w:r>
        <w:rPr>
          <w:b/>
          <w:bCs/>
        </w:rPr>
        <w:t xml:space="preserve"> </w:t>
      </w:r>
      <w:r w:rsidRPr="00B24485">
        <w:t xml:space="preserve">You can verify the path to the </w:t>
      </w:r>
      <w:r w:rsidRPr="000F51B6">
        <w:t>Elastic</w:t>
      </w:r>
      <w:r w:rsidRPr="00B24485">
        <w:t xml:space="preserve"> repository by checking the repo definition found in </w:t>
      </w:r>
      <w:r w:rsidRPr="008F0BD6">
        <w:rPr>
          <w:b/>
          <w:bCs/>
        </w:rPr>
        <w:t>/etc/yum.repos.d/elastic-search-rpms.repo</w:t>
      </w:r>
      <w:r>
        <w:t xml:space="preserve"> </w:t>
      </w:r>
      <w:r w:rsidRPr="00B24485">
        <w:t>(</w:t>
      </w:r>
      <w:r>
        <w:t>t</w:t>
      </w:r>
      <w:r w:rsidRPr="00B24485">
        <w:t>he name of the repo may differ)</w:t>
      </w:r>
      <w:r>
        <w:t>.</w:t>
      </w:r>
    </w:p>
    <w:p w14:paraId="7A6A2CD0" w14:textId="77777777" w:rsidR="00A37CB9" w:rsidRPr="005870A8" w:rsidRDefault="00A37CB9" w:rsidP="00A37CB9">
      <w:pPr>
        <w:rPr>
          <w:color w:val="7030A0"/>
        </w:rPr>
      </w:pPr>
      <w:r>
        <w:t>Repeat for all nodes.</w:t>
      </w:r>
    </w:p>
    <w:p w14:paraId="56461D93" w14:textId="77777777" w:rsidR="00A37CB9" w:rsidRPr="0005114B" w:rsidRDefault="00A37CB9" w:rsidP="00CD51FA">
      <w:pPr>
        <w:pStyle w:val="Heading4"/>
      </w:pPr>
      <w:bookmarkStart w:id="516" w:name="_Toc86994709"/>
      <w:bookmarkStart w:id="517" w:name="_Toc138075906"/>
      <w:r>
        <w:t>Verify</w:t>
      </w:r>
      <w:r w:rsidRPr="0005114B">
        <w:t xml:space="preserve"> SSL</w:t>
      </w:r>
      <w:r>
        <w:t xml:space="preserve"> Settings</w:t>
      </w:r>
      <w:r w:rsidRPr="0005114B">
        <w:t xml:space="preserve"> for ElasticSearch</w:t>
      </w:r>
      <w:bookmarkEnd w:id="516"/>
      <w:bookmarkEnd w:id="517"/>
    </w:p>
    <w:p w14:paraId="5AE96D89" w14:textId="77777777" w:rsidR="00A37CB9" w:rsidRDefault="00A37CB9" w:rsidP="00A37CB9">
      <w:r>
        <w:t xml:space="preserve">The installation script executed previously should have populated the </w:t>
      </w:r>
      <w:r w:rsidRPr="00BA418D">
        <w:rPr>
          <w:b/>
          <w:bCs/>
        </w:rPr>
        <w:t>/etc/elasticsearch/certs</w:t>
      </w:r>
      <w:r>
        <w:t xml:space="preserve"> directory with the PKI certificates for this node, along with the root certificate authority’s public certificate. Verify these certs have been installed correctly.</w:t>
      </w:r>
    </w:p>
    <w:p w14:paraId="481C1881" w14:textId="77777777" w:rsidR="00A37CB9" w:rsidRDefault="00A37CB9" w:rsidP="00A37CB9">
      <w:r>
        <w:t xml:space="preserve">Change the certificate directory for the node: </w:t>
      </w:r>
    </w:p>
    <w:p w14:paraId="78E4F0BD" w14:textId="77777777" w:rsidR="00A37CB9" w:rsidRPr="00BA418D" w:rsidRDefault="00A37CB9" w:rsidP="00A37CB9">
      <w:pPr>
        <w:pStyle w:val="Quote"/>
        <w:ind w:left="720"/>
        <w:rPr>
          <w:rFonts w:ascii="Courier New" w:hAnsi="Courier New" w:cs="Courier New"/>
          <w:b w:val="0"/>
          <w:bCs/>
          <w:color w:val="000000" w:themeColor="text1"/>
          <w:sz w:val="20"/>
          <w:szCs w:val="20"/>
        </w:rPr>
      </w:pPr>
      <w:r w:rsidRPr="00BA418D">
        <w:rPr>
          <w:rFonts w:ascii="Courier New" w:hAnsi="Courier New" w:cs="Courier New"/>
          <w:b w:val="0"/>
          <w:bCs/>
          <w:color w:val="000000" w:themeColor="text1"/>
          <w:sz w:val="20"/>
          <w:szCs w:val="20"/>
        </w:rPr>
        <w:t># cd /etc/elasticsearch/certs</w:t>
      </w:r>
    </w:p>
    <w:p w14:paraId="01F487BD" w14:textId="77777777" w:rsidR="00A37CB9" w:rsidRDefault="00A37CB9" w:rsidP="00A37CB9">
      <w:r>
        <w:lastRenderedPageBreak/>
        <w:t>Verify certificates are present.</w:t>
      </w:r>
    </w:p>
    <w:p w14:paraId="1D08018E" w14:textId="77777777" w:rsidR="00A37CB9" w:rsidRDefault="00A37CB9" w:rsidP="00A37CB9">
      <w:r w:rsidRPr="002A5F89">
        <w:rPr>
          <w:b/>
          <w:bCs/>
        </w:rPr>
        <w:t>NOTE:</w:t>
      </w:r>
      <w:r>
        <w:t xml:space="preserve"> If the certificates are not present, stop. This must be resolved before the </w:t>
      </w:r>
      <w:r w:rsidRPr="000F51B6">
        <w:t>Elastic</w:t>
      </w:r>
      <w:r>
        <w:t>search service can run.</w:t>
      </w:r>
    </w:p>
    <w:p w14:paraId="5730584A" w14:textId="77777777" w:rsidR="00A37CB9" w:rsidRPr="00DE4560" w:rsidRDefault="00A37CB9" w:rsidP="00A37CB9">
      <w:r w:rsidRPr="00DE4560">
        <w:t>Verify that /etc/hostname and the hostname command use the same name as the certificate files (i.e server name without domain). If there is a mismatch, hostname and /etc/hostname should be changed to match.  (Alternately, if there is a need, links to the certificate files with the used name can be created in the same location.)</w:t>
      </w:r>
    </w:p>
    <w:p w14:paraId="74B7E619" w14:textId="77777777" w:rsidR="00A37CB9" w:rsidRDefault="00A37CB9" w:rsidP="00A37CB9">
      <w:r w:rsidRPr="0005114B">
        <w:t xml:space="preserve">Repeat these steps on </w:t>
      </w:r>
      <w:r>
        <w:t>all nodes</w:t>
      </w:r>
      <w:r w:rsidRPr="0005114B">
        <w:t xml:space="preserve"> before continuing.</w:t>
      </w:r>
    </w:p>
    <w:p w14:paraId="4E033768" w14:textId="77777777" w:rsidR="00A37CB9" w:rsidRPr="0005114B" w:rsidRDefault="00A37CB9" w:rsidP="00CD51FA">
      <w:pPr>
        <w:pStyle w:val="Heading4"/>
      </w:pPr>
      <w:bookmarkStart w:id="518" w:name="_Toc481569083"/>
      <w:bookmarkStart w:id="519" w:name="_Ref48906248"/>
      <w:bookmarkStart w:id="520" w:name="_Toc86994710"/>
      <w:bookmarkStart w:id="521" w:name="_Toc138075907"/>
      <w:bookmarkEnd w:id="518"/>
      <w:r w:rsidRPr="0005114B">
        <w:t>Start &amp; Test Elastic</w:t>
      </w:r>
      <w:r>
        <w:t>s</w:t>
      </w:r>
      <w:r w:rsidRPr="0005114B">
        <w:t>earch</w:t>
      </w:r>
      <w:bookmarkEnd w:id="519"/>
      <w:bookmarkEnd w:id="520"/>
      <w:bookmarkEnd w:id="521"/>
    </w:p>
    <w:p w14:paraId="6C716107" w14:textId="77777777" w:rsidR="00A37CB9" w:rsidRDefault="00A37CB9" w:rsidP="00A37CB9">
      <w:r w:rsidRPr="0005114B">
        <w:t xml:space="preserve">Once </w:t>
      </w:r>
      <w:r>
        <w:t>installation and configuration are</w:t>
      </w:r>
      <w:r w:rsidRPr="0005114B">
        <w:t xml:space="preserve"> complete </w:t>
      </w:r>
      <w:r>
        <w:t>on all nodes, you can start Elasticsearch. Start the nodes from smallest to largest in the node numbering scheme. All master nodes will be started first.</w:t>
      </w:r>
    </w:p>
    <w:p w14:paraId="54A437FD" w14:textId="77777777" w:rsidR="00A37CB9" w:rsidRDefault="00A37CB9" w:rsidP="00A37CB9">
      <w:pPr>
        <w:pStyle w:val="ListParagraph"/>
        <w:numPr>
          <w:ilvl w:val="0"/>
          <w:numId w:val="147"/>
        </w:numPr>
        <w:spacing w:after="120"/>
      </w:pPr>
      <w:r>
        <w:t>Run the following command on each node (starting with Node 1):</w:t>
      </w:r>
    </w:p>
    <w:p w14:paraId="3B04B4DC" w14:textId="77777777" w:rsidR="00A37CB9" w:rsidRDefault="00A37CB9" w:rsidP="00A37CB9">
      <w:pPr>
        <w:pStyle w:val="Quote"/>
        <w:ind w:left="720"/>
        <w:rPr>
          <w:rFonts w:ascii="Courier New" w:hAnsi="Courier New" w:cs="Courier New"/>
          <w:b w:val="0"/>
          <w:bCs/>
          <w:color w:val="000000" w:themeColor="text1"/>
          <w:sz w:val="20"/>
          <w:szCs w:val="20"/>
        </w:rPr>
      </w:pPr>
      <w:r w:rsidRPr="00BA418D">
        <w:rPr>
          <w:rFonts w:ascii="Courier New" w:hAnsi="Courier New" w:cs="Courier New"/>
          <w:b w:val="0"/>
          <w:bCs/>
          <w:color w:val="000000" w:themeColor="text1"/>
          <w:sz w:val="20"/>
          <w:szCs w:val="20"/>
        </w:rPr>
        <w:t># systemctl start elasticsearch.service</w:t>
      </w:r>
    </w:p>
    <w:p w14:paraId="3E9B2E7E" w14:textId="77777777" w:rsidR="00A37CB9" w:rsidRPr="00892BED" w:rsidRDefault="00A37CB9" w:rsidP="00A37CB9">
      <w:pPr>
        <w:ind w:left="720"/>
        <w:rPr>
          <w:b/>
        </w:rPr>
      </w:pPr>
      <w:r>
        <w:t>(Repeat for all nodes.)</w:t>
      </w:r>
    </w:p>
    <w:p w14:paraId="6253780E" w14:textId="77777777" w:rsidR="00A37CB9" w:rsidRDefault="00A37CB9" w:rsidP="00A37CB9">
      <w:pPr>
        <w:pStyle w:val="ListParagraph"/>
        <w:numPr>
          <w:ilvl w:val="0"/>
          <w:numId w:val="147"/>
        </w:numPr>
        <w:spacing w:after="120"/>
      </w:pPr>
      <w:r>
        <w:t>Wait at least 5 minutes to give the nodes a chance to start, then proceed.</w:t>
      </w:r>
    </w:p>
    <w:p w14:paraId="37319A96" w14:textId="77777777" w:rsidR="00A37CB9" w:rsidRPr="00BA418D" w:rsidRDefault="00A37CB9" w:rsidP="00A37CB9">
      <w:pPr>
        <w:pStyle w:val="Quote"/>
        <w:ind w:left="720"/>
        <w:rPr>
          <w:rFonts w:ascii="Courier New" w:hAnsi="Courier New" w:cs="Courier New"/>
          <w:b w:val="0"/>
          <w:bCs/>
          <w:color w:val="000000" w:themeColor="text1"/>
          <w:sz w:val="20"/>
          <w:szCs w:val="20"/>
        </w:rPr>
      </w:pPr>
      <w:r w:rsidRPr="00BA418D">
        <w:rPr>
          <w:rFonts w:ascii="Courier New" w:hAnsi="Courier New" w:cs="Courier New"/>
          <w:b w:val="0"/>
          <w:bCs/>
          <w:color w:val="000000" w:themeColor="text1"/>
          <w:sz w:val="20"/>
          <w:szCs w:val="20"/>
        </w:rPr>
        <w:t># systemctl status elasticsearch.service</w:t>
      </w:r>
    </w:p>
    <w:p w14:paraId="05043CBF" w14:textId="77777777" w:rsidR="00A37CB9" w:rsidRPr="00BA418D" w:rsidRDefault="00A37CB9" w:rsidP="00A37CB9">
      <w:pPr>
        <w:pStyle w:val="ListParagraph"/>
        <w:numPr>
          <w:ilvl w:val="0"/>
          <w:numId w:val="147"/>
        </w:numPr>
        <w:rPr>
          <w:b/>
          <w:color w:val="FF0000"/>
        </w:rPr>
      </w:pPr>
      <w:r>
        <w:t xml:space="preserve">Once all nodes have been started, you must configure the initial passwords for reserved Elasticsearch users. </w:t>
      </w:r>
    </w:p>
    <w:p w14:paraId="0E9B0D1C" w14:textId="77777777" w:rsidR="00A37CB9" w:rsidRPr="00BA418D" w:rsidRDefault="00A37CB9" w:rsidP="00A37CB9">
      <w:pPr>
        <w:pStyle w:val="ListParagraph"/>
        <w:rPr>
          <w:b/>
          <w:color w:val="FF0000"/>
        </w:rPr>
      </w:pPr>
      <w:r w:rsidRPr="00BA418D">
        <w:rPr>
          <w:b/>
          <w:bCs/>
        </w:rPr>
        <w:t>NOTE:</w:t>
      </w:r>
      <w:r>
        <w:t xml:space="preserve"> </w:t>
      </w:r>
      <w:r>
        <w:rPr>
          <w:bCs/>
          <w:color w:val="000000" w:themeColor="text1"/>
        </w:rPr>
        <w:t>T</w:t>
      </w:r>
      <w:r w:rsidRPr="00BA418D">
        <w:rPr>
          <w:bCs/>
          <w:color w:val="000000" w:themeColor="text1"/>
        </w:rPr>
        <w:t>his is only done once on any node</w:t>
      </w:r>
      <w:r>
        <w:rPr>
          <w:bCs/>
          <w:color w:val="000000" w:themeColor="text1"/>
        </w:rPr>
        <w:t>.</w:t>
      </w:r>
    </w:p>
    <w:p w14:paraId="6D52949B" w14:textId="77777777" w:rsidR="00A37CB9" w:rsidRDefault="00A37CB9" w:rsidP="00A37CB9">
      <w:pPr>
        <w:pStyle w:val="ListParagraph"/>
        <w:numPr>
          <w:ilvl w:val="0"/>
          <w:numId w:val="147"/>
        </w:numPr>
      </w:pPr>
      <w:r>
        <w:t xml:space="preserve">Log in to any of the </w:t>
      </w:r>
      <w:r w:rsidRPr="000F51B6">
        <w:t>Elastic</w:t>
      </w:r>
      <w:r>
        <w:t xml:space="preserve"> VMs and become root.</w:t>
      </w:r>
    </w:p>
    <w:p w14:paraId="141BE94F" w14:textId="77777777" w:rsidR="00A37CB9" w:rsidRDefault="00A37CB9" w:rsidP="00A37CB9">
      <w:pPr>
        <w:pStyle w:val="ListParagraph"/>
        <w:numPr>
          <w:ilvl w:val="0"/>
          <w:numId w:val="147"/>
        </w:numPr>
        <w:spacing w:after="120"/>
      </w:pPr>
      <w:r>
        <w:t>Run the following command:</w:t>
      </w:r>
    </w:p>
    <w:p w14:paraId="0DD23DDD" w14:textId="77777777" w:rsidR="00A37CB9" w:rsidRPr="00B24485" w:rsidRDefault="00A37CB9" w:rsidP="00A37CB9">
      <w:pPr>
        <w:ind w:left="720"/>
        <w:rPr>
          <w:rFonts w:ascii="Courier New" w:hAnsi="Courier New" w:cs="Courier New"/>
        </w:rPr>
      </w:pPr>
      <w:r w:rsidRPr="00B24485">
        <w:rPr>
          <w:rFonts w:ascii="Courier New" w:hAnsi="Courier New" w:cs="Courier New"/>
          <w:sz w:val="20"/>
          <w:szCs w:val="20"/>
        </w:rPr>
        <w:t># /usr/share/elasticsearch/bin/elasticsearch-setup-passwords interactive</w:t>
      </w:r>
    </w:p>
    <w:p w14:paraId="559C09AC" w14:textId="77777777" w:rsidR="00A37CB9" w:rsidRPr="00BA418D" w:rsidRDefault="00A37CB9" w:rsidP="00A37CB9">
      <w:pPr>
        <w:pStyle w:val="ListParagraph"/>
        <w:rPr>
          <w:bCs/>
          <w:color w:val="FF0000"/>
        </w:rPr>
      </w:pPr>
      <w:r w:rsidRPr="00BA418D">
        <w:rPr>
          <w:bCs/>
          <w:color w:val="FF0000"/>
        </w:rPr>
        <w:t xml:space="preserve">Set all these passwords to </w:t>
      </w:r>
      <w:r w:rsidRPr="00BA418D">
        <w:rPr>
          <w:b/>
          <w:color w:val="FF0000"/>
        </w:rPr>
        <w:t>elastic</w:t>
      </w:r>
      <w:r w:rsidRPr="00BA418D">
        <w:rPr>
          <w:bCs/>
          <w:color w:val="FF0000"/>
        </w:rPr>
        <w:t xml:space="preserve"> to allow the rest of this install to be successful</w:t>
      </w:r>
      <w:r>
        <w:rPr>
          <w:bCs/>
          <w:color w:val="FF0000"/>
        </w:rPr>
        <w:t>.</w:t>
      </w:r>
    </w:p>
    <w:p w14:paraId="5E2BE2C6" w14:textId="77777777" w:rsidR="00A37CB9" w:rsidRDefault="00A37CB9" w:rsidP="00A37CB9">
      <w:pPr>
        <w:spacing w:after="0"/>
        <w:ind w:left="720"/>
      </w:pPr>
      <w:r>
        <w:t>You will be prompted for passwords for the following reserved users:</w:t>
      </w:r>
    </w:p>
    <w:p w14:paraId="54A7B738" w14:textId="77777777" w:rsidR="00A37CB9" w:rsidRDefault="00A37CB9" w:rsidP="00A37CB9">
      <w:pPr>
        <w:pStyle w:val="ListParagraph"/>
        <w:numPr>
          <w:ilvl w:val="0"/>
          <w:numId w:val="148"/>
        </w:numPr>
      </w:pPr>
      <w:r>
        <w:t>elastic</w:t>
      </w:r>
    </w:p>
    <w:p w14:paraId="412CD1C2" w14:textId="77777777" w:rsidR="00A37CB9" w:rsidRDefault="00A37CB9" w:rsidP="00A37CB9">
      <w:pPr>
        <w:pStyle w:val="ListParagraph"/>
        <w:numPr>
          <w:ilvl w:val="0"/>
          <w:numId w:val="148"/>
        </w:numPr>
      </w:pPr>
      <w:r>
        <w:t>apm_system</w:t>
      </w:r>
    </w:p>
    <w:p w14:paraId="6F77E753" w14:textId="77777777" w:rsidR="00A37CB9" w:rsidRDefault="00A37CB9" w:rsidP="00A37CB9">
      <w:pPr>
        <w:pStyle w:val="ListParagraph"/>
        <w:numPr>
          <w:ilvl w:val="0"/>
          <w:numId w:val="148"/>
        </w:numPr>
      </w:pPr>
      <w:r>
        <w:t>kibana_system</w:t>
      </w:r>
    </w:p>
    <w:p w14:paraId="65F251E9" w14:textId="77777777" w:rsidR="00A37CB9" w:rsidRDefault="00A37CB9" w:rsidP="00A37CB9">
      <w:pPr>
        <w:pStyle w:val="ListParagraph"/>
        <w:numPr>
          <w:ilvl w:val="0"/>
          <w:numId w:val="148"/>
        </w:numPr>
      </w:pPr>
      <w:r>
        <w:t>logstash_system</w:t>
      </w:r>
    </w:p>
    <w:p w14:paraId="1C3D541A" w14:textId="77777777" w:rsidR="00A37CB9" w:rsidRDefault="00A37CB9" w:rsidP="00A37CB9">
      <w:pPr>
        <w:pStyle w:val="ListParagraph"/>
        <w:numPr>
          <w:ilvl w:val="0"/>
          <w:numId w:val="148"/>
        </w:numPr>
      </w:pPr>
      <w:r>
        <w:t>beats_system</w:t>
      </w:r>
    </w:p>
    <w:p w14:paraId="77D037F8" w14:textId="77777777" w:rsidR="00A37CB9" w:rsidRDefault="00A37CB9" w:rsidP="00A37CB9">
      <w:pPr>
        <w:pStyle w:val="ListParagraph"/>
        <w:numPr>
          <w:ilvl w:val="0"/>
          <w:numId w:val="148"/>
        </w:numPr>
      </w:pPr>
      <w:r>
        <w:t>remote_monitoring_user</w:t>
      </w:r>
    </w:p>
    <w:p w14:paraId="0A000CB9" w14:textId="77777777" w:rsidR="00A37CB9" w:rsidRDefault="00A37CB9" w:rsidP="00A37CB9">
      <w:pPr>
        <w:pStyle w:val="ListParagraph"/>
        <w:ind w:left="1440"/>
      </w:pPr>
    </w:p>
    <w:p w14:paraId="3EF4D0C7" w14:textId="63523696" w:rsidR="00A37CB9" w:rsidRDefault="00A37CB9" w:rsidP="00A37CB9">
      <w:pPr>
        <w:pStyle w:val="ListParagraph"/>
        <w:numPr>
          <w:ilvl w:val="0"/>
          <w:numId w:val="147"/>
        </w:numPr>
      </w:pPr>
      <w:r>
        <w:t xml:space="preserve">After setting the initial passwords, </w:t>
      </w:r>
      <w:r w:rsidRPr="0005114B">
        <w:t xml:space="preserve">run the following commands to check the status </w:t>
      </w:r>
      <w:r>
        <w:t>of the cluste</w:t>
      </w:r>
      <w:r w:rsidR="00F308A5">
        <w:t xml:space="preserve">t using the local “elastic” account. </w:t>
      </w:r>
      <w:r w:rsidRPr="002A5F89">
        <w:t>Remember, do not include the {}</w:t>
      </w:r>
      <w:r>
        <w:t>.</w:t>
      </w:r>
    </w:p>
    <w:p w14:paraId="4985F55F" w14:textId="77777777" w:rsidR="00F308A5" w:rsidRDefault="00F308A5" w:rsidP="003667C7">
      <w:pPr>
        <w:pStyle w:val="ListParagraph"/>
      </w:pPr>
    </w:p>
    <w:p w14:paraId="5E672419" w14:textId="57D50328" w:rsidR="00F308A5" w:rsidRDefault="00F308A5" w:rsidP="00F308A5">
      <w:pPr>
        <w:pStyle w:val="ListParagraph"/>
        <w:rPr>
          <w:rFonts w:ascii="Courier New" w:hAnsi="Courier New" w:cs="Courier New"/>
          <w:sz w:val="20"/>
          <w:szCs w:val="20"/>
        </w:rPr>
      </w:pPr>
      <w:r w:rsidRPr="00F308A5">
        <w:rPr>
          <w:rFonts w:ascii="Courier New" w:hAnsi="Courier New" w:cs="Courier New"/>
          <w:sz w:val="20"/>
          <w:szCs w:val="20"/>
        </w:rPr>
        <w:lastRenderedPageBreak/>
        <w:t xml:space="preserve">curl –k –u elastic:elastic </w:t>
      </w:r>
      <w:r w:rsidRPr="003667C7">
        <w:t>https://elastic-node-{x}:9200/_cluster/health?pretty</w:t>
      </w:r>
    </w:p>
    <w:p w14:paraId="356C9B15" w14:textId="05C47FCA" w:rsidR="00F308A5" w:rsidRPr="00F308A5" w:rsidRDefault="00F308A5" w:rsidP="003667C7">
      <w:pPr>
        <w:pStyle w:val="ListParagraph"/>
        <w:rPr>
          <w:rFonts w:ascii="Courier New" w:hAnsi="Courier New" w:cs="Courier New"/>
          <w:sz w:val="20"/>
          <w:szCs w:val="20"/>
        </w:rPr>
      </w:pPr>
      <w:r w:rsidRPr="00F308A5">
        <w:rPr>
          <w:rFonts w:ascii="Courier New" w:hAnsi="Courier New" w:cs="Courier New"/>
          <w:sz w:val="20"/>
          <w:szCs w:val="20"/>
        </w:rPr>
        <w:t xml:space="preserve"> </w:t>
      </w:r>
    </w:p>
    <w:p w14:paraId="22865643" w14:textId="77777777" w:rsidR="00F308A5" w:rsidRDefault="00F308A5" w:rsidP="003667C7">
      <w:pPr>
        <w:pStyle w:val="ListParagraph"/>
        <w:rPr>
          <w:rStyle w:val="QuoteChar"/>
        </w:rPr>
      </w:pPr>
      <w:r w:rsidRPr="00F308A5">
        <w:rPr>
          <w:rStyle w:val="QuoteChar"/>
          <w:bCs/>
        </w:rPr>
        <w:t>NOTE:</w:t>
      </w:r>
      <w:r w:rsidRPr="00B24485">
        <w:rPr>
          <w:rStyle w:val="QuoteChar"/>
        </w:rPr>
        <w:t xml:space="preserve"> This is a good test to make sure you set the </w:t>
      </w:r>
      <w:r w:rsidRPr="000F51B6">
        <w:rPr>
          <w:rStyle w:val="QuoteChar"/>
        </w:rPr>
        <w:t>Elastic</w:t>
      </w:r>
      <w:r w:rsidRPr="00B24485">
        <w:rPr>
          <w:rStyle w:val="QuoteChar"/>
        </w:rPr>
        <w:t xml:space="preserve"> user password to </w:t>
      </w:r>
      <w:r w:rsidRPr="00F308A5">
        <w:rPr>
          <w:rStyle w:val="QuoteChar"/>
          <w:bCs/>
        </w:rPr>
        <w:t>elastic</w:t>
      </w:r>
      <w:r w:rsidRPr="00B24485">
        <w:rPr>
          <w:rStyle w:val="QuoteChar"/>
        </w:rPr>
        <w:t xml:space="preserve"> properly.</w:t>
      </w:r>
    </w:p>
    <w:p w14:paraId="1F12F81F" w14:textId="77777777" w:rsidR="00F308A5" w:rsidRDefault="00F308A5" w:rsidP="003667C7">
      <w:pPr>
        <w:pStyle w:val="ListParagraph"/>
      </w:pPr>
    </w:p>
    <w:p w14:paraId="4E2CB4EB" w14:textId="7E6EB689" w:rsidR="00A37CB9" w:rsidRPr="005E19D0" w:rsidRDefault="00537593" w:rsidP="00A37CB9">
      <w:pPr>
        <w:rPr>
          <w:rStyle w:val="QuoteChar"/>
          <w:b w:val="0"/>
          <w:color w:val="FF0000"/>
        </w:rPr>
      </w:pPr>
      <w:r w:rsidRPr="003667C7">
        <w:rPr>
          <w:rStyle w:val="QuoteChar"/>
          <w:bCs/>
          <w:color w:val="C00000"/>
        </w:rPr>
        <w:t>IMPORTANT</w:t>
      </w:r>
      <w:r w:rsidR="00A37CB9" w:rsidRPr="00966A3B">
        <w:rPr>
          <w:rStyle w:val="QuoteChar"/>
          <w:bCs/>
        </w:rPr>
        <w:t>:</w:t>
      </w:r>
      <w:r w:rsidR="00A37CB9" w:rsidRPr="00966A3B">
        <w:rPr>
          <w:rStyle w:val="QuoteChar"/>
        </w:rPr>
        <w:t xml:space="preserve"> If the above quer</w:t>
      </w:r>
      <w:r w:rsidR="001651EA">
        <w:rPr>
          <w:rStyle w:val="QuoteChar"/>
        </w:rPr>
        <w:t>y</w:t>
      </w:r>
      <w:r w:rsidR="00A37CB9" w:rsidRPr="00966A3B">
        <w:rPr>
          <w:rStyle w:val="QuoteChar"/>
        </w:rPr>
        <w:t xml:space="preserve"> do not work, </w:t>
      </w:r>
      <w:r w:rsidR="00A37CB9" w:rsidRPr="00BA418D">
        <w:rPr>
          <w:rStyle w:val="QuoteChar"/>
          <w:bCs/>
          <w:color w:val="FF0000"/>
        </w:rPr>
        <w:t>STOP</w:t>
      </w:r>
      <w:r w:rsidR="00A37CB9" w:rsidRPr="005E19D0">
        <w:rPr>
          <w:rStyle w:val="QuoteChar"/>
          <w:color w:val="FF0000"/>
        </w:rPr>
        <w:t xml:space="preserve"> </w:t>
      </w:r>
      <w:r w:rsidR="00A37CB9" w:rsidRPr="00966A3B">
        <w:rPr>
          <w:rStyle w:val="QuoteChar"/>
        </w:rPr>
        <w:t>and contact an OADCGS SME for guidance.</w:t>
      </w:r>
      <w:r>
        <w:rPr>
          <w:rStyle w:val="QuoteChar"/>
        </w:rPr>
        <w:t xml:space="preserve"> </w:t>
      </w:r>
    </w:p>
    <w:p w14:paraId="3801FF88" w14:textId="77777777" w:rsidR="004B34A2" w:rsidRDefault="004B34A2" w:rsidP="003667C7">
      <w:pPr>
        <w:pStyle w:val="Heading3"/>
      </w:pPr>
      <w:bookmarkStart w:id="522" w:name="_Toc481569090"/>
      <w:bookmarkStart w:id="523" w:name="_Toc481569091"/>
      <w:bookmarkStart w:id="524" w:name="_Toc481569092"/>
      <w:bookmarkStart w:id="525" w:name="_Toc481569093"/>
      <w:bookmarkStart w:id="526" w:name="_Toc481569094"/>
      <w:bookmarkStart w:id="527" w:name="_Toc481569095"/>
      <w:bookmarkStart w:id="528" w:name="_Toc481569099"/>
      <w:bookmarkStart w:id="529" w:name="_Toc481569100"/>
      <w:bookmarkStart w:id="530" w:name="_Toc531175116"/>
      <w:bookmarkStart w:id="531" w:name="_Toc36118480"/>
      <w:bookmarkStart w:id="532" w:name="_Ref48642511"/>
      <w:bookmarkStart w:id="533" w:name="_Ref48642519"/>
      <w:bookmarkStart w:id="534" w:name="_Toc51142831"/>
      <w:bookmarkStart w:id="535" w:name="_Toc86994712"/>
      <w:bookmarkStart w:id="536" w:name="_Toc138075908"/>
      <w:bookmarkEnd w:id="522"/>
      <w:bookmarkEnd w:id="523"/>
      <w:bookmarkEnd w:id="524"/>
      <w:bookmarkEnd w:id="525"/>
      <w:bookmarkEnd w:id="526"/>
      <w:bookmarkEnd w:id="527"/>
      <w:bookmarkEnd w:id="528"/>
      <w:bookmarkEnd w:id="529"/>
      <w:r w:rsidRPr="0071035E">
        <w:t>Kibana</w:t>
      </w:r>
      <w:bookmarkEnd w:id="530"/>
      <w:bookmarkEnd w:id="531"/>
      <w:bookmarkEnd w:id="532"/>
      <w:bookmarkEnd w:id="533"/>
      <w:bookmarkEnd w:id="534"/>
      <w:bookmarkEnd w:id="535"/>
      <w:bookmarkEnd w:id="536"/>
    </w:p>
    <w:p w14:paraId="3FB4DA46" w14:textId="26F1D1EC" w:rsidR="004B34A2" w:rsidRDefault="004B34A2" w:rsidP="004B34A2">
      <w:r>
        <w:t xml:space="preserve">Kibana is the web interface used to visualize data in Elasticsearch. Kibana currently runs in conjunction with Elasticsearch on an Elastic VM. There may be one or multiple instances of Kibana running to support user access to the Elastic cluster. All Kibana instances are accessible via </w:t>
      </w:r>
      <w:hyperlink r:id="rId45" w:history="1">
        <w:r w:rsidRPr="002A3379">
          <w:rPr>
            <w:rStyle w:val="Hyperlink"/>
          </w:rPr>
          <w:t>https://kibana</w:t>
        </w:r>
      </w:hyperlink>
      <w:r>
        <w:t xml:space="preserve"> from any site. An NSX load balancer is set up to route the traffic to the Kibana to allow consistent navigation for the users.</w:t>
      </w:r>
    </w:p>
    <w:p w14:paraId="18268F6A" w14:textId="2B0CAED4" w:rsidR="004B34A2" w:rsidRDefault="004B34A2" w:rsidP="004B34A2">
      <w:r w:rsidRPr="00D76412">
        <w:rPr>
          <w:b/>
        </w:rPr>
        <w:t>NOTE</w:t>
      </w:r>
      <w:r>
        <w:t xml:space="preserve">: It is possible to still access Kibana instances, directly bypassing the NSX Load balancer, by using the hostname they are running on in the URL. For example, if Kibana is running on u00su01el03 then it can be accessed directly at </w:t>
      </w:r>
      <w:hyperlink r:id="rId46" w:history="1">
        <w:r w:rsidRPr="004D2003">
          <w:rPr>
            <w:rStyle w:val="Hyperlink"/>
          </w:rPr>
          <w:t>https://u00su01el03:5601</w:t>
        </w:r>
      </w:hyperlink>
      <w:r w:rsidR="00990749">
        <w:rPr>
          <w:rStyle w:val="Hyperlink"/>
        </w:rPr>
        <w:t xml:space="preserve"> or https://elastic-node-3:5601</w:t>
      </w:r>
      <w:r>
        <w:t>. This direct access should only be used during this procedure for installation checks. It can also be used for debugging issues or maintenance but should not be used by general users.</w:t>
      </w:r>
    </w:p>
    <w:p w14:paraId="1A58A323" w14:textId="77777777" w:rsidR="004B34A2" w:rsidRDefault="004B34A2" w:rsidP="004B34A2">
      <w:pPr>
        <w:keepNext/>
      </w:pPr>
      <w:r>
        <w:t>Use this table to determine which Elastic nodes to install Kibana on.</w:t>
      </w:r>
    </w:p>
    <w:p w14:paraId="55773015" w14:textId="6C921F0D" w:rsidR="004B34A2" w:rsidRDefault="004B34A2" w:rsidP="004B34A2">
      <w:pPr>
        <w:pStyle w:val="Caption"/>
        <w:keepNext/>
        <w:spacing w:after="120"/>
      </w:pPr>
      <w:bookmarkStart w:id="537" w:name="_Toc82608360"/>
      <w:bookmarkStart w:id="538" w:name="_Toc135913162"/>
      <w:bookmarkStart w:id="539" w:name="_Toc135913175"/>
      <w:r>
        <w:t xml:space="preserve">Table </w:t>
      </w:r>
      <w:fldSimple w:instr=" SEQ Table \* ARABIC ">
        <w:r w:rsidR="00651143">
          <w:rPr>
            <w:noProof/>
          </w:rPr>
          <w:t>9</w:t>
        </w:r>
      </w:fldSimple>
      <w:r>
        <w:t xml:space="preserve"> </w:t>
      </w:r>
      <w:r w:rsidRPr="000B5C01">
        <w:t>Elastic nodes to install Kibana on</w:t>
      </w:r>
      <w:bookmarkEnd w:id="537"/>
      <w:bookmarkEnd w:id="538"/>
      <w:bookmarkEnd w:id="539"/>
    </w:p>
    <w:tbl>
      <w:tblPr>
        <w:tblStyle w:val="TableGrid"/>
        <w:tblW w:w="0" w:type="auto"/>
        <w:jc w:val="center"/>
        <w:tblLook w:val="04A0" w:firstRow="1" w:lastRow="0" w:firstColumn="1" w:lastColumn="0" w:noHBand="0" w:noVBand="1"/>
      </w:tblPr>
      <w:tblGrid>
        <w:gridCol w:w="2425"/>
        <w:gridCol w:w="4230"/>
      </w:tblGrid>
      <w:tr w:rsidR="004B34A2" w:rsidRPr="009E69CF" w14:paraId="087F2437" w14:textId="77777777" w:rsidTr="00D655DA">
        <w:trPr>
          <w:trHeight w:val="255"/>
          <w:jc w:val="center"/>
        </w:trPr>
        <w:tc>
          <w:tcPr>
            <w:tcW w:w="2425" w:type="dxa"/>
            <w:shd w:val="clear" w:color="auto" w:fill="002060"/>
          </w:tcPr>
          <w:p w14:paraId="587C8293" w14:textId="77777777" w:rsidR="004B34A2" w:rsidRPr="009E69CF" w:rsidRDefault="004B34A2" w:rsidP="00D655DA">
            <w:pPr>
              <w:spacing w:after="0"/>
              <w:jc w:val="center"/>
              <w:rPr>
                <w:b/>
                <w:bCs/>
                <w:color w:val="FFFFFF" w:themeColor="background1"/>
              </w:rPr>
            </w:pPr>
            <w:r w:rsidRPr="009E69CF">
              <w:rPr>
                <w:b/>
                <w:bCs/>
                <w:color w:val="FFFFFF" w:themeColor="background1"/>
              </w:rPr>
              <w:t># of Nodes in Cluster</w:t>
            </w:r>
          </w:p>
        </w:tc>
        <w:tc>
          <w:tcPr>
            <w:tcW w:w="4230" w:type="dxa"/>
            <w:shd w:val="clear" w:color="auto" w:fill="002060"/>
          </w:tcPr>
          <w:p w14:paraId="3BAA1F4A" w14:textId="77777777" w:rsidR="004B34A2" w:rsidRPr="009E69CF" w:rsidRDefault="004B34A2" w:rsidP="00D655DA">
            <w:pPr>
              <w:spacing w:after="0"/>
              <w:rPr>
                <w:b/>
                <w:bCs/>
                <w:color w:val="FFFFFF" w:themeColor="background1"/>
              </w:rPr>
            </w:pPr>
            <w:r w:rsidRPr="009E69CF">
              <w:rPr>
                <w:b/>
                <w:bCs/>
                <w:color w:val="FFFFFF" w:themeColor="background1"/>
              </w:rPr>
              <w:t>Elastic Nodes where Kibana is installed</w:t>
            </w:r>
          </w:p>
        </w:tc>
      </w:tr>
      <w:tr w:rsidR="004B34A2" w14:paraId="03D7EC3F" w14:textId="77777777" w:rsidTr="00D655DA">
        <w:trPr>
          <w:trHeight w:val="255"/>
          <w:jc w:val="center"/>
        </w:trPr>
        <w:tc>
          <w:tcPr>
            <w:tcW w:w="2425" w:type="dxa"/>
          </w:tcPr>
          <w:p w14:paraId="109D0CA7" w14:textId="274943FB" w:rsidR="004B34A2" w:rsidRDefault="007C31E0" w:rsidP="00D655DA">
            <w:pPr>
              <w:spacing w:after="0"/>
              <w:jc w:val="center"/>
            </w:pPr>
            <w:r>
              <w:t>6</w:t>
            </w:r>
          </w:p>
        </w:tc>
        <w:tc>
          <w:tcPr>
            <w:tcW w:w="4230" w:type="dxa"/>
          </w:tcPr>
          <w:p w14:paraId="73FB1EC2" w14:textId="378D86BA" w:rsidR="004B34A2" w:rsidRDefault="004B34A2" w:rsidP="00D655DA">
            <w:pPr>
              <w:spacing w:after="0"/>
              <w:jc w:val="center"/>
            </w:pPr>
            <w:r>
              <w:t>Node 3</w:t>
            </w:r>
            <w:r w:rsidR="007C31E0">
              <w:t xml:space="preserve"> and Node 4</w:t>
            </w:r>
          </w:p>
        </w:tc>
      </w:tr>
      <w:tr w:rsidR="004B34A2" w14:paraId="0DE16F3C" w14:textId="77777777" w:rsidTr="00D655DA">
        <w:trPr>
          <w:trHeight w:val="255"/>
          <w:jc w:val="center"/>
        </w:trPr>
        <w:tc>
          <w:tcPr>
            <w:tcW w:w="2425" w:type="dxa"/>
          </w:tcPr>
          <w:p w14:paraId="0D8ED26E" w14:textId="77777777" w:rsidR="004B34A2" w:rsidRDefault="004B34A2" w:rsidP="00D655DA">
            <w:pPr>
              <w:spacing w:after="0"/>
              <w:jc w:val="center"/>
            </w:pPr>
            <w:r>
              <w:t>10</w:t>
            </w:r>
          </w:p>
        </w:tc>
        <w:tc>
          <w:tcPr>
            <w:tcW w:w="4230" w:type="dxa"/>
          </w:tcPr>
          <w:p w14:paraId="3B2B7983" w14:textId="77777777" w:rsidR="004B34A2" w:rsidRDefault="004B34A2" w:rsidP="00D655DA">
            <w:pPr>
              <w:spacing w:after="0"/>
              <w:jc w:val="center"/>
            </w:pPr>
            <w:r>
              <w:t>Nodes 7 and Node 10</w:t>
            </w:r>
          </w:p>
        </w:tc>
      </w:tr>
      <w:tr w:rsidR="004B34A2" w14:paraId="594F5A81" w14:textId="77777777" w:rsidTr="00D655DA">
        <w:trPr>
          <w:trHeight w:val="255"/>
          <w:jc w:val="center"/>
        </w:trPr>
        <w:tc>
          <w:tcPr>
            <w:tcW w:w="2425" w:type="dxa"/>
          </w:tcPr>
          <w:p w14:paraId="1C74FFB4" w14:textId="77777777" w:rsidR="004B34A2" w:rsidRDefault="004B34A2" w:rsidP="00D655DA">
            <w:pPr>
              <w:spacing w:after="0"/>
              <w:jc w:val="center"/>
            </w:pPr>
            <w:r>
              <w:t>15</w:t>
            </w:r>
          </w:p>
        </w:tc>
        <w:tc>
          <w:tcPr>
            <w:tcW w:w="4230" w:type="dxa"/>
          </w:tcPr>
          <w:p w14:paraId="4F826AFD" w14:textId="77777777" w:rsidR="004B34A2" w:rsidRDefault="004B34A2" w:rsidP="00D655DA">
            <w:pPr>
              <w:spacing w:after="0"/>
              <w:jc w:val="center"/>
            </w:pPr>
            <w:r>
              <w:t>Node 10 and Node 15</w:t>
            </w:r>
          </w:p>
        </w:tc>
      </w:tr>
    </w:tbl>
    <w:p w14:paraId="544FE499" w14:textId="77777777" w:rsidR="004B34A2" w:rsidRDefault="004B34A2" w:rsidP="004B34A2">
      <w:pPr>
        <w:spacing w:before="240"/>
      </w:pPr>
      <w:r>
        <w:rPr>
          <w:b/>
          <w:bCs/>
        </w:rPr>
        <w:t xml:space="preserve">NOTE: </w:t>
      </w:r>
      <w:r w:rsidRPr="0005114B">
        <w:t>You must be root to install Kibana.</w:t>
      </w:r>
    </w:p>
    <w:p w14:paraId="1801A457" w14:textId="77777777" w:rsidR="004B34A2" w:rsidRDefault="004B34A2" w:rsidP="003667C7">
      <w:pPr>
        <w:pStyle w:val="Heading4"/>
      </w:pPr>
      <w:bookmarkStart w:id="540" w:name="_Toc51142832"/>
      <w:bookmarkStart w:id="541" w:name="_Toc86994713"/>
      <w:bookmarkStart w:id="542" w:name="_Toc138075909"/>
      <w:bookmarkStart w:id="543" w:name="_Toc531175117"/>
      <w:bookmarkStart w:id="544" w:name="_Toc36118481"/>
      <w:r>
        <w:t>Install Kibana</w:t>
      </w:r>
      <w:bookmarkEnd w:id="540"/>
      <w:bookmarkEnd w:id="541"/>
      <w:bookmarkEnd w:id="542"/>
      <w:r>
        <w:t xml:space="preserve"> </w:t>
      </w:r>
      <w:bookmarkEnd w:id="543"/>
      <w:bookmarkEnd w:id="544"/>
    </w:p>
    <w:p w14:paraId="120A6085" w14:textId="77777777" w:rsidR="004B34A2" w:rsidRPr="00067587" w:rsidRDefault="004B34A2" w:rsidP="004B34A2">
      <w:pPr>
        <w:pStyle w:val="Quote"/>
        <w:rPr>
          <w:rFonts w:ascii="Courier New" w:hAnsi="Courier New" w:cs="Courier New"/>
          <w:b w:val="0"/>
          <w:bCs/>
          <w:color w:val="000000" w:themeColor="text1"/>
          <w:sz w:val="20"/>
          <w:szCs w:val="20"/>
        </w:rPr>
      </w:pPr>
      <w:r w:rsidRPr="00067587">
        <w:rPr>
          <w:rFonts w:ascii="Courier New" w:hAnsi="Courier New" w:cs="Courier New"/>
          <w:b w:val="0"/>
          <w:bCs/>
          <w:color w:val="000000" w:themeColor="text1"/>
          <w:sz w:val="20"/>
          <w:szCs w:val="20"/>
        </w:rPr>
        <w:t xml:space="preserve"># sudo su </w:t>
      </w:r>
    </w:p>
    <w:p w14:paraId="332589A9" w14:textId="77777777" w:rsidR="004B34A2" w:rsidRPr="00807564" w:rsidRDefault="004B34A2" w:rsidP="004B34A2">
      <w:r w:rsidRPr="002A5F89">
        <w:rPr>
          <w:b/>
          <w:bCs/>
        </w:rPr>
        <w:t>NOTE:</w:t>
      </w:r>
      <w:r>
        <w:t xml:space="preserve"> </w:t>
      </w:r>
      <w:r w:rsidRPr="00807564">
        <w:t xml:space="preserve">Kibana can take </w:t>
      </w:r>
      <w:r>
        <w:t>up to 45 minutes</w:t>
      </w:r>
      <w:r w:rsidRPr="00807564">
        <w:t xml:space="preserve"> to install. To avoid </w:t>
      </w:r>
      <w:r>
        <w:t>interruption of the</w:t>
      </w:r>
      <w:r w:rsidRPr="00807564">
        <w:t xml:space="preserve"> installation</w:t>
      </w:r>
      <w:r>
        <w:t>,</w:t>
      </w:r>
      <w:r w:rsidRPr="00807564">
        <w:t xml:space="preserve"> the </w:t>
      </w:r>
      <w:r>
        <w:t>screen</w:t>
      </w:r>
      <w:r w:rsidRPr="00807564">
        <w:t xml:space="preserve"> command will be used to </w:t>
      </w:r>
      <w:r>
        <w:t>create a session to run</w:t>
      </w:r>
      <w:r w:rsidRPr="00807564">
        <w:t xml:space="preserve"> the instal</w:t>
      </w:r>
      <w:r>
        <w:t xml:space="preserve">l command. For more information about the screen command consult the </w:t>
      </w:r>
      <w:r w:rsidRPr="00067587">
        <w:rPr>
          <w:i/>
          <w:iCs/>
        </w:rPr>
        <w:t>Linux man page</w:t>
      </w:r>
      <w:r>
        <w:t xml:space="preserve"> for </w:t>
      </w:r>
      <w:r w:rsidRPr="00067587">
        <w:rPr>
          <w:b/>
          <w:bCs/>
        </w:rPr>
        <w:t>screen</w:t>
      </w:r>
      <w:r>
        <w:t>.</w:t>
      </w:r>
    </w:p>
    <w:p w14:paraId="421EECD7" w14:textId="77777777" w:rsidR="004B34A2" w:rsidRPr="00067587" w:rsidRDefault="004B34A2" w:rsidP="004B34A2">
      <w:pPr>
        <w:ind w:left="720"/>
        <w:rPr>
          <w:rStyle w:val="QuoteChar"/>
          <w:rFonts w:ascii="Courier New" w:hAnsi="Courier New" w:cs="Courier New"/>
          <w:bCs/>
          <w:color w:val="000000" w:themeColor="text1"/>
          <w:sz w:val="20"/>
          <w:szCs w:val="20"/>
        </w:rPr>
      </w:pPr>
      <w:r w:rsidRPr="00067587">
        <w:rPr>
          <w:rStyle w:val="QuoteChar"/>
          <w:rFonts w:ascii="Courier New" w:hAnsi="Courier New" w:cs="Courier New"/>
          <w:color w:val="000000" w:themeColor="text1"/>
          <w:sz w:val="20"/>
          <w:szCs w:val="20"/>
        </w:rPr>
        <w:t>#</w:t>
      </w:r>
      <w:r w:rsidRPr="00067587">
        <w:rPr>
          <w:rStyle w:val="IntenseQuoteChar"/>
          <w:rFonts w:ascii="Courier New" w:hAnsi="Courier New" w:cs="Courier New"/>
          <w:bCs/>
          <w:color w:val="000000" w:themeColor="text1"/>
        </w:rPr>
        <w:t xml:space="preserve"> screen –S install-session</w:t>
      </w:r>
    </w:p>
    <w:p w14:paraId="3770C2C8" w14:textId="77777777" w:rsidR="004B34A2" w:rsidRPr="00067587" w:rsidRDefault="004B34A2" w:rsidP="004B34A2">
      <w:pPr>
        <w:ind w:left="720"/>
        <w:rPr>
          <w:rStyle w:val="QuoteChar"/>
          <w:rFonts w:ascii="Courier New" w:hAnsi="Courier New" w:cs="Courier New"/>
          <w:b w:val="0"/>
          <w:color w:val="000000" w:themeColor="text1"/>
          <w:sz w:val="20"/>
          <w:szCs w:val="20"/>
        </w:rPr>
      </w:pPr>
      <w:r w:rsidRPr="00067587">
        <w:rPr>
          <w:rStyle w:val="QuoteChar"/>
          <w:rFonts w:ascii="Courier New" w:hAnsi="Courier New" w:cs="Courier New"/>
          <w:color w:val="000000" w:themeColor="text1"/>
          <w:sz w:val="20"/>
          <w:szCs w:val="20"/>
        </w:rPr>
        <w:t>#</w:t>
      </w:r>
      <w:r w:rsidRPr="00067587">
        <w:rPr>
          <w:rStyle w:val="IntenseQuoteChar"/>
          <w:rFonts w:ascii="Courier New" w:hAnsi="Courier New" w:cs="Courier New"/>
          <w:b/>
          <w:color w:val="000000" w:themeColor="text1"/>
        </w:rPr>
        <w:t xml:space="preserve"> </w:t>
      </w:r>
      <w:r w:rsidRPr="00067587">
        <w:rPr>
          <w:rStyle w:val="IntenseQuoteChar"/>
          <w:rFonts w:ascii="Courier New" w:hAnsi="Courier New" w:cs="Courier New"/>
          <w:bCs/>
          <w:color w:val="000000" w:themeColor="text1"/>
        </w:rPr>
        <w:t>c</w:t>
      </w:r>
      <w:r w:rsidRPr="00067587">
        <w:rPr>
          <w:rStyle w:val="QuoteChar"/>
          <w:rFonts w:ascii="Courier New" w:hAnsi="Courier New" w:cs="Courier New"/>
          <w:color w:val="000000" w:themeColor="text1"/>
          <w:sz w:val="20"/>
          <w:szCs w:val="20"/>
        </w:rPr>
        <w:t>url –k https://xxxsu01ro01.`hostname –d`/yum/elastic/install/installKibana.sh | bash</w:t>
      </w:r>
    </w:p>
    <w:p w14:paraId="7BED41DA" w14:textId="77777777" w:rsidR="004B34A2" w:rsidRPr="00067587" w:rsidRDefault="004B34A2" w:rsidP="004B34A2">
      <w:pPr>
        <w:rPr>
          <w:rStyle w:val="QuoteChar"/>
          <w:b w:val="0"/>
          <w:color w:val="000000" w:themeColor="text1"/>
        </w:rPr>
      </w:pPr>
      <w:r w:rsidRPr="00067587">
        <w:rPr>
          <w:rStyle w:val="QuoteChar"/>
          <w:color w:val="000000" w:themeColor="text1"/>
        </w:rPr>
        <w:t>If you are installing multiple Kibana instances</w:t>
      </w:r>
      <w:r>
        <w:rPr>
          <w:rStyle w:val="QuoteChar"/>
          <w:color w:val="000000" w:themeColor="text1"/>
        </w:rPr>
        <w:t>,</w:t>
      </w:r>
      <w:r w:rsidRPr="00067587">
        <w:rPr>
          <w:rStyle w:val="QuoteChar"/>
          <w:color w:val="000000" w:themeColor="text1"/>
        </w:rPr>
        <w:t xml:space="preserve"> start the next one as well.</w:t>
      </w:r>
      <w:r w:rsidRPr="00067587">
        <w:rPr>
          <w:rStyle w:val="QuoteChar"/>
          <w:color w:val="000000" w:themeColor="text1"/>
        </w:rPr>
        <w:tab/>
      </w:r>
    </w:p>
    <w:p w14:paraId="30D18A41" w14:textId="77777777" w:rsidR="007C31E0" w:rsidRDefault="004B34A2" w:rsidP="004B34A2">
      <w:pPr>
        <w:rPr>
          <w:rStyle w:val="QuoteChar"/>
          <w:bCs/>
          <w:color w:val="000000" w:themeColor="text1"/>
        </w:rPr>
      </w:pPr>
      <w:r w:rsidRPr="00067587">
        <w:rPr>
          <w:rStyle w:val="QuoteChar"/>
          <w:bCs/>
          <w:color w:val="000000" w:themeColor="text1"/>
        </w:rPr>
        <w:t>NOTE</w:t>
      </w:r>
      <w:r w:rsidR="007C31E0">
        <w:rPr>
          <w:rStyle w:val="QuoteChar"/>
          <w:bCs/>
          <w:color w:val="000000" w:themeColor="text1"/>
        </w:rPr>
        <w:t>S</w:t>
      </w:r>
    </w:p>
    <w:p w14:paraId="5804482C" w14:textId="1ED5F2A5" w:rsidR="004B34A2" w:rsidRPr="007C31E0" w:rsidRDefault="004B34A2" w:rsidP="003667C7">
      <w:pPr>
        <w:pStyle w:val="ListParagraph"/>
        <w:numPr>
          <w:ilvl w:val="0"/>
          <w:numId w:val="159"/>
        </w:numPr>
        <w:rPr>
          <w:rStyle w:val="QuoteChar"/>
          <w:b w:val="0"/>
          <w:color w:val="000000" w:themeColor="text1"/>
        </w:rPr>
      </w:pPr>
      <w:r w:rsidRPr="007C31E0">
        <w:rPr>
          <w:rStyle w:val="QuoteChar"/>
          <w:color w:val="000000" w:themeColor="text1"/>
        </w:rPr>
        <w:lastRenderedPageBreak/>
        <w:t xml:space="preserve"> If your SSH session times out while waiting for Kibana to be installed, return to your install-session by typing the following after re-establishing an SSH session to the computer.</w:t>
      </w:r>
    </w:p>
    <w:p w14:paraId="3751A31E" w14:textId="77777777" w:rsidR="004B34A2" w:rsidRPr="00067587" w:rsidRDefault="004B34A2" w:rsidP="004B34A2">
      <w:pPr>
        <w:ind w:left="720"/>
        <w:rPr>
          <w:rStyle w:val="QuoteChar"/>
          <w:rFonts w:ascii="Courier New" w:hAnsi="Courier New" w:cs="Courier New"/>
          <w:b w:val="0"/>
          <w:color w:val="000000" w:themeColor="text1"/>
          <w:sz w:val="20"/>
          <w:szCs w:val="20"/>
        </w:rPr>
      </w:pPr>
      <w:r w:rsidRPr="00067587">
        <w:rPr>
          <w:rStyle w:val="QuoteChar"/>
          <w:rFonts w:ascii="Courier New" w:hAnsi="Courier New" w:cs="Courier New"/>
          <w:color w:val="000000" w:themeColor="text1"/>
          <w:sz w:val="20"/>
          <w:szCs w:val="20"/>
        </w:rPr>
        <w:tab/>
        <w:t># screen –d –r install-session</w:t>
      </w:r>
    </w:p>
    <w:p w14:paraId="51EB7549" w14:textId="3E5B854A" w:rsidR="004B34A2" w:rsidRPr="007C31E0" w:rsidRDefault="004B34A2" w:rsidP="003667C7">
      <w:pPr>
        <w:pStyle w:val="ListParagraph"/>
        <w:numPr>
          <w:ilvl w:val="0"/>
          <w:numId w:val="159"/>
        </w:numPr>
        <w:rPr>
          <w:rStyle w:val="QuoteChar"/>
          <w:b w:val="0"/>
          <w:color w:val="000000" w:themeColor="text1"/>
        </w:rPr>
      </w:pPr>
      <w:r w:rsidRPr="007C31E0">
        <w:rPr>
          <w:rStyle w:val="QuoteChar"/>
          <w:color w:val="000000" w:themeColor="text1"/>
        </w:rPr>
        <w:t xml:space="preserve">To detach from a running screen session type </w:t>
      </w:r>
      <w:r w:rsidRPr="007C31E0">
        <w:rPr>
          <w:rStyle w:val="QuoteChar"/>
          <w:bCs/>
          <w:color w:val="000000" w:themeColor="text1"/>
        </w:rPr>
        <w:t>ctrl+a ctrl+d</w:t>
      </w:r>
      <w:r w:rsidRPr="007C31E0">
        <w:rPr>
          <w:rStyle w:val="QuoteChar"/>
          <w:color w:val="000000" w:themeColor="text1"/>
        </w:rPr>
        <w:t>.</w:t>
      </w:r>
    </w:p>
    <w:p w14:paraId="50FF64FC" w14:textId="04FCE8DA" w:rsidR="004B34A2" w:rsidRPr="007C31E0" w:rsidRDefault="004B34A2" w:rsidP="003667C7">
      <w:pPr>
        <w:pStyle w:val="ListParagraph"/>
        <w:numPr>
          <w:ilvl w:val="0"/>
          <w:numId w:val="159"/>
        </w:numPr>
        <w:rPr>
          <w:rStyle w:val="QuoteChar"/>
          <w:b w:val="0"/>
          <w:color w:val="000000" w:themeColor="text1"/>
        </w:rPr>
      </w:pPr>
      <w:r w:rsidRPr="007C31E0">
        <w:rPr>
          <w:rStyle w:val="QuoteChar"/>
          <w:color w:val="000000" w:themeColor="text1"/>
        </w:rPr>
        <w:t xml:space="preserve">If the Kibana installation is terminated for any reason, </w:t>
      </w:r>
      <w:r w:rsidRPr="007C31E0">
        <w:rPr>
          <w:rStyle w:val="QuoteChar"/>
          <w:bCs/>
          <w:color w:val="FF0000"/>
        </w:rPr>
        <w:t>STOP</w:t>
      </w:r>
      <w:r w:rsidRPr="007C31E0">
        <w:rPr>
          <w:rStyle w:val="QuoteChar"/>
          <w:color w:val="000000" w:themeColor="text1"/>
        </w:rPr>
        <w:t xml:space="preserve"> and contact an OADCGS SME for guidance.</w:t>
      </w:r>
    </w:p>
    <w:p w14:paraId="70D1EDDD" w14:textId="6530FFCD" w:rsidR="004B34A2" w:rsidRPr="00966A3B" w:rsidRDefault="004B34A2" w:rsidP="004B34A2">
      <w:pPr>
        <w:rPr>
          <w:bCs/>
        </w:rPr>
      </w:pPr>
      <w:r w:rsidRPr="00966A3B">
        <w:rPr>
          <w:bCs/>
        </w:rPr>
        <w:t xml:space="preserve">Run Puppet on </w:t>
      </w:r>
      <w:r>
        <w:rPr>
          <w:bCs/>
        </w:rPr>
        <w:t xml:space="preserve">the </w:t>
      </w:r>
      <w:r w:rsidRPr="00966A3B">
        <w:rPr>
          <w:bCs/>
        </w:rPr>
        <w:t xml:space="preserve">host after </w:t>
      </w:r>
      <w:r>
        <w:rPr>
          <w:bCs/>
        </w:rPr>
        <w:t xml:space="preserve">Kibana is </w:t>
      </w:r>
      <w:r w:rsidRPr="00966A3B">
        <w:rPr>
          <w:bCs/>
        </w:rPr>
        <w:t>installed to open necessary ports</w:t>
      </w:r>
      <w:r w:rsidR="007C31E0">
        <w:rPr>
          <w:bCs/>
        </w:rPr>
        <w:t xml:space="preserve"> and update the kibana yml configuration file</w:t>
      </w:r>
      <w:r>
        <w:rPr>
          <w:bCs/>
        </w:rPr>
        <w:t>:</w:t>
      </w:r>
    </w:p>
    <w:p w14:paraId="409F1AB7" w14:textId="77777777" w:rsidR="004B34A2" w:rsidRPr="00966A3B" w:rsidRDefault="004B34A2" w:rsidP="004B34A2">
      <w:pPr>
        <w:ind w:left="720"/>
        <w:rPr>
          <w:rFonts w:ascii="Courier New" w:hAnsi="Courier New" w:cs="Courier New"/>
          <w:bCs/>
          <w:sz w:val="20"/>
          <w:szCs w:val="20"/>
        </w:rPr>
      </w:pPr>
      <w:r w:rsidRPr="00966A3B">
        <w:rPr>
          <w:rFonts w:ascii="Courier New" w:hAnsi="Courier New" w:cs="Courier New"/>
          <w:bCs/>
          <w:sz w:val="20"/>
          <w:szCs w:val="20"/>
        </w:rPr>
        <w:t># puppet agent -t</w:t>
      </w:r>
    </w:p>
    <w:p w14:paraId="32D0B9D2" w14:textId="77777777" w:rsidR="004B34A2" w:rsidRPr="00966A3B" w:rsidRDefault="004B34A2" w:rsidP="004B34A2">
      <w:pPr>
        <w:rPr>
          <w:bCs/>
        </w:rPr>
      </w:pPr>
      <w:r w:rsidRPr="00966A3B">
        <w:rPr>
          <w:bCs/>
        </w:rPr>
        <w:t>Verify iptables are set</w:t>
      </w:r>
      <w:r>
        <w:rPr>
          <w:bCs/>
        </w:rPr>
        <w:t xml:space="preserve"> </w:t>
      </w:r>
      <w:r w:rsidRPr="00966A3B">
        <w:rPr>
          <w:bCs/>
        </w:rPr>
        <w:t>up correctly. This should be handled by Puppet. Kibana normally runs on an Elastic node. That node</w:t>
      </w:r>
      <w:r>
        <w:rPr>
          <w:bCs/>
        </w:rPr>
        <w:t xml:space="preserve"> </w:t>
      </w:r>
      <w:r w:rsidRPr="00966A3B">
        <w:rPr>
          <w:bCs/>
        </w:rPr>
        <w:t xml:space="preserve">(or nodes if multiple instances) should be included in the </w:t>
      </w:r>
      <w:r w:rsidRPr="00966A3B">
        <w:rPr>
          <w:b/>
        </w:rPr>
        <w:t>Elastic Servers</w:t>
      </w:r>
      <w:r w:rsidRPr="00966A3B">
        <w:rPr>
          <w:bCs/>
        </w:rPr>
        <w:t xml:space="preserve"> Classification on the Puppet server.</w:t>
      </w:r>
    </w:p>
    <w:p w14:paraId="0C7570E1" w14:textId="77777777" w:rsidR="004B34A2" w:rsidRPr="00966A3B" w:rsidRDefault="004B34A2" w:rsidP="004B34A2">
      <w:pPr>
        <w:rPr>
          <w:rStyle w:val="QuoteChar"/>
          <w:rFonts w:ascii="Courier New" w:hAnsi="Courier New" w:cs="Courier New"/>
          <w:b w:val="0"/>
          <w:bCs/>
          <w:sz w:val="20"/>
          <w:szCs w:val="20"/>
        </w:rPr>
      </w:pPr>
      <w:r w:rsidRPr="00966A3B">
        <w:rPr>
          <w:rStyle w:val="QuoteChar"/>
          <w:rFonts w:ascii="Courier New" w:hAnsi="Courier New" w:cs="Courier New"/>
          <w:bCs/>
          <w:sz w:val="20"/>
          <w:szCs w:val="20"/>
        </w:rPr>
        <w:t>#</w:t>
      </w:r>
      <w:r w:rsidRPr="00966A3B">
        <w:rPr>
          <w:rStyle w:val="IntenseQuoteChar"/>
          <w:rFonts w:ascii="Courier New" w:hAnsi="Courier New" w:cs="Courier New"/>
          <w:b/>
          <w:bCs/>
        </w:rPr>
        <w:t xml:space="preserve"> </w:t>
      </w:r>
      <w:r w:rsidRPr="00966A3B">
        <w:rPr>
          <w:rStyle w:val="QuoteChar"/>
          <w:rFonts w:ascii="Courier New" w:hAnsi="Courier New" w:cs="Courier New"/>
          <w:bCs/>
          <w:sz w:val="20"/>
          <w:szCs w:val="20"/>
        </w:rPr>
        <w:t>iptables –</w:t>
      </w:r>
      <w:r>
        <w:rPr>
          <w:rStyle w:val="QuoteChar"/>
          <w:rFonts w:ascii="Courier New" w:hAnsi="Courier New" w:cs="Courier New"/>
          <w:bCs/>
          <w:sz w:val="20"/>
          <w:szCs w:val="20"/>
        </w:rPr>
        <w:t>-</w:t>
      </w:r>
      <w:r w:rsidRPr="00966A3B">
        <w:rPr>
          <w:rStyle w:val="QuoteChar"/>
          <w:rFonts w:ascii="Courier New" w:hAnsi="Courier New" w:cs="Courier New"/>
          <w:bCs/>
          <w:sz w:val="20"/>
          <w:szCs w:val="20"/>
        </w:rPr>
        <w:t>list –n</w:t>
      </w:r>
    </w:p>
    <w:p w14:paraId="10781513" w14:textId="77777777" w:rsidR="004B34A2" w:rsidRPr="00966A3B" w:rsidRDefault="004B34A2" w:rsidP="004B34A2">
      <w:pPr>
        <w:rPr>
          <w:rFonts w:cs="Times New Roman"/>
          <w:bCs/>
        </w:rPr>
      </w:pPr>
      <w:r w:rsidRPr="00966A3B">
        <w:rPr>
          <w:rStyle w:val="QuoteChar"/>
          <w:bCs/>
        </w:rPr>
        <w:t xml:space="preserve">Verify port </w:t>
      </w:r>
      <w:r w:rsidRPr="00966A3B">
        <w:rPr>
          <w:rStyle w:val="QuoteChar"/>
        </w:rPr>
        <w:t>5601</w:t>
      </w:r>
      <w:r w:rsidRPr="00966A3B">
        <w:rPr>
          <w:rStyle w:val="QuoteChar"/>
          <w:bCs/>
        </w:rPr>
        <w:t xml:space="preserve"> is open</w:t>
      </w:r>
      <w:r>
        <w:rPr>
          <w:rStyle w:val="QuoteChar"/>
          <w:bCs/>
        </w:rPr>
        <w:t xml:space="preserve">. </w:t>
      </w:r>
      <w:r w:rsidRPr="00966A3B">
        <w:rPr>
          <w:bCs/>
        </w:rPr>
        <w:t>If this port is not open</w:t>
      </w:r>
      <w:r>
        <w:rPr>
          <w:bCs/>
        </w:rPr>
        <w:t>,</w:t>
      </w:r>
      <w:r w:rsidRPr="00966A3B">
        <w:rPr>
          <w:bCs/>
        </w:rPr>
        <w:t xml:space="preserve"> stop and verify hosts are set</w:t>
      </w:r>
      <w:r>
        <w:rPr>
          <w:bCs/>
        </w:rPr>
        <w:t xml:space="preserve"> </w:t>
      </w:r>
      <w:r w:rsidRPr="00966A3B">
        <w:rPr>
          <w:bCs/>
        </w:rPr>
        <w:t>up correctly in Puppet.</w:t>
      </w:r>
    </w:p>
    <w:p w14:paraId="69CD2941" w14:textId="77777777" w:rsidR="004B34A2" w:rsidRDefault="004B34A2" w:rsidP="00CD51FA">
      <w:pPr>
        <w:pStyle w:val="Heading4"/>
      </w:pPr>
      <w:bookmarkStart w:id="545" w:name="_Toc86994714"/>
      <w:bookmarkStart w:id="546" w:name="_Toc138075910"/>
      <w:r w:rsidRPr="001A0142">
        <w:t>Start &amp; Test Kibana</w:t>
      </w:r>
      <w:r>
        <w:t xml:space="preserve"> (For Each Kibana Node, If Applicable)</w:t>
      </w:r>
      <w:bookmarkEnd w:id="545"/>
      <w:bookmarkEnd w:id="546"/>
    </w:p>
    <w:p w14:paraId="7EB49B05" w14:textId="593C2249" w:rsidR="004B34A2" w:rsidRDefault="004B34A2" w:rsidP="004B34A2">
      <w:r>
        <w:t xml:space="preserve">This test will access this instance of Kibana by explicitly specifying the name of the VM where it is installed in the URL. General user access to this instance should be controlled by the NSX load balancer using the </w:t>
      </w:r>
      <w:hyperlink r:id="rId47" w:history="1">
        <w:r w:rsidRPr="0023312E">
          <w:rPr>
            <w:rStyle w:val="Hyperlink"/>
          </w:rPr>
          <w:t>https://kibana</w:t>
        </w:r>
      </w:hyperlink>
      <w:r>
        <w:t xml:space="preserve"> URL once it’s configured. </w:t>
      </w:r>
    </w:p>
    <w:p w14:paraId="71AC0B0B" w14:textId="77777777" w:rsidR="004B34A2" w:rsidRDefault="004B34A2" w:rsidP="004B34A2">
      <w:pPr>
        <w:pStyle w:val="ListParagraph"/>
        <w:numPr>
          <w:ilvl w:val="0"/>
          <w:numId w:val="152"/>
        </w:numPr>
      </w:pPr>
      <w:r>
        <w:t xml:space="preserve">Start Kibana: </w:t>
      </w:r>
    </w:p>
    <w:p w14:paraId="7030AB7D" w14:textId="77777777" w:rsidR="004B34A2" w:rsidRDefault="004B34A2" w:rsidP="004B34A2">
      <w:pPr>
        <w:pStyle w:val="ListParagraph"/>
      </w:pPr>
    </w:p>
    <w:p w14:paraId="162FDC6A" w14:textId="07E74C96" w:rsidR="004B34A2" w:rsidRDefault="004B34A2" w:rsidP="004B34A2">
      <w:pPr>
        <w:pStyle w:val="ListParagraph"/>
      </w:pPr>
      <w:r w:rsidRPr="00CB4709">
        <w:t># systemctl start kibana</w:t>
      </w:r>
    </w:p>
    <w:p w14:paraId="4F71CB2B" w14:textId="77777777" w:rsidR="00197902" w:rsidRDefault="00197902" w:rsidP="004B34A2">
      <w:pPr>
        <w:pStyle w:val="ListParagraph"/>
      </w:pPr>
    </w:p>
    <w:p w14:paraId="25617FC6" w14:textId="7850F1EA" w:rsidR="00197902" w:rsidRDefault="00197902" w:rsidP="004B34A2">
      <w:pPr>
        <w:pStyle w:val="ListParagraph"/>
      </w:pPr>
      <w:r w:rsidRPr="003667C7">
        <w:rPr>
          <w:b/>
          <w:bCs/>
        </w:rPr>
        <w:t>NOTE</w:t>
      </w:r>
      <w:r>
        <w:t>: The puppet run in the previous section may have already started Kibana, this step is just to ensure it’s running.  If it’s already running this will not do anything.</w:t>
      </w:r>
    </w:p>
    <w:p w14:paraId="452787AE" w14:textId="77777777" w:rsidR="004B34A2" w:rsidRPr="00CB4709" w:rsidRDefault="004B34A2" w:rsidP="004B34A2">
      <w:pPr>
        <w:pStyle w:val="ListParagraph"/>
      </w:pPr>
    </w:p>
    <w:p w14:paraId="188CE865" w14:textId="77777777" w:rsidR="004B34A2" w:rsidRDefault="004B34A2" w:rsidP="004B34A2">
      <w:pPr>
        <w:pStyle w:val="ListParagraph"/>
        <w:numPr>
          <w:ilvl w:val="0"/>
          <w:numId w:val="152"/>
        </w:numPr>
      </w:pPr>
      <w:r>
        <w:t>Give Kibana a few minutes to come up and connect to Elastic, then verify that it started correctly.</w:t>
      </w:r>
    </w:p>
    <w:p w14:paraId="70BC176C" w14:textId="77777777" w:rsidR="004B34A2" w:rsidRPr="00C93120" w:rsidRDefault="004B34A2" w:rsidP="004B34A2">
      <w:pPr>
        <w:ind w:left="720"/>
        <w:rPr>
          <w:rFonts w:ascii="Courier New" w:hAnsi="Courier New" w:cs="Courier New"/>
          <w:sz w:val="20"/>
          <w:szCs w:val="20"/>
        </w:rPr>
      </w:pPr>
      <w:r w:rsidRPr="00C93120">
        <w:rPr>
          <w:rFonts w:ascii="Courier New" w:hAnsi="Courier New" w:cs="Courier New"/>
          <w:sz w:val="20"/>
          <w:szCs w:val="20"/>
        </w:rPr>
        <w:t># sytemctl status kibana</w:t>
      </w:r>
    </w:p>
    <w:p w14:paraId="7ADB74EE" w14:textId="00D9D41F" w:rsidR="004B34A2" w:rsidRDefault="004B34A2" w:rsidP="004B34A2">
      <w:pPr>
        <w:pStyle w:val="ListParagraph"/>
        <w:numPr>
          <w:ilvl w:val="0"/>
          <w:numId w:val="152"/>
        </w:numPr>
      </w:pPr>
      <w:r>
        <w:t xml:space="preserve">If Kibana starts with no issue, test Kibana in </w:t>
      </w:r>
      <w:r w:rsidR="00583099">
        <w:t>any browser</w:t>
      </w:r>
      <w:r>
        <w:t xml:space="preserve"> from any computer that has network access to the Kibana node.</w:t>
      </w:r>
      <w:r w:rsidR="00583099">
        <w:t xml:space="preserve">  Type the following URL into the browser:</w:t>
      </w:r>
    </w:p>
    <w:p w14:paraId="5021C17A" w14:textId="35E6CC1D" w:rsidR="004B34A2" w:rsidRPr="00CB4709" w:rsidRDefault="004B34A2" w:rsidP="004B34A2">
      <w:pPr>
        <w:pStyle w:val="Quote"/>
        <w:ind w:left="720"/>
        <w:rPr>
          <w:rFonts w:ascii="Courier New" w:hAnsi="Courier New" w:cs="Courier New"/>
          <w:b w:val="0"/>
          <w:bCs/>
          <w:color w:val="auto"/>
          <w:sz w:val="20"/>
          <w:szCs w:val="20"/>
        </w:rPr>
      </w:pPr>
      <w:r w:rsidRPr="00CB4709">
        <w:rPr>
          <w:rFonts w:ascii="Courier New" w:hAnsi="Courier New" w:cs="Courier New"/>
          <w:b w:val="0"/>
          <w:bCs/>
          <w:color w:val="auto"/>
          <w:sz w:val="20"/>
          <w:szCs w:val="20"/>
        </w:rPr>
        <w:t>https://elastic-node-{x}:560</w:t>
      </w:r>
      <w:r w:rsidR="00583099">
        <w:rPr>
          <w:rFonts w:ascii="Courier New" w:hAnsi="Courier New" w:cs="Courier New"/>
          <w:b w:val="0"/>
          <w:bCs/>
          <w:color w:val="auto"/>
          <w:sz w:val="20"/>
          <w:szCs w:val="20"/>
        </w:rPr>
        <w:t>1</w:t>
      </w:r>
    </w:p>
    <w:p w14:paraId="3A083844" w14:textId="77777777" w:rsidR="004B34A2" w:rsidRDefault="004B34A2" w:rsidP="004B34A2">
      <w:pPr>
        <w:ind w:left="720"/>
      </w:pPr>
      <w:r>
        <w:t>If it loads to a Kibana login window, success!</w:t>
      </w:r>
    </w:p>
    <w:p w14:paraId="3CA0A12F" w14:textId="65C63242" w:rsidR="00990749" w:rsidRDefault="004B34A2" w:rsidP="004B34A2">
      <w:pPr>
        <w:pStyle w:val="ListParagraph"/>
        <w:keepNext/>
        <w:numPr>
          <w:ilvl w:val="0"/>
          <w:numId w:val="152"/>
        </w:numPr>
      </w:pPr>
      <w:r>
        <w:lastRenderedPageBreak/>
        <w:t xml:space="preserve">You can now log in to Kibana using the </w:t>
      </w:r>
      <w:r w:rsidRPr="00CB4709">
        <w:rPr>
          <w:b/>
          <w:bCs/>
        </w:rPr>
        <w:t>elastic</w:t>
      </w:r>
      <w:r>
        <w:t xml:space="preserve"> reserved user account for checking things during the remainder of this installation. You should have set the password to this account to </w:t>
      </w:r>
      <w:r w:rsidRPr="00CB4709">
        <w:rPr>
          <w:b/>
          <w:bCs/>
        </w:rPr>
        <w:t>elastic</w:t>
      </w:r>
      <w:r>
        <w:t xml:space="preserve"> in sectio</w:t>
      </w:r>
      <w:r w:rsidR="00990749">
        <w:t xml:space="preserve">n </w:t>
      </w:r>
      <w:r w:rsidR="00990749">
        <w:fldChar w:fldCharType="begin"/>
      </w:r>
      <w:r w:rsidR="00990749">
        <w:instrText xml:space="preserve"> REF _Ref48906248 \r \h </w:instrText>
      </w:r>
      <w:r w:rsidR="00990749">
        <w:fldChar w:fldCharType="separate"/>
      </w:r>
      <w:r w:rsidR="00651143">
        <w:t>5.4.3.7</w:t>
      </w:r>
      <w:r w:rsidR="00990749">
        <w:fldChar w:fldCharType="end"/>
      </w:r>
      <w:r w:rsidR="00990749">
        <w:t>.</w:t>
      </w:r>
    </w:p>
    <w:p w14:paraId="68636576" w14:textId="1E2E9C7D" w:rsidR="004B34A2" w:rsidRDefault="004B34A2" w:rsidP="00990749">
      <w:pPr>
        <w:pStyle w:val="ListParagraph"/>
        <w:keepNext/>
      </w:pPr>
    </w:p>
    <w:p w14:paraId="7D3625BF" w14:textId="4ADFB5EA" w:rsidR="00990749" w:rsidRDefault="00990749" w:rsidP="003667C7">
      <w:pPr>
        <w:pStyle w:val="ListParagraph"/>
        <w:keepNext/>
        <w:jc w:val="center"/>
      </w:pPr>
      <w:r>
        <w:rPr>
          <w:noProof/>
        </w:rPr>
        <w:drawing>
          <wp:inline distT="0" distB="0" distL="0" distR="0" wp14:anchorId="0352C0AE" wp14:editId="18B6918E">
            <wp:extent cx="3057754" cy="5104142"/>
            <wp:effectExtent l="0" t="0" r="9525" b="1270"/>
            <wp:docPr id="221230535" name="Picture 221230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5" name="Picture 221230535"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69501" cy="5123750"/>
                    </a:xfrm>
                    <a:prstGeom prst="rect">
                      <a:avLst/>
                    </a:prstGeom>
                  </pic:spPr>
                </pic:pic>
              </a:graphicData>
            </a:graphic>
          </wp:inline>
        </w:drawing>
      </w:r>
    </w:p>
    <w:p w14:paraId="21B509CC" w14:textId="2F183C7E" w:rsidR="00351FE6" w:rsidRDefault="00990749" w:rsidP="003667C7">
      <w:pPr>
        <w:pStyle w:val="Caption"/>
      </w:pPr>
      <w:bookmarkStart w:id="547" w:name="_Toc86994810"/>
      <w:bookmarkStart w:id="548" w:name="_Toc135913026"/>
      <w:r>
        <w:t xml:space="preserve">Figure </w:t>
      </w:r>
      <w:fldSimple w:instr=" SEQ Figure \* ARABIC ">
        <w:r w:rsidR="00651143">
          <w:rPr>
            <w:noProof/>
          </w:rPr>
          <w:t>11</w:t>
        </w:r>
      </w:fldSimple>
      <w:r>
        <w:t xml:space="preserve"> Login Screen</w:t>
      </w:r>
      <w:bookmarkEnd w:id="547"/>
      <w:bookmarkEnd w:id="548"/>
    </w:p>
    <w:p w14:paraId="48385B20" w14:textId="55405407" w:rsidR="004B34A2" w:rsidRDefault="004B34A2" w:rsidP="004B34A2">
      <w:pPr>
        <w:keepNext/>
        <w:spacing w:after="120"/>
        <w:jc w:val="center"/>
      </w:pPr>
    </w:p>
    <w:p w14:paraId="37EC667E" w14:textId="77777777" w:rsidR="00990749" w:rsidRPr="00990749" w:rsidRDefault="00990749" w:rsidP="003667C7"/>
    <w:p w14:paraId="53F8DDEB" w14:textId="77777777" w:rsidR="004B34A2" w:rsidRDefault="004B34A2" w:rsidP="00CD51FA">
      <w:pPr>
        <w:pStyle w:val="Heading4"/>
      </w:pPr>
      <w:bookmarkStart w:id="549" w:name="_Toc86994715"/>
      <w:bookmarkStart w:id="550" w:name="_Toc138075911"/>
      <w:r>
        <w:t>Disable Telemetry (On One Kibana Node)</w:t>
      </w:r>
      <w:bookmarkEnd w:id="549"/>
      <w:bookmarkEnd w:id="550"/>
    </w:p>
    <w:p w14:paraId="0D665FAF" w14:textId="77777777" w:rsidR="004B34A2" w:rsidRDefault="004B34A2" w:rsidP="004B34A2">
      <w:r>
        <w:t xml:space="preserve">By default, Usage Collection (also known as Telemetry) is enabled. This must be disabled for DCGS. </w:t>
      </w:r>
    </w:p>
    <w:p w14:paraId="2B7171DA" w14:textId="77777777" w:rsidR="004B34A2" w:rsidRPr="0000788C" w:rsidRDefault="004B34A2" w:rsidP="004B34A2">
      <w:pPr>
        <w:pStyle w:val="ListParagraph"/>
        <w:numPr>
          <w:ilvl w:val="0"/>
          <w:numId w:val="153"/>
        </w:numPr>
      </w:pPr>
      <w:r>
        <w:t xml:space="preserve">Navigate to Kibana in your browser: </w:t>
      </w:r>
      <w:r w:rsidRPr="0000788C">
        <w:rPr>
          <w:color w:val="0070C0"/>
        </w:rPr>
        <w:t>https://elastic-node-{x}: 5601</w:t>
      </w:r>
    </w:p>
    <w:p w14:paraId="3A29714B" w14:textId="77777777" w:rsidR="004B34A2" w:rsidRDefault="004B34A2" w:rsidP="004B34A2">
      <w:pPr>
        <w:pStyle w:val="ListParagraph"/>
        <w:numPr>
          <w:ilvl w:val="0"/>
          <w:numId w:val="153"/>
        </w:numPr>
      </w:pPr>
      <w:r>
        <w:t xml:space="preserve">Log in to Kibana with username </w:t>
      </w:r>
      <w:r w:rsidRPr="0000788C">
        <w:rPr>
          <w:b/>
          <w:bCs/>
        </w:rPr>
        <w:t>elastic</w:t>
      </w:r>
      <w:r>
        <w:t xml:space="preserve"> and password </w:t>
      </w:r>
      <w:r w:rsidRPr="0000788C">
        <w:rPr>
          <w:b/>
          <w:bCs/>
        </w:rPr>
        <w:t>elastic</w:t>
      </w:r>
      <w:r>
        <w:t xml:space="preserve">. </w:t>
      </w:r>
    </w:p>
    <w:p w14:paraId="62EC0D74" w14:textId="77777777" w:rsidR="004B34A2" w:rsidRDefault="004B34A2" w:rsidP="004B34A2">
      <w:pPr>
        <w:pStyle w:val="ListParagraph"/>
        <w:numPr>
          <w:ilvl w:val="0"/>
          <w:numId w:val="153"/>
        </w:numPr>
      </w:pPr>
      <w:r>
        <w:lastRenderedPageBreak/>
        <w:t>Click the menu (three horizontal lines) button at the top left of the screen. The navigation menu displays.</w:t>
      </w:r>
    </w:p>
    <w:p w14:paraId="14CD18B9" w14:textId="77777777" w:rsidR="004B34A2" w:rsidRDefault="004B34A2" w:rsidP="004B34A2">
      <w:pPr>
        <w:pStyle w:val="ListParagraph"/>
        <w:keepNext/>
        <w:numPr>
          <w:ilvl w:val="0"/>
          <w:numId w:val="153"/>
        </w:numPr>
      </w:pPr>
      <w:r>
        <w:t xml:space="preserve">Scroll to </w:t>
      </w:r>
      <w:r w:rsidRPr="0000788C">
        <w:rPr>
          <w:b/>
          <w:bCs/>
        </w:rPr>
        <w:t>Management</w:t>
      </w:r>
      <w:r>
        <w:t xml:space="preserve"> at the bottom and select </w:t>
      </w:r>
      <w:r w:rsidRPr="0000788C">
        <w:rPr>
          <w:b/>
          <w:bCs/>
        </w:rPr>
        <w:t>Stack Management</w:t>
      </w:r>
      <w:r>
        <w:t xml:space="preserve">. </w:t>
      </w:r>
    </w:p>
    <w:p w14:paraId="1B3A352B" w14:textId="73D380B3" w:rsidR="004B34A2" w:rsidRDefault="00E05A7C" w:rsidP="004B34A2">
      <w:pPr>
        <w:keepNext/>
        <w:spacing w:after="120"/>
        <w:jc w:val="center"/>
      </w:pPr>
      <w:r>
        <w:rPr>
          <w:noProof/>
        </w:rPr>
        <w:drawing>
          <wp:inline distT="0" distB="0" distL="0" distR="0" wp14:anchorId="13FD40F3" wp14:editId="186F622E">
            <wp:extent cx="1905876" cy="4214836"/>
            <wp:effectExtent l="0" t="0" r="0" b="0"/>
            <wp:docPr id="221230542" name="Picture 2212305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2" name="Picture 221230542"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6332" cy="4237960"/>
                    </a:xfrm>
                    <a:prstGeom prst="rect">
                      <a:avLst/>
                    </a:prstGeom>
                  </pic:spPr>
                </pic:pic>
              </a:graphicData>
            </a:graphic>
          </wp:inline>
        </w:drawing>
      </w:r>
    </w:p>
    <w:p w14:paraId="231682CC" w14:textId="7DB03550" w:rsidR="004B34A2" w:rsidRDefault="004B34A2" w:rsidP="004B34A2">
      <w:pPr>
        <w:pStyle w:val="Caption"/>
      </w:pPr>
      <w:bookmarkStart w:id="551" w:name="_Toc86994812"/>
      <w:bookmarkStart w:id="552" w:name="_Toc135913027"/>
      <w:r>
        <w:t xml:space="preserve">Figure </w:t>
      </w:r>
      <w:fldSimple w:instr=" SEQ Figure \* ARABIC ">
        <w:r w:rsidR="00651143">
          <w:rPr>
            <w:noProof/>
          </w:rPr>
          <w:t>12</w:t>
        </w:r>
      </w:fldSimple>
      <w:r>
        <w:t xml:space="preserve"> Stack Management</w:t>
      </w:r>
      <w:bookmarkEnd w:id="551"/>
      <w:bookmarkEnd w:id="552"/>
    </w:p>
    <w:p w14:paraId="31A48D39" w14:textId="77777777" w:rsidR="004B34A2" w:rsidRDefault="004B34A2" w:rsidP="004B34A2">
      <w:pPr>
        <w:pStyle w:val="ListParagraph"/>
        <w:numPr>
          <w:ilvl w:val="0"/>
          <w:numId w:val="153"/>
        </w:numPr>
      </w:pPr>
      <w:bookmarkStart w:id="553" w:name="_Toc36118479"/>
      <w:r>
        <w:t xml:space="preserve">The </w:t>
      </w:r>
      <w:r w:rsidRPr="0000788C">
        <w:rPr>
          <w:b/>
          <w:bCs/>
        </w:rPr>
        <w:t>Stack Management</w:t>
      </w:r>
      <w:r>
        <w:t xml:space="preserve"> page displays. Under Kibana select </w:t>
      </w:r>
      <w:r w:rsidRPr="0000788C">
        <w:rPr>
          <w:b/>
          <w:bCs/>
        </w:rPr>
        <w:t>Advanced</w:t>
      </w:r>
      <w:r>
        <w:t xml:space="preserve"> </w:t>
      </w:r>
      <w:r w:rsidRPr="0000788C">
        <w:rPr>
          <w:b/>
          <w:bCs/>
        </w:rPr>
        <w:t>Settings</w:t>
      </w:r>
      <w:r>
        <w:t xml:space="preserve"> on the left side. </w:t>
      </w:r>
    </w:p>
    <w:p w14:paraId="10CA97A1" w14:textId="77777777" w:rsidR="004B34A2" w:rsidRDefault="004B34A2" w:rsidP="004B34A2">
      <w:pPr>
        <w:pStyle w:val="ListParagraph"/>
        <w:numPr>
          <w:ilvl w:val="0"/>
          <w:numId w:val="153"/>
        </w:numPr>
      </w:pPr>
      <w:r>
        <w:t xml:space="preserve">Enter </w:t>
      </w:r>
      <w:r w:rsidRPr="00616725">
        <w:rPr>
          <w:b/>
          <w:bCs/>
        </w:rPr>
        <w:t>telemetry</w:t>
      </w:r>
      <w:r>
        <w:t xml:space="preserve"> in the search bar to filter.</w:t>
      </w:r>
    </w:p>
    <w:p w14:paraId="4727BFBF" w14:textId="77777777" w:rsidR="004B34A2" w:rsidRDefault="004B34A2" w:rsidP="004B34A2">
      <w:pPr>
        <w:pStyle w:val="ListParagraph"/>
        <w:keepNext/>
        <w:numPr>
          <w:ilvl w:val="0"/>
          <w:numId w:val="153"/>
        </w:numPr>
      </w:pPr>
      <w:r>
        <w:lastRenderedPageBreak/>
        <w:t xml:space="preserve">If </w:t>
      </w:r>
      <w:r w:rsidRPr="00616725">
        <w:rPr>
          <w:b/>
          <w:bCs/>
        </w:rPr>
        <w:t>telemetry:enabled</w:t>
      </w:r>
      <w:r>
        <w:t xml:space="preserve"> is </w:t>
      </w:r>
      <w:r w:rsidRPr="00616725">
        <w:rPr>
          <w:b/>
          <w:bCs/>
        </w:rPr>
        <w:t>On</w:t>
      </w:r>
      <w:r>
        <w:t xml:space="preserve">, click the slider to turn it </w:t>
      </w:r>
      <w:r w:rsidRPr="00616725">
        <w:rPr>
          <w:b/>
          <w:bCs/>
        </w:rPr>
        <w:t>Off</w:t>
      </w:r>
      <w:r>
        <w:t>.</w:t>
      </w:r>
    </w:p>
    <w:p w14:paraId="5AF3EE6F" w14:textId="1D6F43DA" w:rsidR="004B34A2" w:rsidRDefault="001651EA" w:rsidP="004B34A2">
      <w:pPr>
        <w:keepNext/>
        <w:spacing w:after="120"/>
        <w:jc w:val="center"/>
      </w:pPr>
      <w:r>
        <w:rPr>
          <w:noProof/>
        </w:rPr>
        <w:drawing>
          <wp:inline distT="0" distB="0" distL="0" distR="0" wp14:anchorId="508ACA5A" wp14:editId="6D8BA0E9">
            <wp:extent cx="5453482" cy="2870652"/>
            <wp:effectExtent l="0" t="0" r="0" b="6350"/>
            <wp:docPr id="221230543" name="Picture 2212305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3" name="Picture 221230543"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8798" cy="2873450"/>
                    </a:xfrm>
                    <a:prstGeom prst="rect">
                      <a:avLst/>
                    </a:prstGeom>
                  </pic:spPr>
                </pic:pic>
              </a:graphicData>
            </a:graphic>
          </wp:inline>
        </w:drawing>
      </w:r>
    </w:p>
    <w:p w14:paraId="5B0EEF51" w14:textId="339E0A1C" w:rsidR="004B34A2" w:rsidRDefault="004B34A2" w:rsidP="004B34A2">
      <w:pPr>
        <w:pStyle w:val="Caption"/>
      </w:pPr>
      <w:bookmarkStart w:id="554" w:name="_Toc86994813"/>
      <w:bookmarkStart w:id="555" w:name="_Toc135913028"/>
      <w:r>
        <w:t xml:space="preserve">Figure </w:t>
      </w:r>
      <w:fldSimple w:instr=" SEQ Figure \* ARABIC ">
        <w:r w:rsidR="00651143">
          <w:rPr>
            <w:noProof/>
          </w:rPr>
          <w:t>13</w:t>
        </w:r>
      </w:fldSimple>
      <w:r>
        <w:t xml:space="preserve"> Disable Telemetry</w:t>
      </w:r>
      <w:bookmarkEnd w:id="554"/>
      <w:bookmarkEnd w:id="555"/>
    </w:p>
    <w:p w14:paraId="66FFCBD8" w14:textId="45A52AE7" w:rsidR="004B34A2" w:rsidRDefault="004B34A2" w:rsidP="003667C7">
      <w:pPr>
        <w:pStyle w:val="Heading3"/>
      </w:pPr>
      <w:bookmarkStart w:id="556" w:name="_Toc86994716"/>
      <w:bookmarkStart w:id="557" w:name="_Toc138075912"/>
      <w:r>
        <w:t xml:space="preserve">Elastic Search </w:t>
      </w:r>
      <w:r w:rsidRPr="0071035E">
        <w:t>Configuration</w:t>
      </w:r>
      <w:bookmarkEnd w:id="556"/>
      <w:bookmarkEnd w:id="557"/>
      <w:r>
        <w:t xml:space="preserve"> </w:t>
      </w:r>
      <w:bookmarkEnd w:id="553"/>
    </w:p>
    <w:p w14:paraId="6C6BC0F3" w14:textId="0D74127F" w:rsidR="00816F5E" w:rsidRPr="00614CB0" w:rsidRDefault="00816F5E" w:rsidP="003667C7">
      <w:r w:rsidRPr="003667C7">
        <w:rPr>
          <w:b/>
          <w:bCs/>
          <w:color w:val="C00000"/>
        </w:rPr>
        <w:t>IMPORTANT</w:t>
      </w:r>
      <w:r w:rsidRPr="003667C7">
        <w:rPr>
          <w:b/>
          <w:bCs/>
        </w:rPr>
        <w:t>: The installer must be a member of the “ent ela</w:t>
      </w:r>
      <w:r>
        <w:rPr>
          <w:b/>
          <w:bCs/>
        </w:rPr>
        <w:t>s</w:t>
      </w:r>
      <w:r w:rsidRPr="003667C7">
        <w:rPr>
          <w:b/>
          <w:bCs/>
        </w:rPr>
        <w:t xml:space="preserve">tic admins” group to complete </w:t>
      </w:r>
      <w:r w:rsidR="0095616B">
        <w:rPr>
          <w:b/>
          <w:bCs/>
        </w:rPr>
        <w:t xml:space="preserve">some of </w:t>
      </w:r>
      <w:r w:rsidRPr="003667C7">
        <w:rPr>
          <w:b/>
          <w:bCs/>
        </w:rPr>
        <w:t>the following sections</w:t>
      </w:r>
      <w:r w:rsidR="0095616B">
        <w:rPr>
          <w:b/>
          <w:bCs/>
        </w:rPr>
        <w:t>.</w:t>
      </w:r>
    </w:p>
    <w:p w14:paraId="7E3BFA00" w14:textId="77777777" w:rsidR="004B34A2" w:rsidRDefault="004B34A2" w:rsidP="00CD51FA">
      <w:pPr>
        <w:pStyle w:val="Heading4"/>
      </w:pPr>
      <w:bookmarkStart w:id="558" w:name="_Toc86994717"/>
      <w:bookmarkStart w:id="559" w:name="_Toc138075913"/>
      <w:bookmarkStart w:id="560" w:name="_Ref46398919"/>
      <w:r w:rsidRPr="0071035E">
        <w:t>Kibana</w:t>
      </w:r>
      <w:r>
        <w:t xml:space="preserve"> Roles</w:t>
      </w:r>
      <w:bookmarkEnd w:id="558"/>
      <w:bookmarkEnd w:id="559"/>
    </w:p>
    <w:p w14:paraId="5DF2DEB7" w14:textId="77777777" w:rsidR="004B34A2" w:rsidRDefault="004B34A2" w:rsidP="004B34A2">
      <w:pPr>
        <w:rPr>
          <w:rFonts w:ascii="Inter" w:hAnsi="Inter"/>
          <w:color w:val="212529"/>
          <w:shd w:val="clear" w:color="auto" w:fill="FFFFFF"/>
        </w:rPr>
      </w:pPr>
      <w:r>
        <w:rPr>
          <w:rFonts w:ascii="Inter" w:hAnsi="Inter"/>
          <w:color w:val="212529"/>
          <w:shd w:val="clear" w:color="auto" w:fill="FFFFFF"/>
        </w:rPr>
        <w:t>With role-based access control (RBAC), you can provide users access to data, tools, and Kibana spaces. On DCGS we have custom roles setup that are mapped to active directory groups.</w:t>
      </w:r>
    </w:p>
    <w:p w14:paraId="4956F11D" w14:textId="77777777" w:rsidR="004B34A2" w:rsidRDefault="004B34A2" w:rsidP="00CD51FA">
      <w:pPr>
        <w:pStyle w:val="Heading5"/>
        <w:rPr>
          <w:shd w:val="clear" w:color="auto" w:fill="FFFFFF"/>
        </w:rPr>
      </w:pPr>
      <w:bookmarkStart w:id="561" w:name="_Toc138075914"/>
      <w:r>
        <w:rPr>
          <w:shd w:val="clear" w:color="auto" w:fill="FFFFFF"/>
        </w:rPr>
        <w:t xml:space="preserve">Load Kibana </w:t>
      </w:r>
      <w:r w:rsidRPr="0071035E">
        <w:t>Roles</w:t>
      </w:r>
      <w:bookmarkEnd w:id="561"/>
    </w:p>
    <w:p w14:paraId="276CCF30" w14:textId="77777777" w:rsidR="004B34A2" w:rsidRDefault="004B34A2" w:rsidP="004B34A2">
      <w:r>
        <w:t xml:space="preserve">To load Kibana roles for the cluster run the following command as root from any of the running </w:t>
      </w:r>
      <w:r w:rsidRPr="000F51B6">
        <w:t>Elastic</w:t>
      </w:r>
      <w:r>
        <w:t xml:space="preserve"> nodes.</w:t>
      </w:r>
    </w:p>
    <w:p w14:paraId="14551C43" w14:textId="64E2F724" w:rsidR="004B34A2" w:rsidRPr="00794922" w:rsidRDefault="004B34A2" w:rsidP="004B34A2">
      <w:pPr>
        <w:pStyle w:val="ListParagraph"/>
        <w:rPr>
          <w:rStyle w:val="QuoteChar"/>
          <w:rFonts w:ascii="Courier New" w:hAnsi="Courier New" w:cs="Courier New"/>
          <w:sz w:val="20"/>
          <w:szCs w:val="20"/>
        </w:rPr>
      </w:pPr>
      <w:r w:rsidRPr="00794922">
        <w:rPr>
          <w:rStyle w:val="QuoteChar"/>
          <w:rFonts w:ascii="Courier New" w:hAnsi="Courier New" w:cs="Courier New"/>
          <w:sz w:val="20"/>
          <w:szCs w:val="20"/>
        </w:rPr>
        <w:t xml:space="preserve"># </w:t>
      </w:r>
      <w:r w:rsidRPr="00794922">
        <w:rPr>
          <w:rStyle w:val="QuoteChar"/>
          <w:rFonts w:ascii="Courier New" w:hAnsi="Courier New" w:cs="Courier New"/>
          <w:bCs/>
          <w:sz w:val="20"/>
          <w:szCs w:val="20"/>
        </w:rPr>
        <w:t>curl –k</w:t>
      </w:r>
      <w:r w:rsidRPr="00794922">
        <w:rPr>
          <w:rStyle w:val="QuoteChar"/>
          <w:rFonts w:ascii="Courier New" w:hAnsi="Courier New" w:cs="Courier New"/>
          <w:sz w:val="20"/>
          <w:szCs w:val="20"/>
        </w:rPr>
        <w:t xml:space="preserve"> https://xxxsu01ro01.`hostname –d`/yum/elastic/install/load_roles.sh | </w:t>
      </w:r>
      <w:r w:rsidRPr="00794922">
        <w:rPr>
          <w:rStyle w:val="QuoteChar"/>
          <w:rFonts w:ascii="Courier New" w:hAnsi="Courier New" w:cs="Courier New"/>
          <w:bCs/>
          <w:sz w:val="20"/>
          <w:szCs w:val="20"/>
        </w:rPr>
        <w:t>bash</w:t>
      </w:r>
      <w:r w:rsidR="0095616B">
        <w:rPr>
          <w:rStyle w:val="QuoteChar"/>
          <w:rFonts w:ascii="Courier New" w:hAnsi="Courier New" w:cs="Courier New"/>
          <w:bCs/>
          <w:sz w:val="20"/>
          <w:szCs w:val="20"/>
        </w:rPr>
        <w:t xml:space="preserve"> -s install</w:t>
      </w:r>
    </w:p>
    <w:p w14:paraId="2029F62E" w14:textId="77777777" w:rsidR="004B34A2" w:rsidRDefault="004B34A2" w:rsidP="004B34A2">
      <w:pPr>
        <w:ind w:left="720"/>
      </w:pPr>
      <w:r w:rsidRPr="00794922">
        <w:rPr>
          <w:b/>
          <w:bCs/>
        </w:rPr>
        <w:t>NOTE:</w:t>
      </w:r>
      <w:r>
        <w:t xml:space="preserve"> These settings are dynamically applied, and no restarts are necessary. Running this script multiple times will continue to update the roles and is not harmful.</w:t>
      </w:r>
    </w:p>
    <w:p w14:paraId="04D61343" w14:textId="77777777" w:rsidR="004B34A2" w:rsidRDefault="004B34A2" w:rsidP="00CD51FA">
      <w:pPr>
        <w:pStyle w:val="Heading5"/>
      </w:pPr>
      <w:bookmarkStart w:id="562" w:name="_Toc138075915"/>
      <w:r>
        <w:t>Verify Kibana Roles are Loaded</w:t>
      </w:r>
      <w:bookmarkEnd w:id="562"/>
    </w:p>
    <w:p w14:paraId="23ADAEEF" w14:textId="77777777" w:rsidR="004B34A2" w:rsidRDefault="004B34A2" w:rsidP="004B34A2">
      <w:r>
        <w:t xml:space="preserve">To verify the Kibana roles were successfully loaded:  </w:t>
      </w:r>
    </w:p>
    <w:p w14:paraId="39359164" w14:textId="469D85AF" w:rsidR="008678B5" w:rsidRDefault="008678B5" w:rsidP="004B34A2">
      <w:pPr>
        <w:pStyle w:val="ListParagraph"/>
        <w:numPr>
          <w:ilvl w:val="0"/>
          <w:numId w:val="38"/>
        </w:numPr>
      </w:pPr>
      <w:r>
        <w:t>Login to Kibana with the “elastic” user</w:t>
      </w:r>
    </w:p>
    <w:p w14:paraId="591CC623" w14:textId="3BB8BCF3" w:rsidR="004B34A2" w:rsidRDefault="004B34A2" w:rsidP="004B34A2">
      <w:pPr>
        <w:pStyle w:val="ListParagraph"/>
        <w:numPr>
          <w:ilvl w:val="0"/>
          <w:numId w:val="38"/>
        </w:numPr>
      </w:pPr>
      <w:r>
        <w:t>Click the menu (three horizontal lines) button at the top left of the screen. The navigation menu displays.</w:t>
      </w:r>
    </w:p>
    <w:p w14:paraId="3FEA1936" w14:textId="77777777" w:rsidR="004B34A2" w:rsidRDefault="004B34A2" w:rsidP="004B34A2">
      <w:pPr>
        <w:pStyle w:val="ListParagraph"/>
        <w:numPr>
          <w:ilvl w:val="0"/>
          <w:numId w:val="38"/>
        </w:numPr>
      </w:pPr>
      <w:r>
        <w:lastRenderedPageBreak/>
        <w:t xml:space="preserve">Scroll to </w:t>
      </w:r>
      <w:r w:rsidRPr="0000788C">
        <w:rPr>
          <w:b/>
          <w:bCs/>
        </w:rPr>
        <w:t>Management</w:t>
      </w:r>
      <w:r>
        <w:t xml:space="preserve"> at the bottom and select </w:t>
      </w:r>
      <w:r w:rsidRPr="0000788C">
        <w:rPr>
          <w:b/>
          <w:bCs/>
        </w:rPr>
        <w:t>Stack Management</w:t>
      </w:r>
      <w:r>
        <w:t xml:space="preserve">.  </w:t>
      </w:r>
    </w:p>
    <w:p w14:paraId="12D6070F" w14:textId="77777777" w:rsidR="004B34A2" w:rsidRDefault="004B34A2" w:rsidP="004B34A2">
      <w:pPr>
        <w:pStyle w:val="ListParagraph"/>
        <w:numPr>
          <w:ilvl w:val="0"/>
          <w:numId w:val="38"/>
        </w:numPr>
      </w:pPr>
      <w:r>
        <w:t xml:space="preserve">The </w:t>
      </w:r>
      <w:r w:rsidRPr="0000788C">
        <w:rPr>
          <w:b/>
          <w:bCs/>
        </w:rPr>
        <w:t>Stack Management</w:t>
      </w:r>
      <w:r>
        <w:t xml:space="preserve"> page displays. Under Security select </w:t>
      </w:r>
      <w:r>
        <w:rPr>
          <w:b/>
          <w:bCs/>
        </w:rPr>
        <w:t>Role</w:t>
      </w:r>
      <w:r w:rsidRPr="0000788C">
        <w:rPr>
          <w:b/>
          <w:bCs/>
        </w:rPr>
        <w:t>s</w:t>
      </w:r>
      <w:r>
        <w:t xml:space="preserve"> on the left side.</w:t>
      </w:r>
    </w:p>
    <w:p w14:paraId="37D98724" w14:textId="77777777" w:rsidR="004B34A2" w:rsidRDefault="004B34A2" w:rsidP="004B34A2">
      <w:pPr>
        <w:pStyle w:val="ListParagraph"/>
        <w:numPr>
          <w:ilvl w:val="0"/>
          <w:numId w:val="38"/>
        </w:numPr>
      </w:pPr>
      <w:r>
        <w:t xml:space="preserve">Enter </w:t>
      </w:r>
      <w:r w:rsidRPr="008D3049">
        <w:rPr>
          <w:b/>
          <w:bCs/>
        </w:rPr>
        <w:t>dcgs</w:t>
      </w:r>
      <w:r>
        <w:rPr>
          <w:b/>
          <w:bCs/>
        </w:rPr>
        <w:t xml:space="preserve"> </w:t>
      </w:r>
      <w:r w:rsidRPr="008D3049">
        <w:t>in the search bar</w:t>
      </w:r>
      <w:r>
        <w:t xml:space="preserve"> to see the 5 roles that should be loaded.</w:t>
      </w:r>
    </w:p>
    <w:p w14:paraId="2F224EDD" w14:textId="074303E8" w:rsidR="004B34A2" w:rsidRDefault="00F12057" w:rsidP="004B34A2">
      <w:pPr>
        <w:keepNext/>
        <w:spacing w:after="120"/>
        <w:jc w:val="center"/>
      </w:pPr>
      <w:r>
        <w:rPr>
          <w:noProof/>
        </w:rPr>
        <w:drawing>
          <wp:inline distT="0" distB="0" distL="0" distR="0" wp14:anchorId="30F9968D" wp14:editId="5B10C250">
            <wp:extent cx="5642157" cy="2875330"/>
            <wp:effectExtent l="0" t="0" r="0" b="1270"/>
            <wp:docPr id="221230545" name="Picture 2212305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5" name="Picture 221230545"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50896" cy="2879784"/>
                    </a:xfrm>
                    <a:prstGeom prst="rect">
                      <a:avLst/>
                    </a:prstGeom>
                  </pic:spPr>
                </pic:pic>
              </a:graphicData>
            </a:graphic>
          </wp:inline>
        </w:drawing>
      </w:r>
    </w:p>
    <w:p w14:paraId="52384582" w14:textId="4527FA7D" w:rsidR="004B34A2" w:rsidRPr="000A15C3" w:rsidRDefault="004B34A2" w:rsidP="004B34A2">
      <w:pPr>
        <w:pStyle w:val="Caption"/>
      </w:pPr>
      <w:bookmarkStart w:id="563" w:name="_Toc135913029"/>
      <w:r>
        <w:t xml:space="preserve">Figure </w:t>
      </w:r>
      <w:fldSimple w:instr=" SEQ Figure \* ARABIC ">
        <w:r w:rsidR="00651143">
          <w:rPr>
            <w:noProof/>
          </w:rPr>
          <w:t>14</w:t>
        </w:r>
      </w:fldSimple>
      <w:r>
        <w:t xml:space="preserve"> Roles</w:t>
      </w:r>
      <w:bookmarkEnd w:id="563"/>
    </w:p>
    <w:p w14:paraId="53CF622B" w14:textId="77777777" w:rsidR="004B34A2" w:rsidRDefault="004B34A2" w:rsidP="00CD51FA">
      <w:pPr>
        <w:pStyle w:val="Heading4"/>
      </w:pPr>
      <w:bookmarkStart w:id="564" w:name="_Toc86994720"/>
      <w:bookmarkStart w:id="565" w:name="_Toc138075916"/>
      <w:r>
        <w:t>Role Mappings</w:t>
      </w:r>
      <w:bookmarkEnd w:id="564"/>
      <w:bookmarkEnd w:id="565"/>
    </w:p>
    <w:p w14:paraId="55F5F292" w14:textId="77777777" w:rsidR="004B34A2" w:rsidRDefault="004B34A2" w:rsidP="004B34A2">
      <w:r>
        <w:t>Role mappings are used to map active directory groups to Kibana roles. This allows privileges in Kibana to be assigned using DCGS active directory groups.</w:t>
      </w:r>
    </w:p>
    <w:p w14:paraId="5767BAE8" w14:textId="77777777" w:rsidR="004B34A2" w:rsidRDefault="004B34A2" w:rsidP="00CD51FA">
      <w:pPr>
        <w:pStyle w:val="Heading5"/>
      </w:pPr>
      <w:bookmarkStart w:id="566" w:name="_Toc86994721"/>
      <w:bookmarkStart w:id="567" w:name="_Toc138075917"/>
      <w:r>
        <w:t>Load Role Mappings</w:t>
      </w:r>
      <w:bookmarkEnd w:id="566"/>
      <w:bookmarkEnd w:id="567"/>
    </w:p>
    <w:p w14:paraId="417A3763" w14:textId="77777777" w:rsidR="004B34A2" w:rsidRDefault="004B34A2" w:rsidP="004B34A2">
      <w:r>
        <w:t xml:space="preserve">To load role mappings for the cluster, run the following command as root from any of the running </w:t>
      </w:r>
      <w:r w:rsidRPr="000F51B6">
        <w:t>Elastic</w:t>
      </w:r>
      <w:r>
        <w:t xml:space="preserve"> nodes. This script uses the ldapsearch binary contained in the openldap-clients package. If the package is not installed, the script will attempt to install it. If the package is unavailable, the script will fail, and you will need to install it manually to proceed.</w:t>
      </w:r>
    </w:p>
    <w:p w14:paraId="08ABBA65" w14:textId="3BD0B3D9" w:rsidR="004B34A2" w:rsidRPr="00726FAC" w:rsidRDefault="004B34A2" w:rsidP="004B34A2">
      <w:pPr>
        <w:pStyle w:val="ListParagraph"/>
        <w:rPr>
          <w:rStyle w:val="QuoteChar"/>
          <w:rFonts w:ascii="Courier New" w:hAnsi="Courier New" w:cs="Courier New"/>
          <w:b w:val="0"/>
          <w:bCs/>
          <w:sz w:val="20"/>
          <w:szCs w:val="20"/>
        </w:rPr>
      </w:pPr>
      <w:r w:rsidRPr="00726FAC">
        <w:rPr>
          <w:rStyle w:val="QuoteChar"/>
          <w:rFonts w:ascii="Courier New" w:hAnsi="Courier New" w:cs="Courier New"/>
          <w:bCs/>
          <w:sz w:val="20"/>
          <w:szCs w:val="20"/>
        </w:rPr>
        <w:t># curl –k https://xxxsu01ro01.`hostname –d`/yum/elastic/install/load_role_mappings.sh | bash</w:t>
      </w:r>
      <w:r w:rsidR="0095616B">
        <w:rPr>
          <w:rStyle w:val="QuoteChar"/>
          <w:rFonts w:ascii="Courier New" w:hAnsi="Courier New" w:cs="Courier New"/>
          <w:bCs/>
          <w:sz w:val="20"/>
          <w:szCs w:val="20"/>
        </w:rPr>
        <w:t xml:space="preserve"> -s install</w:t>
      </w:r>
    </w:p>
    <w:p w14:paraId="3F1A579C" w14:textId="77777777" w:rsidR="004B34A2" w:rsidRDefault="004B34A2" w:rsidP="004B34A2">
      <w:r w:rsidRPr="00794922">
        <w:rPr>
          <w:b/>
          <w:bCs/>
        </w:rPr>
        <w:t>NOTE:</w:t>
      </w:r>
      <w:r>
        <w:rPr>
          <w:b/>
          <w:bCs/>
        </w:rPr>
        <w:t xml:space="preserve"> </w:t>
      </w:r>
      <w:r>
        <w:t>These settings are dynamically applied, and no restarts are necessary. Running this script multiple times will continue to update the role mappings and is not harmful.</w:t>
      </w:r>
    </w:p>
    <w:p w14:paraId="709FC7DF" w14:textId="77777777" w:rsidR="004B34A2" w:rsidRDefault="004B34A2" w:rsidP="00CD51FA">
      <w:pPr>
        <w:pStyle w:val="Heading5"/>
      </w:pPr>
      <w:bookmarkStart w:id="568" w:name="_Toc86994722"/>
      <w:bookmarkStart w:id="569" w:name="_Toc138075918"/>
      <w:r>
        <w:t>Verify Role Mappings are Loaded</w:t>
      </w:r>
      <w:bookmarkEnd w:id="568"/>
      <w:bookmarkEnd w:id="569"/>
    </w:p>
    <w:p w14:paraId="3CC3ABCD" w14:textId="77777777" w:rsidR="004B34A2" w:rsidRDefault="004B34A2" w:rsidP="004B34A2">
      <w:r>
        <w:t xml:space="preserve">To verify the Kibana roles were successfully loaded: </w:t>
      </w:r>
    </w:p>
    <w:p w14:paraId="5BF1690B" w14:textId="3CB63406" w:rsidR="0095616B" w:rsidRDefault="0095616B" w:rsidP="0095616B">
      <w:pPr>
        <w:pStyle w:val="ListParagraph"/>
        <w:numPr>
          <w:ilvl w:val="0"/>
          <w:numId w:val="154"/>
        </w:numPr>
      </w:pPr>
      <w:r>
        <w:t>Login to Kibana with the “elastic” user</w:t>
      </w:r>
    </w:p>
    <w:p w14:paraId="39A29FA1" w14:textId="6FE5BF86" w:rsidR="004B34A2" w:rsidRDefault="004B34A2" w:rsidP="004B34A2">
      <w:pPr>
        <w:pStyle w:val="ListParagraph"/>
        <w:numPr>
          <w:ilvl w:val="0"/>
          <w:numId w:val="154"/>
        </w:numPr>
      </w:pPr>
      <w:r>
        <w:t>Click the menu (three horizontal lines) button at the top left of the screen. The navigation menu displays.</w:t>
      </w:r>
    </w:p>
    <w:p w14:paraId="2ED2BA42" w14:textId="77777777" w:rsidR="004B34A2" w:rsidRDefault="004B34A2" w:rsidP="004B34A2">
      <w:pPr>
        <w:pStyle w:val="ListParagraph"/>
        <w:numPr>
          <w:ilvl w:val="0"/>
          <w:numId w:val="154"/>
        </w:numPr>
      </w:pPr>
      <w:r>
        <w:t xml:space="preserve">Scroll to </w:t>
      </w:r>
      <w:r w:rsidRPr="0000788C">
        <w:rPr>
          <w:b/>
          <w:bCs/>
        </w:rPr>
        <w:t>Management</w:t>
      </w:r>
      <w:r>
        <w:t xml:space="preserve"> at the bottom and select </w:t>
      </w:r>
      <w:r w:rsidRPr="0000788C">
        <w:rPr>
          <w:b/>
          <w:bCs/>
        </w:rPr>
        <w:t>Stack Management</w:t>
      </w:r>
      <w:r>
        <w:t xml:space="preserve">.  </w:t>
      </w:r>
    </w:p>
    <w:p w14:paraId="6540367D" w14:textId="77777777" w:rsidR="004B34A2" w:rsidRDefault="004B34A2" w:rsidP="004B34A2">
      <w:pPr>
        <w:pStyle w:val="ListParagraph"/>
        <w:numPr>
          <w:ilvl w:val="0"/>
          <w:numId w:val="154"/>
        </w:numPr>
      </w:pPr>
      <w:r>
        <w:lastRenderedPageBreak/>
        <w:t xml:space="preserve">The </w:t>
      </w:r>
      <w:r w:rsidRPr="0000788C">
        <w:rPr>
          <w:b/>
          <w:bCs/>
        </w:rPr>
        <w:t>Stack Management</w:t>
      </w:r>
      <w:r>
        <w:t xml:space="preserve"> page displays. Under </w:t>
      </w:r>
      <w:r w:rsidRPr="003667C7">
        <w:rPr>
          <w:b/>
          <w:bCs/>
        </w:rPr>
        <w:t>Security</w:t>
      </w:r>
      <w:r>
        <w:t xml:space="preserve"> select </w:t>
      </w:r>
      <w:r>
        <w:rPr>
          <w:b/>
          <w:bCs/>
        </w:rPr>
        <w:t>Role Mapping</w:t>
      </w:r>
      <w:r w:rsidRPr="0000788C">
        <w:rPr>
          <w:b/>
          <w:bCs/>
        </w:rPr>
        <w:t>s</w:t>
      </w:r>
      <w:r>
        <w:t xml:space="preserve"> on the left side.</w:t>
      </w:r>
    </w:p>
    <w:p w14:paraId="6B77424F" w14:textId="6F3C6B3D" w:rsidR="004B34A2" w:rsidRDefault="00F12057" w:rsidP="00F12057">
      <w:pPr>
        <w:pStyle w:val="ListParagraph"/>
        <w:numPr>
          <w:ilvl w:val="0"/>
          <w:numId w:val="154"/>
        </w:numPr>
      </w:pPr>
      <w:r>
        <w:t xml:space="preserve">Enter </w:t>
      </w:r>
      <w:r w:rsidRPr="00F12057">
        <w:rPr>
          <w:b/>
          <w:bCs/>
        </w:rPr>
        <w:t xml:space="preserve">dcgs </w:t>
      </w:r>
      <w:r w:rsidRPr="008D3049">
        <w:t>in the search bar</w:t>
      </w:r>
      <w:r>
        <w:t xml:space="preserve"> to see the 6 </w:t>
      </w:r>
      <w:r w:rsidR="004B34A2">
        <w:t>DCGS role mappings that were loade</w:t>
      </w:r>
      <w:r>
        <w:t>d</w:t>
      </w:r>
      <w:r w:rsidR="004B34A2">
        <w:t>.</w:t>
      </w:r>
    </w:p>
    <w:p w14:paraId="5937B5ED" w14:textId="59412589" w:rsidR="004B34A2" w:rsidRDefault="00F12057" w:rsidP="004B34A2">
      <w:pPr>
        <w:keepNext/>
        <w:spacing w:after="120"/>
        <w:jc w:val="center"/>
      </w:pPr>
      <w:r>
        <w:rPr>
          <w:noProof/>
        </w:rPr>
        <w:drawing>
          <wp:inline distT="0" distB="0" distL="0" distR="0" wp14:anchorId="3349D083" wp14:editId="078CB0CE">
            <wp:extent cx="5808957" cy="2857932"/>
            <wp:effectExtent l="0" t="0" r="1905" b="0"/>
            <wp:docPr id="221230546" name="Picture 2212305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6" name="Picture 221230546"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5763" cy="2861281"/>
                    </a:xfrm>
                    <a:prstGeom prst="rect">
                      <a:avLst/>
                    </a:prstGeom>
                  </pic:spPr>
                </pic:pic>
              </a:graphicData>
            </a:graphic>
          </wp:inline>
        </w:drawing>
      </w:r>
    </w:p>
    <w:p w14:paraId="494B2E39" w14:textId="70747144" w:rsidR="004B34A2" w:rsidRDefault="004B34A2" w:rsidP="004B34A2">
      <w:pPr>
        <w:pStyle w:val="Caption"/>
      </w:pPr>
      <w:bookmarkStart w:id="570" w:name="_Toc86994815"/>
      <w:bookmarkStart w:id="571" w:name="_Toc135913030"/>
      <w:r>
        <w:t xml:space="preserve">Figure </w:t>
      </w:r>
      <w:fldSimple w:instr=" SEQ Figure \* ARABIC ">
        <w:r w:rsidR="00651143">
          <w:rPr>
            <w:noProof/>
          </w:rPr>
          <w:t>15</w:t>
        </w:r>
      </w:fldSimple>
      <w:r>
        <w:t xml:space="preserve"> Role Mappings</w:t>
      </w:r>
      <w:bookmarkEnd w:id="570"/>
      <w:bookmarkEnd w:id="571"/>
    </w:p>
    <w:p w14:paraId="4D3F97A4" w14:textId="710D20E7" w:rsidR="004015F1" w:rsidRDefault="004015F1" w:rsidP="00CD51FA">
      <w:pPr>
        <w:pStyle w:val="Heading4"/>
      </w:pPr>
      <w:bookmarkStart w:id="572" w:name="_Toc138075919"/>
      <w:bookmarkStart w:id="573" w:name="_Toc86994723"/>
      <w:r>
        <w:t>Validate Active Directory Login</w:t>
      </w:r>
      <w:bookmarkEnd w:id="572"/>
    </w:p>
    <w:p w14:paraId="1FB4391A" w14:textId="7DC85797" w:rsidR="004015F1" w:rsidRDefault="004015F1" w:rsidP="004015F1">
      <w:r>
        <w:t xml:space="preserve">After loading the roles and role mappings users should be able to login to Kibana using </w:t>
      </w:r>
      <w:r w:rsidR="00F154FE">
        <w:t>any</w:t>
      </w:r>
      <w:r>
        <w:t xml:space="preserve"> DCGS </w:t>
      </w:r>
      <w:r w:rsidR="00F154FE">
        <w:t xml:space="preserve">privileged </w:t>
      </w:r>
      <w:r>
        <w:t xml:space="preserve">active directory </w:t>
      </w:r>
      <w:r w:rsidR="00F154FE">
        <w:t>account (.adm, .wks, .dba, etc).  This section is to validate this is working before continuing with the installation.</w:t>
      </w:r>
    </w:p>
    <w:p w14:paraId="09D52E80" w14:textId="6BAC1C86" w:rsidR="00F154FE" w:rsidRDefault="00F154FE" w:rsidP="00F154FE">
      <w:pPr>
        <w:pStyle w:val="ListParagraph"/>
        <w:numPr>
          <w:ilvl w:val="0"/>
          <w:numId w:val="161"/>
        </w:numPr>
      </w:pPr>
      <w:r>
        <w:t xml:space="preserve">Go to the Kibana login page: </w:t>
      </w:r>
      <w:hyperlink r:id="rId53" w:history="1">
        <w:r w:rsidRPr="006B24FA">
          <w:rPr>
            <w:rStyle w:val="Hyperlink"/>
          </w:rPr>
          <w:t>https://kibana</w:t>
        </w:r>
      </w:hyperlink>
      <w:r>
        <w:t xml:space="preserve"> (If you are already logged in as “elastic” from a previous step logout)</w:t>
      </w:r>
    </w:p>
    <w:p w14:paraId="196709CA" w14:textId="7F4AF743" w:rsidR="00F154FE" w:rsidRDefault="00F154FE" w:rsidP="00F154FE">
      <w:pPr>
        <w:pStyle w:val="ListParagraph"/>
        <w:numPr>
          <w:ilvl w:val="0"/>
          <w:numId w:val="161"/>
        </w:numPr>
      </w:pPr>
      <w:r>
        <w:t>Verify you can login to Kibana using your &lt;firstname.lastname&gt;.adm account</w:t>
      </w:r>
    </w:p>
    <w:p w14:paraId="79FCD067" w14:textId="5102CF82" w:rsidR="00F154FE" w:rsidRPr="003667C7" w:rsidRDefault="00F154FE" w:rsidP="00F154FE">
      <w:pPr>
        <w:pStyle w:val="ListParagraph"/>
        <w:numPr>
          <w:ilvl w:val="0"/>
          <w:numId w:val="161"/>
        </w:numPr>
        <w:rPr>
          <w:rStyle w:val="QuoteChar"/>
          <w:rFonts w:cstheme="minorBidi"/>
          <w:b w:val="0"/>
          <w:color w:val="auto"/>
        </w:rPr>
      </w:pPr>
      <w:r>
        <w:t xml:space="preserve">If the login is </w:t>
      </w:r>
      <w:r w:rsidRPr="003667C7">
        <w:rPr>
          <w:color w:val="538135" w:themeColor="accent6" w:themeShade="BF"/>
        </w:rPr>
        <w:t>successful</w:t>
      </w:r>
      <w:r>
        <w:t xml:space="preserve">, then proceed with the installation.  If the login </w:t>
      </w:r>
      <w:r w:rsidRPr="003667C7">
        <w:rPr>
          <w:color w:val="FF0000"/>
        </w:rPr>
        <w:t xml:space="preserve">fails </w:t>
      </w:r>
      <w:r>
        <w:t xml:space="preserve">then </w:t>
      </w:r>
      <w:r w:rsidRPr="00BA418D">
        <w:rPr>
          <w:rStyle w:val="QuoteChar"/>
          <w:bCs/>
          <w:color w:val="FF0000"/>
        </w:rPr>
        <w:t>STOP</w:t>
      </w:r>
      <w:r w:rsidRPr="005E19D0">
        <w:rPr>
          <w:rStyle w:val="QuoteChar"/>
          <w:color w:val="FF0000"/>
        </w:rPr>
        <w:t xml:space="preserve"> </w:t>
      </w:r>
      <w:r w:rsidRPr="00966A3B">
        <w:rPr>
          <w:rStyle w:val="QuoteChar"/>
        </w:rPr>
        <w:t>and contact an OADCGS SME for guidance.</w:t>
      </w:r>
    </w:p>
    <w:p w14:paraId="73DF8584" w14:textId="73A9F9A9" w:rsidR="00CC230D" w:rsidRPr="004015F1" w:rsidRDefault="00CC230D" w:rsidP="003667C7">
      <w:r w:rsidRPr="003667C7">
        <w:rPr>
          <w:b/>
          <w:bCs/>
        </w:rPr>
        <w:t>NOTE</w:t>
      </w:r>
      <w:r>
        <w:t xml:space="preserve">: From this point forward you will be using your own user name and password when executing the installation scripts. </w:t>
      </w:r>
    </w:p>
    <w:p w14:paraId="6439147A" w14:textId="46973A9A" w:rsidR="004B34A2" w:rsidRDefault="004B34A2" w:rsidP="00CD51FA">
      <w:pPr>
        <w:pStyle w:val="Heading4"/>
      </w:pPr>
      <w:bookmarkStart w:id="574" w:name="_Toc138075920"/>
      <w:r>
        <w:t>Audit Settings</w:t>
      </w:r>
      <w:bookmarkEnd w:id="573"/>
      <w:bookmarkEnd w:id="574"/>
    </w:p>
    <w:p w14:paraId="7CD36901" w14:textId="150608E3" w:rsidR="004B34A2" w:rsidRDefault="004B34A2" w:rsidP="004B34A2">
      <w:r>
        <w:t xml:space="preserve">The logging of security-related events such as authentication failures and refused connections is enabled when installing an Elasticsearch node. The audit information will be written to the </w:t>
      </w:r>
      <w:r w:rsidRPr="00726FAC">
        <w:rPr>
          <w:b/>
          <w:bCs/>
        </w:rPr>
        <w:t>/var/log/</w:t>
      </w:r>
      <w:r>
        <w:rPr>
          <w:b/>
          <w:bCs/>
        </w:rPr>
        <w:t>elasticsearch/</w:t>
      </w:r>
      <w:r w:rsidRPr="00726FAC">
        <w:rPr>
          <w:b/>
          <w:bCs/>
        </w:rPr>
        <w:t>&lt;clustername&gt;_audit.json</w:t>
      </w:r>
      <w:r>
        <w:t xml:space="preserve"> file, for example, </w:t>
      </w:r>
      <w:r w:rsidRPr="00726FAC">
        <w:rPr>
          <w:b/>
          <w:bCs/>
        </w:rPr>
        <w:t>ECH_Cluster_audit.json</w:t>
      </w:r>
      <w:r>
        <w:t>.</w:t>
      </w:r>
    </w:p>
    <w:p w14:paraId="55703FA7" w14:textId="77777777" w:rsidR="004B34A2" w:rsidRDefault="004B34A2" w:rsidP="00CD51FA">
      <w:pPr>
        <w:pStyle w:val="Heading5"/>
      </w:pPr>
      <w:bookmarkStart w:id="575" w:name="_Toc86994724"/>
      <w:bookmarkStart w:id="576" w:name="_Toc138075921"/>
      <w:r>
        <w:t>Load Audit Settings</w:t>
      </w:r>
      <w:bookmarkEnd w:id="575"/>
      <w:bookmarkEnd w:id="576"/>
    </w:p>
    <w:p w14:paraId="4E46BFE9" w14:textId="77777777" w:rsidR="004B34A2" w:rsidRDefault="004B34A2" w:rsidP="004B34A2">
      <w:r>
        <w:t xml:space="preserve">To set the audit settings to control the number of events logged for the cluster, run the following command as root from any of the running </w:t>
      </w:r>
      <w:r w:rsidRPr="000F51B6">
        <w:t>Elastic</w:t>
      </w:r>
      <w:r>
        <w:t xml:space="preserve"> nodes:</w:t>
      </w:r>
    </w:p>
    <w:p w14:paraId="0B3D2A1C" w14:textId="77777777" w:rsidR="004B34A2" w:rsidRPr="00726FAC" w:rsidRDefault="004B34A2" w:rsidP="004B34A2">
      <w:pPr>
        <w:pStyle w:val="ListParagraph"/>
        <w:rPr>
          <w:rStyle w:val="QuoteChar"/>
          <w:rFonts w:ascii="Courier New" w:hAnsi="Courier New" w:cs="Courier New"/>
          <w:b w:val="0"/>
          <w:bCs/>
          <w:sz w:val="20"/>
          <w:szCs w:val="20"/>
        </w:rPr>
      </w:pPr>
      <w:r w:rsidRPr="00726FAC">
        <w:rPr>
          <w:rStyle w:val="QuoteChar"/>
          <w:rFonts w:ascii="Courier New" w:hAnsi="Courier New" w:cs="Courier New"/>
          <w:bCs/>
          <w:sz w:val="20"/>
          <w:szCs w:val="20"/>
        </w:rPr>
        <w:lastRenderedPageBreak/>
        <w:t># curl –k https://xxxsu01ro01.`hostname –d`/yum/elastic/install/load_auditsettings.sh | bash</w:t>
      </w:r>
    </w:p>
    <w:p w14:paraId="44852D31" w14:textId="77777777" w:rsidR="004B34A2" w:rsidRDefault="004B34A2" w:rsidP="004B34A2">
      <w:r w:rsidRPr="0000444D">
        <w:rPr>
          <w:b/>
          <w:bCs/>
        </w:rPr>
        <w:t>NOTE:</w:t>
      </w:r>
      <w:r>
        <w:t xml:space="preserve"> These settings are dynamically applied, and no restarts are necessary.</w:t>
      </w:r>
    </w:p>
    <w:p w14:paraId="44239368" w14:textId="77777777" w:rsidR="004B34A2" w:rsidRDefault="004B34A2" w:rsidP="00CD51FA">
      <w:pPr>
        <w:pStyle w:val="Heading5"/>
      </w:pPr>
      <w:bookmarkStart w:id="577" w:name="_Toc86994725"/>
      <w:bookmarkStart w:id="578" w:name="_Toc138075922"/>
      <w:r>
        <w:t>Verify Audit Settings</w:t>
      </w:r>
      <w:bookmarkEnd w:id="577"/>
      <w:bookmarkEnd w:id="578"/>
    </w:p>
    <w:p w14:paraId="23DAD81F" w14:textId="77777777" w:rsidR="004B34A2" w:rsidRDefault="004B34A2" w:rsidP="004B34A2">
      <w:r>
        <w:t>Verification of the audit settings and other settings in Elastic can be done from the Kibana Dev Tools console. To access the console:</w:t>
      </w:r>
    </w:p>
    <w:p w14:paraId="1DA1E0D9" w14:textId="77777777" w:rsidR="004B34A2" w:rsidRDefault="004B34A2" w:rsidP="004B34A2">
      <w:pPr>
        <w:pStyle w:val="ListParagraph"/>
        <w:numPr>
          <w:ilvl w:val="0"/>
          <w:numId w:val="155"/>
        </w:numPr>
      </w:pPr>
      <w:r>
        <w:t>Click the menu (three horizontal lines) button at the top left of the screen. The navigation menu displays.</w:t>
      </w:r>
    </w:p>
    <w:p w14:paraId="663BB886" w14:textId="77777777" w:rsidR="004B34A2" w:rsidRDefault="004B34A2" w:rsidP="004B34A2">
      <w:pPr>
        <w:pStyle w:val="ListParagraph"/>
        <w:keepNext/>
        <w:numPr>
          <w:ilvl w:val="0"/>
          <w:numId w:val="155"/>
        </w:numPr>
      </w:pPr>
      <w:r>
        <w:t xml:space="preserve">Scroll to </w:t>
      </w:r>
      <w:r w:rsidRPr="0000788C">
        <w:rPr>
          <w:b/>
          <w:bCs/>
        </w:rPr>
        <w:t>Management</w:t>
      </w:r>
      <w:r>
        <w:t xml:space="preserve"> at the bottom and select </w:t>
      </w:r>
      <w:r>
        <w:rPr>
          <w:b/>
          <w:bCs/>
        </w:rPr>
        <w:t>Dev Tools</w:t>
      </w:r>
      <w:r>
        <w:t xml:space="preserve">.  </w:t>
      </w:r>
    </w:p>
    <w:p w14:paraId="1C22E8C3" w14:textId="4F5AE6C2" w:rsidR="004B34A2" w:rsidRDefault="00CC6C66" w:rsidP="004B34A2">
      <w:pPr>
        <w:keepNext/>
        <w:spacing w:after="120"/>
        <w:jc w:val="center"/>
      </w:pPr>
      <w:r>
        <w:rPr>
          <w:noProof/>
        </w:rPr>
        <w:drawing>
          <wp:inline distT="0" distB="0" distL="0" distR="0" wp14:anchorId="6D537571" wp14:editId="35CD6F81">
            <wp:extent cx="2876550" cy="3619500"/>
            <wp:effectExtent l="0" t="0" r="0" b="0"/>
            <wp:docPr id="221230547" name="Picture 221230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6550" cy="3619500"/>
                    </a:xfrm>
                    <a:prstGeom prst="rect">
                      <a:avLst/>
                    </a:prstGeom>
                    <a:noFill/>
                    <a:ln>
                      <a:noFill/>
                    </a:ln>
                  </pic:spPr>
                </pic:pic>
              </a:graphicData>
            </a:graphic>
          </wp:inline>
        </w:drawing>
      </w:r>
    </w:p>
    <w:p w14:paraId="024852E4" w14:textId="3FA4F40D" w:rsidR="004B34A2" w:rsidRDefault="004B34A2" w:rsidP="004B34A2">
      <w:pPr>
        <w:pStyle w:val="Caption"/>
      </w:pPr>
      <w:bookmarkStart w:id="579" w:name="_Toc86994816"/>
      <w:bookmarkStart w:id="580" w:name="_Toc135913031"/>
      <w:r>
        <w:t xml:space="preserve">Figure </w:t>
      </w:r>
      <w:fldSimple w:instr=" SEQ Figure \* ARABIC ">
        <w:r w:rsidR="00651143">
          <w:rPr>
            <w:noProof/>
          </w:rPr>
          <w:t>16</w:t>
        </w:r>
      </w:fldSimple>
      <w:r>
        <w:t xml:space="preserve"> Dev Tools</w:t>
      </w:r>
      <w:bookmarkEnd w:id="579"/>
      <w:bookmarkEnd w:id="580"/>
    </w:p>
    <w:p w14:paraId="2BA0A456" w14:textId="77777777" w:rsidR="004B34A2" w:rsidRDefault="004B34A2" w:rsidP="004B34A2">
      <w:pPr>
        <w:pStyle w:val="ListParagraph"/>
        <w:numPr>
          <w:ilvl w:val="0"/>
          <w:numId w:val="155"/>
        </w:numPr>
      </w:pPr>
      <w:r>
        <w:t xml:space="preserve">The </w:t>
      </w:r>
      <w:r>
        <w:rPr>
          <w:b/>
          <w:bCs/>
        </w:rPr>
        <w:t xml:space="preserve">Dev Tools </w:t>
      </w:r>
      <w:r>
        <w:t xml:space="preserve">console displays. </w:t>
      </w:r>
    </w:p>
    <w:p w14:paraId="4CCD30DD" w14:textId="77777777" w:rsidR="004B34A2" w:rsidRDefault="004B34A2" w:rsidP="004B34A2">
      <w:pPr>
        <w:pStyle w:val="ListParagraph"/>
        <w:numPr>
          <w:ilvl w:val="0"/>
          <w:numId w:val="155"/>
        </w:numPr>
        <w:spacing w:after="120"/>
      </w:pPr>
      <w:r>
        <w:t>To verify the settings are in place, run the following command from the Kibana Dev Tools console:</w:t>
      </w:r>
    </w:p>
    <w:p w14:paraId="76D872E9" w14:textId="77777777" w:rsidR="004B34A2" w:rsidRDefault="004B34A2" w:rsidP="004B34A2">
      <w:pPr>
        <w:spacing w:after="120"/>
        <w:ind w:left="720"/>
      </w:pPr>
      <w:r w:rsidRPr="0000444D">
        <w:rPr>
          <w:rStyle w:val="pln"/>
          <w:rFonts w:ascii="Courier New" w:hAnsi="Courier New" w:cs="Courier New"/>
          <w:color w:val="000000"/>
          <w:sz w:val="20"/>
          <w:szCs w:val="20"/>
        </w:rPr>
        <w:t>GET _cluster/settings</w:t>
      </w:r>
    </w:p>
    <w:p w14:paraId="68BD52AC" w14:textId="53029981" w:rsidR="004B34A2" w:rsidRDefault="004B34A2" w:rsidP="004B34A2">
      <w:pPr>
        <w:pStyle w:val="ListParagraph"/>
        <w:numPr>
          <w:ilvl w:val="0"/>
          <w:numId w:val="155"/>
        </w:numPr>
        <w:spacing w:after="120"/>
      </w:pPr>
      <w:r>
        <w:t>Verify the following audit settings are contained in the output:</w:t>
      </w:r>
    </w:p>
    <w:p w14:paraId="1BF5B73C" w14:textId="77777777" w:rsidR="00967F02" w:rsidRDefault="00967F02" w:rsidP="003667C7">
      <w:pPr>
        <w:pStyle w:val="ListParagraph"/>
        <w:keepNext/>
        <w:spacing w:after="120"/>
      </w:pPr>
      <w:r>
        <w:rPr>
          <w:noProof/>
        </w:rPr>
        <w:lastRenderedPageBreak/>
        <w:drawing>
          <wp:inline distT="0" distB="0" distL="0" distR="0" wp14:anchorId="2B8604DC" wp14:editId="018DBF13">
            <wp:extent cx="5676595" cy="5421270"/>
            <wp:effectExtent l="0" t="0" r="635" b="8255"/>
            <wp:docPr id="221230548" name="Picture 2212305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8" name="Picture 221230548"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78058" cy="5422667"/>
                    </a:xfrm>
                    <a:prstGeom prst="rect">
                      <a:avLst/>
                    </a:prstGeom>
                  </pic:spPr>
                </pic:pic>
              </a:graphicData>
            </a:graphic>
          </wp:inline>
        </w:drawing>
      </w:r>
    </w:p>
    <w:p w14:paraId="25C7D2FD" w14:textId="249EA7DF" w:rsidR="00967F02" w:rsidRDefault="00967F02" w:rsidP="003667C7">
      <w:pPr>
        <w:pStyle w:val="Caption"/>
      </w:pPr>
      <w:bookmarkStart w:id="581" w:name="_Toc135913032"/>
      <w:r>
        <w:t xml:space="preserve">Figure </w:t>
      </w:r>
      <w:fldSimple w:instr=" SEQ Figure \* ARABIC ">
        <w:r w:rsidR="00651143">
          <w:rPr>
            <w:noProof/>
          </w:rPr>
          <w:t>17</w:t>
        </w:r>
      </w:fldSimple>
      <w:r>
        <w:t>- Expected audit settings</w:t>
      </w:r>
      <w:bookmarkEnd w:id="581"/>
    </w:p>
    <w:p w14:paraId="587ABE12" w14:textId="19516698" w:rsidR="004015F1" w:rsidRDefault="004015F1" w:rsidP="004B34A2">
      <w:pPr>
        <w:ind w:left="1440"/>
        <w:rPr>
          <w:rFonts w:ascii="Courier New" w:hAnsi="Courier New" w:cs="Courier New"/>
          <w:sz w:val="20"/>
          <w:szCs w:val="20"/>
          <w:bdr w:val="none" w:sz="0" w:space="0" w:color="auto" w:frame="1"/>
          <w:shd w:val="clear" w:color="auto" w:fill="FFFFFF"/>
        </w:rPr>
      </w:pPr>
    </w:p>
    <w:p w14:paraId="7BD888CE" w14:textId="77777777" w:rsidR="004015F1" w:rsidRDefault="004015F1" w:rsidP="003667C7">
      <w:pPr>
        <w:pStyle w:val="Heading4"/>
      </w:pPr>
      <w:bookmarkStart w:id="582" w:name="_Toc86994711"/>
      <w:bookmarkStart w:id="583" w:name="_Toc138075923"/>
      <w:r>
        <w:t>Add License for Elasticsearch</w:t>
      </w:r>
      <w:bookmarkEnd w:id="582"/>
      <w:bookmarkEnd w:id="583"/>
    </w:p>
    <w:p w14:paraId="3D0531E9" w14:textId="77777777" w:rsidR="004015F1" w:rsidRDefault="004015F1" w:rsidP="004015F1">
      <w:r>
        <w:t xml:space="preserve">If the cluster is running and is 100% healthy, add the license key by executing the following. </w:t>
      </w:r>
    </w:p>
    <w:p w14:paraId="0B5880DA" w14:textId="77777777" w:rsidR="004015F1" w:rsidRPr="00B24485" w:rsidRDefault="004015F1" w:rsidP="004015F1">
      <w:r w:rsidRPr="00B24485">
        <w:rPr>
          <w:b/>
          <w:bCs/>
        </w:rPr>
        <w:t>NOTE</w:t>
      </w:r>
      <w:r w:rsidRPr="00B24485">
        <w:t>:</w:t>
      </w:r>
      <w:r>
        <w:t xml:space="preserve"> </w:t>
      </w:r>
      <w:r w:rsidRPr="00B24485">
        <w:t>This only needs to be done on the initial cluster install or whenever a license update is required.</w:t>
      </w:r>
    </w:p>
    <w:p w14:paraId="5D53F06D" w14:textId="77777777" w:rsidR="004015F1" w:rsidRPr="00A8676C" w:rsidRDefault="004015F1" w:rsidP="004015F1">
      <w:pPr>
        <w:pStyle w:val="Quote"/>
        <w:rPr>
          <w:rStyle w:val="QuoteChar"/>
          <w:rFonts w:ascii="Courier New" w:hAnsi="Courier New" w:cs="Courier New"/>
          <w:b/>
          <w:bCs/>
          <w:color w:val="000000" w:themeColor="text1"/>
          <w:sz w:val="20"/>
          <w:szCs w:val="20"/>
        </w:rPr>
      </w:pPr>
      <w:r w:rsidRPr="00A8676C">
        <w:rPr>
          <w:rFonts w:ascii="Courier New" w:hAnsi="Courier New" w:cs="Courier New"/>
          <w:b w:val="0"/>
          <w:bCs/>
          <w:color w:val="000000" w:themeColor="text1"/>
          <w:sz w:val="20"/>
          <w:szCs w:val="20"/>
        </w:rPr>
        <w:t xml:space="preserve"># </w:t>
      </w:r>
      <w:r w:rsidRPr="00A8676C">
        <w:rPr>
          <w:rStyle w:val="QuoteChar"/>
          <w:rFonts w:ascii="Courier New" w:hAnsi="Courier New" w:cs="Courier New"/>
          <w:color w:val="000000" w:themeColor="text1"/>
          <w:sz w:val="20"/>
          <w:szCs w:val="20"/>
        </w:rPr>
        <w:t>curl</w:t>
      </w:r>
      <w:r w:rsidRPr="00A8676C">
        <w:rPr>
          <w:rStyle w:val="QuoteChar"/>
          <w:rFonts w:ascii="Courier New" w:hAnsi="Courier New" w:cs="Courier New"/>
          <w:bCs/>
          <w:color w:val="000000" w:themeColor="text1"/>
          <w:sz w:val="20"/>
          <w:szCs w:val="20"/>
        </w:rPr>
        <w:t xml:space="preserve"> </w:t>
      </w:r>
      <w:r w:rsidRPr="00A8676C">
        <w:rPr>
          <w:rStyle w:val="QuoteChar"/>
          <w:rFonts w:ascii="Courier New" w:hAnsi="Courier New" w:cs="Courier New"/>
          <w:color w:val="000000" w:themeColor="text1"/>
          <w:sz w:val="20"/>
          <w:szCs w:val="20"/>
        </w:rPr>
        <w:t>–k https://xxxsu01ro01/yum/elastic/install/updateLicense.sh | bash</w:t>
      </w:r>
    </w:p>
    <w:p w14:paraId="62D9A10B" w14:textId="2EF1A06E" w:rsidR="004015F1" w:rsidRDefault="004015F1" w:rsidP="004015F1">
      <w:pPr>
        <w:rPr>
          <w:sz w:val="20"/>
          <w:szCs w:val="20"/>
        </w:rPr>
      </w:pPr>
    </w:p>
    <w:p w14:paraId="3AFB8054" w14:textId="52D5FDCE" w:rsidR="00102A55" w:rsidRDefault="00102A55" w:rsidP="00CD51FA">
      <w:pPr>
        <w:pStyle w:val="Heading4"/>
      </w:pPr>
      <w:bookmarkStart w:id="584" w:name="_Toc138075924"/>
      <w:r>
        <w:lastRenderedPageBreak/>
        <w:t>Update Ingest Pipelines in Elasticsearch</w:t>
      </w:r>
      <w:bookmarkEnd w:id="584"/>
    </w:p>
    <w:p w14:paraId="5D76E15E" w14:textId="7A03AB92" w:rsidR="00102A55" w:rsidRDefault="00102A55" w:rsidP="00102A55">
      <w:r>
        <w:t xml:space="preserve">Elasticsearch ingest pipelines are used to aid ingest of data into Elasticsearch. Many Filebeat </w:t>
      </w:r>
      <w:r w:rsidR="00884F34">
        <w:t xml:space="preserve">and Winlogbeat </w:t>
      </w:r>
      <w:r>
        <w:t xml:space="preserve">modules have associated ingest pipelines. These pipelines are not loaded into Elasticsearch automatically; they must be loaded each time you install or upgrade </w:t>
      </w:r>
      <w:r w:rsidR="00884F34">
        <w:t>beats</w:t>
      </w:r>
      <w:r>
        <w:t xml:space="preserve">. Ingest pipelines only need to be loaded one time for use with all </w:t>
      </w:r>
      <w:r w:rsidR="00884F34">
        <w:t>beat</w:t>
      </w:r>
      <w:r>
        <w:t xml:space="preserve"> instances. To make the loading of the ingest pipelines easy, a convenience script has been written to load the pipelines. This script </w:t>
      </w:r>
      <w:r w:rsidRPr="00227698">
        <w:rPr>
          <w:b/>
        </w:rPr>
        <w:t>MUST</w:t>
      </w:r>
      <w:r w:rsidRPr="00A71B84">
        <w:rPr>
          <w:color w:val="FFC000" w:themeColor="accent4"/>
        </w:rPr>
        <w:t xml:space="preserve"> </w:t>
      </w:r>
      <w:r>
        <w:t xml:space="preserve">be run each time </w:t>
      </w:r>
      <w:r w:rsidR="00884F34">
        <w:t>beats are</w:t>
      </w:r>
      <w:r>
        <w:t xml:space="preserve"> upgraded on the system. </w:t>
      </w:r>
    </w:p>
    <w:p w14:paraId="34B0BE99" w14:textId="77777777" w:rsidR="00102A55" w:rsidRDefault="00102A55" w:rsidP="00102A55">
      <w:r>
        <w:t xml:space="preserve">To load the ingest pipelines, run the following command as root from any of the running </w:t>
      </w:r>
      <w:r w:rsidRPr="000F51B6">
        <w:t>Elastic</w:t>
      </w:r>
      <w:r>
        <w:t xml:space="preserve"> nodes:</w:t>
      </w:r>
    </w:p>
    <w:p w14:paraId="7B8CB930" w14:textId="77777777" w:rsidR="00102A55" w:rsidRPr="00263BB0" w:rsidRDefault="00102A55" w:rsidP="00102A55">
      <w:pPr>
        <w:ind w:left="360"/>
        <w:rPr>
          <w:rStyle w:val="QuoteChar"/>
          <w:bCs/>
          <w:sz w:val="20"/>
          <w:szCs w:val="20"/>
        </w:rPr>
      </w:pPr>
      <w:r w:rsidRPr="00263BB0">
        <w:rPr>
          <w:rStyle w:val="QuoteChar"/>
          <w:sz w:val="20"/>
          <w:szCs w:val="20"/>
        </w:rPr>
        <w:t>#</w:t>
      </w:r>
      <w:r w:rsidRPr="00263BB0">
        <w:rPr>
          <w:rStyle w:val="IntenseQuoteChar"/>
          <w:rFonts w:ascii="Courier New" w:hAnsi="Courier New" w:cs="Courier New"/>
          <w:b/>
          <w:sz w:val="20"/>
          <w:szCs w:val="20"/>
        </w:rPr>
        <w:t xml:space="preserve"> </w:t>
      </w:r>
      <w:r w:rsidRPr="00263BB0">
        <w:rPr>
          <w:rStyle w:val="QuoteChar"/>
          <w:bCs/>
          <w:sz w:val="20"/>
          <w:szCs w:val="20"/>
        </w:rPr>
        <w:t>curl –k https://</w:t>
      </w:r>
      <w:r w:rsidRPr="00263BB0">
        <w:rPr>
          <w:rStyle w:val="QuoteChar"/>
          <w:bCs/>
          <w:i/>
          <w:iCs/>
          <w:sz w:val="20"/>
          <w:szCs w:val="20"/>
        </w:rPr>
        <w:t>{site code}</w:t>
      </w:r>
      <w:r w:rsidRPr="00263BB0">
        <w:rPr>
          <w:rStyle w:val="QuoteChar"/>
          <w:bCs/>
          <w:sz w:val="20"/>
          <w:szCs w:val="20"/>
        </w:rPr>
        <w:t>su01ro01.`hostname –d`/yum/elastic/install/update_ingest_pipelines.sh | bash</w:t>
      </w:r>
    </w:p>
    <w:p w14:paraId="60A95CD3" w14:textId="77777777" w:rsidR="00102A55" w:rsidRPr="00263BB0" w:rsidRDefault="00102A55" w:rsidP="00102A55">
      <w:pPr>
        <w:pStyle w:val="ListParagraph"/>
        <w:keepNext/>
        <w:numPr>
          <w:ilvl w:val="0"/>
          <w:numId w:val="40"/>
        </w:numPr>
        <w:spacing w:after="120"/>
        <w:rPr>
          <w:rStyle w:val="QuoteChar"/>
          <w:b w:val="0"/>
          <w:bCs/>
          <w:color w:val="auto"/>
        </w:rPr>
      </w:pPr>
      <w:r w:rsidRPr="00263BB0">
        <w:rPr>
          <w:rStyle w:val="QuoteChar"/>
          <w:b w:val="0"/>
          <w:bCs/>
          <w:color w:val="auto"/>
        </w:rPr>
        <w:t xml:space="preserve">Verify the ingest pipelines are loaded in Elastic. Select the </w:t>
      </w:r>
      <w:r w:rsidRPr="003667C7">
        <w:rPr>
          <w:rStyle w:val="QuoteChar"/>
          <w:color w:val="auto"/>
        </w:rPr>
        <w:t>Ingest Pipelines</w:t>
      </w:r>
      <w:r w:rsidRPr="00263BB0">
        <w:rPr>
          <w:rStyle w:val="QuoteChar"/>
          <w:b w:val="0"/>
          <w:bCs/>
          <w:color w:val="auto"/>
        </w:rPr>
        <w:t xml:space="preserve"> page under </w:t>
      </w:r>
      <w:r w:rsidRPr="003667C7">
        <w:rPr>
          <w:rStyle w:val="QuoteChar"/>
          <w:color w:val="auto"/>
        </w:rPr>
        <w:t>Stack Management</w:t>
      </w:r>
      <w:r w:rsidRPr="00263BB0">
        <w:rPr>
          <w:rStyle w:val="QuoteChar"/>
          <w:b w:val="0"/>
          <w:bCs/>
          <w:color w:val="auto"/>
        </w:rPr>
        <w:t xml:space="preserve"> to view all the ingest pipelines loaded into Elasticsearch. Filter the page with the version number you are installing to see the ingest pipelines for that specific version.</w:t>
      </w:r>
    </w:p>
    <w:p w14:paraId="5C5AE431" w14:textId="77777777" w:rsidR="00102A55" w:rsidRDefault="00102A55" w:rsidP="00102A55">
      <w:pPr>
        <w:jc w:val="center"/>
      </w:pPr>
      <w:r>
        <w:rPr>
          <w:noProof/>
        </w:rPr>
        <w:drawing>
          <wp:inline distT="0" distB="0" distL="0" distR="0" wp14:anchorId="5D71F33B" wp14:editId="778CFA72">
            <wp:extent cx="5027351" cy="2321390"/>
            <wp:effectExtent l="0" t="0" r="1905" b="3175"/>
            <wp:docPr id="221230549" name="Picture 221230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28" name="Picture 221230528"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69" cy="2327216"/>
                    </a:xfrm>
                    <a:prstGeom prst="rect">
                      <a:avLst/>
                    </a:prstGeom>
                  </pic:spPr>
                </pic:pic>
              </a:graphicData>
            </a:graphic>
          </wp:inline>
        </w:drawing>
      </w:r>
    </w:p>
    <w:p w14:paraId="25F107F7" w14:textId="246F04C7" w:rsidR="00102A55" w:rsidRDefault="00102A55" w:rsidP="00102A55">
      <w:pPr>
        <w:pStyle w:val="Caption"/>
      </w:pPr>
      <w:bookmarkStart w:id="585" w:name="_Toc135913033"/>
      <w:r>
        <w:t xml:space="preserve">Figure </w:t>
      </w:r>
      <w:fldSimple w:instr=" SEQ Figure \* ARABIC ">
        <w:r w:rsidR="00651143">
          <w:rPr>
            <w:noProof/>
          </w:rPr>
          <w:t>18</w:t>
        </w:r>
      </w:fldSimple>
      <w:r>
        <w:t xml:space="preserve"> Example of Ingest Pipelines for version 7.17</w:t>
      </w:r>
      <w:bookmarkEnd w:id="585"/>
    </w:p>
    <w:p w14:paraId="2ACB523E" w14:textId="77777777" w:rsidR="00102A55" w:rsidRDefault="00102A55" w:rsidP="00102A55">
      <w:pPr>
        <w:ind w:left="360"/>
      </w:pPr>
      <w:r>
        <w:t>For version 8.6.2 you should see the following pipelines:</w:t>
      </w:r>
    </w:p>
    <w:p w14:paraId="551EE140"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-auditd-log-pipeline</w:t>
      </w:r>
    </w:p>
    <w:p w14:paraId="1CB42E17"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-elasticsearch-audit-pipeline</w:t>
      </w:r>
    </w:p>
    <w:p w14:paraId="4758FA07"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-elasticsearch-deprecation-pipeline</w:t>
      </w:r>
    </w:p>
    <w:p w14:paraId="3B7CB7EF"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-elasticsearch-gc-pipeline</w:t>
      </w:r>
    </w:p>
    <w:p w14:paraId="3AA91A0D"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-elasticsearch-server-pipeline</w:t>
      </w:r>
    </w:p>
    <w:p w14:paraId="0459307B"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-elasticsearch-slowlog-pipeline</w:t>
      </w:r>
    </w:p>
    <w:p w14:paraId="6CA5844C"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-iptables-log-pipeline</w:t>
      </w:r>
    </w:p>
    <w:p w14:paraId="24D1387E"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-logstash-log-pipeline</w:t>
      </w:r>
    </w:p>
    <w:p w14:paraId="09710E5F"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-logstash-slowlog-pipeline</w:t>
      </w:r>
    </w:p>
    <w:p w14:paraId="514108C2"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-system-auth-pipeline</w:t>
      </w:r>
    </w:p>
    <w:p w14:paraId="46F9E7CC"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-system-syslog-pipeline</w:t>
      </w:r>
    </w:p>
    <w:p w14:paraId="7C3E5778"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-elasticsearch-audit-pipeline-json</w:t>
      </w:r>
    </w:p>
    <w:p w14:paraId="7EAE990A"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-elasticsearch-deprecation-pipeline-json</w:t>
      </w:r>
    </w:p>
    <w:p w14:paraId="0B321DFB"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-elasticsearch-server-pipeline-json</w:t>
      </w:r>
    </w:p>
    <w:p w14:paraId="1CB4D7B7"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-elasticsearch-slowlog-pipeline-json</w:t>
      </w:r>
    </w:p>
    <w:p w14:paraId="60C43D6D"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-logstash-log-pipeline-json</w:t>
      </w:r>
    </w:p>
    <w:p w14:paraId="63757668"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lastRenderedPageBreak/>
        <w:t>filebeat-</w:t>
      </w:r>
      <w:r>
        <w:rPr>
          <w:rFonts w:ascii="Lucida Console" w:hAnsi="Lucida Console" w:cs="Lucida Console"/>
          <w:sz w:val="18"/>
          <w:szCs w:val="18"/>
        </w:rPr>
        <w:t>8.6.2</w:t>
      </w:r>
      <w:r w:rsidRPr="005A1500">
        <w:rPr>
          <w:rFonts w:ascii="Lucida Console" w:hAnsi="Lucida Console" w:cs="Lucida Console"/>
          <w:sz w:val="18"/>
          <w:szCs w:val="18"/>
        </w:rPr>
        <w:t>-logstash-slowlog-pipeline-json</w:t>
      </w:r>
    </w:p>
    <w:p w14:paraId="2C4C5EA1"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-elasticsearch-audit-pipeline-plaintext</w:t>
      </w:r>
    </w:p>
    <w:p w14:paraId="08D72115"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-elasticsearch-deprecation-pipeline-plaintext</w:t>
      </w:r>
    </w:p>
    <w:p w14:paraId="401CC6E5"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-elasticsearch-server-pipeline-plaintext</w:t>
      </w:r>
    </w:p>
    <w:p w14:paraId="2B0715BC"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-elasticsearch-slowlog-pipeline-plaintext</w:t>
      </w:r>
    </w:p>
    <w:p w14:paraId="49D99F45" w14:textId="77777777" w:rsidR="00102A55" w:rsidRPr="005A1500" w:rsidRDefault="00102A55" w:rsidP="00102A55">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-logstash-log-pipeline-plaintext</w:t>
      </w:r>
    </w:p>
    <w:p w14:paraId="5B85D5D5" w14:textId="77777777" w:rsidR="002D1D44" w:rsidRDefault="00102A55"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Pr>
          <w:rFonts w:ascii="Lucida Console" w:hAnsi="Lucida Console" w:cs="Lucida Console"/>
          <w:sz w:val="18"/>
          <w:szCs w:val="18"/>
        </w:rPr>
        <w:t>8.6.2</w:t>
      </w:r>
      <w:r w:rsidRPr="005A1500">
        <w:rPr>
          <w:rFonts w:ascii="Lucida Console" w:hAnsi="Lucida Console" w:cs="Lucida Console"/>
          <w:sz w:val="18"/>
          <w:szCs w:val="18"/>
        </w:rPr>
        <w:t>-logstash-slowlog-pipeline-plaintext</w:t>
      </w:r>
      <w:r w:rsidR="002D1D44">
        <w:rPr>
          <w:rFonts w:ascii="Lucida Console" w:hAnsi="Lucida Console" w:cs="Lucida Console"/>
          <w:sz w:val="18"/>
          <w:szCs w:val="18"/>
        </w:rPr>
        <w:t>w</w:t>
      </w:r>
    </w:p>
    <w:p w14:paraId="1E94994A" w14:textId="77777777" w:rsidR="002D1D44" w:rsidRDefault="002D1D44"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Pr>
          <w:rFonts w:ascii="Lucida Console" w:hAnsi="Lucida Console" w:cs="Lucida Console"/>
          <w:sz w:val="18"/>
          <w:szCs w:val="18"/>
        </w:rPr>
        <w:t>Winlogbeat</w:t>
      </w:r>
      <w:r w:rsidRPr="003667C7">
        <w:rPr>
          <w:rFonts w:ascii="Lucida Console" w:hAnsi="Lucida Console" w:cs="Lucida Console"/>
          <w:sz w:val="18"/>
          <w:szCs w:val="18"/>
        </w:rPr>
        <w:t>-8.6.2-powershell</w:t>
      </w:r>
    </w:p>
    <w:p w14:paraId="196E0F7D" w14:textId="77777777" w:rsidR="002D1D44" w:rsidRDefault="002D1D44"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3667C7">
        <w:rPr>
          <w:rFonts w:ascii="Lucida Console" w:hAnsi="Lucida Console" w:cs="Lucida Console"/>
          <w:sz w:val="18"/>
          <w:szCs w:val="18"/>
        </w:rPr>
        <w:t>winlogbeat-8.6.2-powershell_operational</w:t>
      </w:r>
    </w:p>
    <w:p w14:paraId="7FEE7D64" w14:textId="77777777" w:rsidR="002D1D44" w:rsidRDefault="002D1D44"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3667C7">
        <w:rPr>
          <w:rFonts w:ascii="Lucida Console" w:hAnsi="Lucida Console" w:cs="Lucida Console"/>
          <w:sz w:val="18"/>
          <w:szCs w:val="18"/>
        </w:rPr>
        <w:t>winlogbeat-8.6.2-routing</w:t>
      </w:r>
    </w:p>
    <w:p w14:paraId="50B172E8" w14:textId="77777777" w:rsidR="002D1D44" w:rsidRDefault="002D1D44"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3667C7">
        <w:rPr>
          <w:rFonts w:ascii="Lucida Console" w:hAnsi="Lucida Console" w:cs="Lucida Console"/>
          <w:sz w:val="18"/>
          <w:szCs w:val="18"/>
        </w:rPr>
        <w:t>winlogbeat-8.6.2-security</w:t>
      </w:r>
    </w:p>
    <w:p w14:paraId="4BCC6EF4" w14:textId="199A54BC" w:rsidR="002D1D44" w:rsidRPr="003667C7" w:rsidRDefault="002D1D44" w:rsidP="003667C7">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3667C7">
        <w:rPr>
          <w:rFonts w:ascii="Lucida Console" w:hAnsi="Lucida Console" w:cs="Lucida Console"/>
          <w:sz w:val="18"/>
          <w:szCs w:val="18"/>
        </w:rPr>
        <w:t>winlogbeat-8.6.2-sysmon</w:t>
      </w:r>
    </w:p>
    <w:p w14:paraId="73FDFD51" w14:textId="77777777" w:rsidR="002D1D44" w:rsidRPr="005A1500" w:rsidRDefault="002D1D44" w:rsidP="003667C7">
      <w:pPr>
        <w:pStyle w:val="ListParagraph"/>
        <w:autoSpaceDE w:val="0"/>
        <w:autoSpaceDN w:val="0"/>
        <w:adjustRightInd w:val="0"/>
        <w:spacing w:after="0" w:line="240" w:lineRule="auto"/>
        <w:ind w:left="1080"/>
        <w:rPr>
          <w:rFonts w:ascii="Lucida Console" w:hAnsi="Lucida Console" w:cs="Lucida Console"/>
          <w:sz w:val="18"/>
          <w:szCs w:val="18"/>
        </w:rPr>
      </w:pPr>
    </w:p>
    <w:p w14:paraId="29592FD6" w14:textId="77777777" w:rsidR="00102A55" w:rsidRPr="005A1500" w:rsidRDefault="00102A55" w:rsidP="00102A55"/>
    <w:p w14:paraId="2F04810E" w14:textId="7DC777B3" w:rsidR="0077558D" w:rsidRDefault="00B23D65" w:rsidP="00CD51FA">
      <w:pPr>
        <w:pStyle w:val="Heading4"/>
      </w:pPr>
      <w:bookmarkStart w:id="586" w:name="_Ref135665456"/>
      <w:bookmarkStart w:id="587" w:name="_Toc138075925"/>
      <w:bookmarkStart w:id="588" w:name="_Toc86994726"/>
      <w:r>
        <w:t>Load</w:t>
      </w:r>
      <w:r w:rsidR="0077558D">
        <w:t xml:space="preserve"> Templates</w:t>
      </w:r>
      <w:bookmarkEnd w:id="586"/>
      <w:bookmarkEnd w:id="587"/>
    </w:p>
    <w:p w14:paraId="5AD7B40D" w14:textId="77777777" w:rsidR="0077558D" w:rsidRDefault="0077558D" w:rsidP="0077558D">
      <w:r>
        <w:t xml:space="preserve">After the cluster has been installed/upgraded and is running, the templates needed to ingest data properly must be updated. The templates are located in the </w:t>
      </w:r>
      <w:r w:rsidRPr="0093541B">
        <w:rPr>
          <w:b/>
          <w:bCs/>
        </w:rPr>
        <w:t>templates</w:t>
      </w:r>
      <w:r>
        <w:t xml:space="preserve"> folder of the </w:t>
      </w:r>
      <w:r w:rsidRPr="0093541B">
        <w:rPr>
          <w:b/>
          <w:bCs/>
        </w:rPr>
        <w:t>install</w:t>
      </w:r>
      <w:r>
        <w:t xml:space="preserve"> directory of the </w:t>
      </w:r>
      <w:r w:rsidRPr="000F51B6">
        <w:t>Elastic</w:t>
      </w:r>
      <w:r>
        <w:t xml:space="preserve"> Repo. </w:t>
      </w:r>
    </w:p>
    <w:p w14:paraId="202338E2" w14:textId="77777777" w:rsidR="0077558D" w:rsidRDefault="0077558D" w:rsidP="0077558D">
      <w:pPr>
        <w:rPr>
          <w:rFonts w:ascii="Inter" w:hAnsi="Inter"/>
          <w:color w:val="212529"/>
          <w:shd w:val="clear" w:color="auto" w:fill="FFFFFF"/>
        </w:rPr>
      </w:pPr>
      <w:r>
        <w:rPr>
          <w:rFonts w:ascii="Inter" w:hAnsi="Inter"/>
          <w:color w:val="212529"/>
          <w:shd w:val="clear" w:color="auto" w:fill="FFFFFF"/>
        </w:rPr>
        <w:t>In this section all index and component templates will be added to Elasticsearch. The following naming conventions are used for Enterprise Service templates in Elasticsearch.</w:t>
      </w:r>
    </w:p>
    <w:p w14:paraId="0249E7A2" w14:textId="77777777" w:rsidR="0077558D" w:rsidRDefault="0077558D" w:rsidP="0077558D">
      <w:pPr>
        <w:spacing w:after="0"/>
        <w:rPr>
          <w:rFonts w:ascii="Inter" w:hAnsi="Inter"/>
          <w:color w:val="212529"/>
          <w:shd w:val="clear" w:color="auto" w:fill="FFFFFF"/>
        </w:rPr>
      </w:pPr>
      <w:r>
        <w:rPr>
          <w:rFonts w:ascii="Inter" w:hAnsi="Inter"/>
          <w:color w:val="212529"/>
          <w:shd w:val="clear" w:color="auto" w:fill="FFFFFF"/>
        </w:rPr>
        <w:tab/>
        <w:t>Index templates – esti_&lt;template name&gt;</w:t>
      </w:r>
    </w:p>
    <w:p w14:paraId="6847E7CC" w14:textId="77777777" w:rsidR="0077558D" w:rsidRDefault="0077558D" w:rsidP="0077558D">
      <w:pPr>
        <w:rPr>
          <w:rFonts w:ascii="Inter" w:hAnsi="Inter"/>
          <w:color w:val="212529"/>
          <w:shd w:val="clear" w:color="auto" w:fill="FFFFFF"/>
        </w:rPr>
      </w:pPr>
      <w:r>
        <w:rPr>
          <w:rFonts w:ascii="Inter" w:hAnsi="Inter"/>
          <w:color w:val="212529"/>
          <w:shd w:val="clear" w:color="auto" w:fill="FFFFFF"/>
        </w:rPr>
        <w:tab/>
        <w:t>Component templates – estc_&lt;template name&gt;</w:t>
      </w:r>
    </w:p>
    <w:p w14:paraId="299474EC" w14:textId="764914B0" w:rsidR="0077558D" w:rsidRPr="001113CC" w:rsidRDefault="0077558D" w:rsidP="0077558D">
      <w:pPr>
        <w:rPr>
          <w:color w:val="C00000"/>
        </w:rPr>
      </w:pPr>
      <w:r w:rsidRPr="001113CC">
        <w:rPr>
          <w:b/>
          <w:bCs/>
          <w:color w:val="C00000"/>
        </w:rPr>
        <w:t>IMPORTANT:</w:t>
      </w:r>
      <w:r w:rsidRPr="001113CC">
        <w:rPr>
          <w:color w:val="C00000"/>
        </w:rPr>
        <w:t xml:space="preserve"> DO THIS BEFORE </w:t>
      </w:r>
      <w:r>
        <w:rPr>
          <w:color w:val="C00000"/>
        </w:rPr>
        <w:t>INSTALLING</w:t>
      </w:r>
      <w:r w:rsidRPr="001113CC">
        <w:rPr>
          <w:color w:val="C00000"/>
        </w:rPr>
        <w:t xml:space="preserve"> ANY BEATS COLLECTORS OR ANY LOGSTASH INSTANCES. </w:t>
      </w:r>
    </w:p>
    <w:p w14:paraId="3F565D39" w14:textId="77777777" w:rsidR="0077558D" w:rsidRDefault="0077558D" w:rsidP="0077558D">
      <w:pPr>
        <w:pStyle w:val="ListParagraph"/>
        <w:numPr>
          <w:ilvl w:val="0"/>
          <w:numId w:val="42"/>
        </w:numPr>
        <w:spacing w:after="120"/>
        <w:contextualSpacing w:val="0"/>
      </w:pPr>
      <w:r>
        <w:t xml:space="preserve">Run the following command as root from any of the running </w:t>
      </w:r>
      <w:r w:rsidRPr="000F51B6">
        <w:t>Elastic</w:t>
      </w:r>
      <w:r>
        <w:t xml:space="preserve"> nodes to update the templates.</w:t>
      </w:r>
    </w:p>
    <w:p w14:paraId="6F43253A" w14:textId="77777777" w:rsidR="0077558D" w:rsidRPr="006D5F7C" w:rsidRDefault="0077558D" w:rsidP="0077558D">
      <w:pPr>
        <w:pStyle w:val="ListParagraph"/>
        <w:contextualSpacing w:val="0"/>
        <w:rPr>
          <w:rStyle w:val="QuoteChar"/>
          <w:b w:val="0"/>
          <w:bCs/>
        </w:rPr>
      </w:pPr>
      <w:r w:rsidRPr="006D5F7C">
        <w:rPr>
          <w:rStyle w:val="QuoteChar"/>
          <w:bCs/>
        </w:rPr>
        <w:t># curl –k https://</w:t>
      </w:r>
      <w:r w:rsidRPr="00FC0A09">
        <w:rPr>
          <w:rStyle w:val="QuoteChar"/>
          <w:bCs/>
          <w:i/>
          <w:iCs/>
        </w:rPr>
        <w:t>{site code}</w:t>
      </w:r>
      <w:r>
        <w:rPr>
          <w:rStyle w:val="QuoteChar"/>
          <w:bCs/>
        </w:rPr>
        <w:t>su01</w:t>
      </w:r>
      <w:r w:rsidRPr="006D5F7C">
        <w:rPr>
          <w:rStyle w:val="QuoteChar"/>
          <w:bCs/>
        </w:rPr>
        <w:t>ro01.`hostname –d`/yum/elastic/install/load_templates.sh | bash</w:t>
      </w:r>
    </w:p>
    <w:p w14:paraId="7DF813E2" w14:textId="77777777" w:rsidR="0077558D" w:rsidRDefault="0077558D" w:rsidP="0077558D">
      <w:pPr>
        <w:pStyle w:val="ListParagraph"/>
        <w:numPr>
          <w:ilvl w:val="0"/>
          <w:numId w:val="42"/>
        </w:numPr>
        <w:spacing w:after="120"/>
      </w:pPr>
      <w:r>
        <w:t>After loading the templates, they can be verified (sorted by name) by executing the following command from the Kibana Dev Tools console.</w:t>
      </w:r>
    </w:p>
    <w:p w14:paraId="311FC202" w14:textId="77777777" w:rsidR="0077558D" w:rsidRDefault="0077558D" w:rsidP="0077558D">
      <w:pPr>
        <w:ind w:left="720"/>
        <w:rPr>
          <w:rStyle w:val="pln"/>
          <w:rFonts w:ascii="Courier New" w:hAnsi="Courier New" w:cs="Courier New"/>
          <w:color w:val="000000"/>
          <w:sz w:val="20"/>
          <w:szCs w:val="20"/>
        </w:rPr>
      </w:pPr>
      <w:r w:rsidRPr="0000444D">
        <w:rPr>
          <w:rStyle w:val="pln"/>
          <w:rFonts w:ascii="Courier New" w:hAnsi="Courier New" w:cs="Courier New"/>
          <w:color w:val="000000"/>
          <w:sz w:val="20"/>
          <w:szCs w:val="20"/>
        </w:rPr>
        <w:t>GET _cat/templates/est</w:t>
      </w:r>
      <w:r>
        <w:rPr>
          <w:rStyle w:val="pln"/>
          <w:rFonts w:ascii="Courier New" w:hAnsi="Courier New" w:cs="Courier New"/>
          <w:color w:val="000000"/>
          <w:sz w:val="20"/>
          <w:szCs w:val="20"/>
        </w:rPr>
        <w:t>i</w:t>
      </w:r>
      <w:r w:rsidRPr="0000444D">
        <w:rPr>
          <w:rStyle w:val="pln"/>
          <w:rFonts w:ascii="Courier New" w:hAnsi="Courier New" w:cs="Courier New"/>
          <w:color w:val="000000"/>
          <w:sz w:val="20"/>
          <w:szCs w:val="20"/>
        </w:rPr>
        <w:t>*?v&amp;s=name</w:t>
      </w:r>
    </w:p>
    <w:p w14:paraId="2A6298C6" w14:textId="77777777" w:rsidR="0077558D" w:rsidRDefault="0077558D" w:rsidP="0077558D">
      <w:pPr>
        <w:pStyle w:val="ListParagraph"/>
        <w:numPr>
          <w:ilvl w:val="0"/>
          <w:numId w:val="42"/>
        </w:numPr>
      </w:pPr>
      <w:r>
        <w:t>The following index templates should be loaded by this script:</w:t>
      </w:r>
    </w:p>
    <w:p w14:paraId="238BB9CD" w14:textId="77777777" w:rsidR="0077558D" w:rsidRDefault="0077558D" w:rsidP="0077558D">
      <w:pPr>
        <w:pStyle w:val="ListParagraph"/>
        <w:numPr>
          <w:ilvl w:val="1"/>
          <w:numId w:val="42"/>
        </w:numPr>
      </w:pPr>
      <w:r>
        <w:t>esti_catalyst</w:t>
      </w:r>
    </w:p>
    <w:p w14:paraId="4263A718" w14:textId="77777777" w:rsidR="0077558D" w:rsidRDefault="0077558D" w:rsidP="0077558D">
      <w:pPr>
        <w:pStyle w:val="ListParagraph"/>
        <w:numPr>
          <w:ilvl w:val="1"/>
          <w:numId w:val="42"/>
        </w:numPr>
      </w:pPr>
      <w:r>
        <w:t>esti_datadomain</w:t>
      </w:r>
    </w:p>
    <w:p w14:paraId="040E1159" w14:textId="77777777" w:rsidR="0077558D" w:rsidRDefault="0077558D" w:rsidP="0077558D">
      <w:pPr>
        <w:pStyle w:val="ListParagraph"/>
        <w:numPr>
          <w:ilvl w:val="1"/>
          <w:numId w:val="42"/>
        </w:numPr>
      </w:pPr>
      <w:r>
        <w:t>esti_db_postgres</w:t>
      </w:r>
    </w:p>
    <w:p w14:paraId="2ABC3DB4" w14:textId="77777777" w:rsidR="0077558D" w:rsidRDefault="0077558D" w:rsidP="0077558D">
      <w:pPr>
        <w:pStyle w:val="ListParagraph"/>
        <w:numPr>
          <w:ilvl w:val="1"/>
          <w:numId w:val="42"/>
        </w:numPr>
      </w:pPr>
      <w:r>
        <w:t>esti_eracent</w:t>
      </w:r>
    </w:p>
    <w:p w14:paraId="1297E8FA" w14:textId="77777777" w:rsidR="0077558D" w:rsidRDefault="0077558D" w:rsidP="0077558D">
      <w:pPr>
        <w:pStyle w:val="ListParagraph"/>
        <w:numPr>
          <w:ilvl w:val="1"/>
          <w:numId w:val="42"/>
        </w:numPr>
      </w:pPr>
      <w:r>
        <w:t>esti_fc6xx</w:t>
      </w:r>
    </w:p>
    <w:p w14:paraId="68D17657" w14:textId="77777777" w:rsidR="0077558D" w:rsidRDefault="0077558D" w:rsidP="0077558D">
      <w:pPr>
        <w:pStyle w:val="ListParagraph"/>
        <w:numPr>
          <w:ilvl w:val="1"/>
          <w:numId w:val="42"/>
        </w:numPr>
      </w:pPr>
      <w:r>
        <w:t>esti_filebeat-</w:t>
      </w:r>
      <w:r w:rsidRPr="00F636EC">
        <w:rPr>
          <w:color w:val="FF0000"/>
        </w:rPr>
        <w:t>{version</w:t>
      </w:r>
      <w:r>
        <w:t>}</w:t>
      </w:r>
    </w:p>
    <w:p w14:paraId="46B5D84C" w14:textId="77777777" w:rsidR="0077558D" w:rsidRDefault="0077558D" w:rsidP="0077558D">
      <w:pPr>
        <w:pStyle w:val="ListParagraph"/>
        <w:numPr>
          <w:ilvl w:val="1"/>
          <w:numId w:val="42"/>
        </w:numPr>
      </w:pPr>
      <w:r>
        <w:t>esti_fx2</w:t>
      </w:r>
    </w:p>
    <w:p w14:paraId="4937BCA4" w14:textId="77777777" w:rsidR="0077558D" w:rsidRDefault="0077558D" w:rsidP="0077558D">
      <w:pPr>
        <w:pStyle w:val="ListParagraph"/>
        <w:numPr>
          <w:ilvl w:val="1"/>
          <w:numId w:val="42"/>
        </w:numPr>
      </w:pPr>
      <w:r>
        <w:t>esti_hbss-epo</w:t>
      </w:r>
    </w:p>
    <w:p w14:paraId="7A4CC208" w14:textId="77777777" w:rsidR="0077558D" w:rsidRDefault="0077558D" w:rsidP="0077558D">
      <w:pPr>
        <w:pStyle w:val="ListParagraph"/>
        <w:numPr>
          <w:ilvl w:val="1"/>
          <w:numId w:val="42"/>
        </w:numPr>
      </w:pPr>
      <w:r>
        <w:lastRenderedPageBreak/>
        <w:t>esti_hbss-metrics</w:t>
      </w:r>
    </w:p>
    <w:p w14:paraId="6DBCA0AB" w14:textId="5F97FEB3" w:rsidR="0077558D" w:rsidRDefault="0077558D" w:rsidP="0077558D">
      <w:pPr>
        <w:pStyle w:val="ListParagraph"/>
        <w:numPr>
          <w:ilvl w:val="1"/>
          <w:numId w:val="42"/>
        </w:numPr>
      </w:pPr>
      <w:r>
        <w:t>esti_healthdata</w:t>
      </w:r>
    </w:p>
    <w:p w14:paraId="65130B4B" w14:textId="70DC4DA2" w:rsidR="00D37935" w:rsidRDefault="00D37935" w:rsidP="0077558D">
      <w:pPr>
        <w:pStyle w:val="ListParagraph"/>
        <w:numPr>
          <w:ilvl w:val="1"/>
          <w:numId w:val="42"/>
        </w:numPr>
      </w:pPr>
      <w:r>
        <w:t>esti_current-healthdata</w:t>
      </w:r>
    </w:p>
    <w:p w14:paraId="786CB262" w14:textId="77777777" w:rsidR="0077558D" w:rsidRDefault="0077558D" w:rsidP="0077558D">
      <w:pPr>
        <w:pStyle w:val="ListParagraph"/>
        <w:numPr>
          <w:ilvl w:val="1"/>
          <w:numId w:val="42"/>
        </w:numPr>
      </w:pPr>
      <w:r>
        <w:t>esti_heartbeat-</w:t>
      </w:r>
      <w:r w:rsidRPr="00F636EC">
        <w:rPr>
          <w:color w:val="FF0000"/>
        </w:rPr>
        <w:t>{version}</w:t>
      </w:r>
    </w:p>
    <w:p w14:paraId="7D0459F3" w14:textId="77777777" w:rsidR="0077558D" w:rsidRDefault="0077558D" w:rsidP="0077558D">
      <w:pPr>
        <w:pStyle w:val="ListParagraph"/>
        <w:numPr>
          <w:ilvl w:val="1"/>
          <w:numId w:val="42"/>
        </w:numPr>
      </w:pPr>
      <w:r>
        <w:t>esti_idm</w:t>
      </w:r>
    </w:p>
    <w:p w14:paraId="2AFBC553" w14:textId="77777777" w:rsidR="0077558D" w:rsidRDefault="0077558D" w:rsidP="0077558D">
      <w:pPr>
        <w:pStyle w:val="ListParagraph"/>
        <w:numPr>
          <w:ilvl w:val="1"/>
          <w:numId w:val="42"/>
        </w:numPr>
      </w:pPr>
      <w:r>
        <w:t>esti_iptables</w:t>
      </w:r>
    </w:p>
    <w:p w14:paraId="17CDD959" w14:textId="77777777" w:rsidR="0077558D" w:rsidRDefault="0077558D" w:rsidP="0077558D">
      <w:pPr>
        <w:pStyle w:val="ListParagraph"/>
        <w:numPr>
          <w:ilvl w:val="1"/>
          <w:numId w:val="42"/>
        </w:numPr>
      </w:pPr>
      <w:r>
        <w:t>esti_isilon</w:t>
      </w:r>
    </w:p>
    <w:p w14:paraId="4F17D6CA" w14:textId="77777777" w:rsidR="0077558D" w:rsidRDefault="0077558D" w:rsidP="0077558D">
      <w:pPr>
        <w:pStyle w:val="ListParagraph"/>
        <w:numPr>
          <w:ilvl w:val="1"/>
          <w:numId w:val="42"/>
        </w:numPr>
      </w:pPr>
      <w:r>
        <w:t>esti_nexus5k</w:t>
      </w:r>
    </w:p>
    <w:p w14:paraId="6097EAB5" w14:textId="77777777" w:rsidR="0077558D" w:rsidRDefault="0077558D" w:rsidP="0077558D">
      <w:pPr>
        <w:pStyle w:val="ListParagraph"/>
        <w:numPr>
          <w:ilvl w:val="1"/>
          <w:numId w:val="42"/>
        </w:numPr>
      </w:pPr>
      <w:r>
        <w:t>esti_nexus7k</w:t>
      </w:r>
    </w:p>
    <w:p w14:paraId="3F140E1A" w14:textId="77777777" w:rsidR="0077558D" w:rsidRDefault="0077558D" w:rsidP="0077558D">
      <w:pPr>
        <w:pStyle w:val="ListParagraph"/>
        <w:numPr>
          <w:ilvl w:val="1"/>
          <w:numId w:val="42"/>
        </w:numPr>
      </w:pPr>
      <w:r>
        <w:t>esti_puppet</w:t>
      </w:r>
    </w:p>
    <w:p w14:paraId="7F6DC7F2" w14:textId="77777777" w:rsidR="0077558D" w:rsidRDefault="0077558D" w:rsidP="0077558D">
      <w:pPr>
        <w:pStyle w:val="ListParagraph"/>
        <w:numPr>
          <w:ilvl w:val="1"/>
          <w:numId w:val="42"/>
        </w:numPr>
      </w:pPr>
      <w:r>
        <w:t>esti_r6xx</w:t>
      </w:r>
    </w:p>
    <w:p w14:paraId="319C7A36" w14:textId="77777777" w:rsidR="0077558D" w:rsidRDefault="0077558D" w:rsidP="0077558D">
      <w:pPr>
        <w:pStyle w:val="ListParagraph"/>
        <w:numPr>
          <w:ilvl w:val="1"/>
          <w:numId w:val="42"/>
        </w:numPr>
      </w:pPr>
      <w:r>
        <w:t>esti_sccmdb</w:t>
      </w:r>
    </w:p>
    <w:p w14:paraId="5B0947A7" w14:textId="53FA43A3" w:rsidR="0077558D" w:rsidRDefault="0077558D" w:rsidP="0077558D">
      <w:pPr>
        <w:pStyle w:val="ListParagraph"/>
        <w:numPr>
          <w:ilvl w:val="1"/>
          <w:numId w:val="42"/>
        </w:numPr>
      </w:pPr>
      <w:r>
        <w:t>esti_serena</w:t>
      </w:r>
    </w:p>
    <w:p w14:paraId="4301A9AB" w14:textId="22BE53CE" w:rsidR="007F5317" w:rsidRDefault="007F5317" w:rsidP="0077558D">
      <w:pPr>
        <w:pStyle w:val="ListParagraph"/>
        <w:numPr>
          <w:ilvl w:val="1"/>
          <w:numId w:val="42"/>
        </w:numPr>
      </w:pPr>
      <w:r>
        <w:t>esti_render</w:t>
      </w:r>
    </w:p>
    <w:p w14:paraId="7AA1D602" w14:textId="3AC27B1D" w:rsidR="007F5317" w:rsidRDefault="007F5317" w:rsidP="0077558D">
      <w:pPr>
        <w:pStyle w:val="ListParagraph"/>
        <w:numPr>
          <w:ilvl w:val="1"/>
          <w:numId w:val="42"/>
        </w:numPr>
      </w:pPr>
      <w:r>
        <w:t>esti_soaesb</w:t>
      </w:r>
    </w:p>
    <w:p w14:paraId="0E0EA9F0" w14:textId="77777777" w:rsidR="0077558D" w:rsidRDefault="0077558D" w:rsidP="0077558D">
      <w:pPr>
        <w:pStyle w:val="ListParagraph"/>
        <w:numPr>
          <w:ilvl w:val="1"/>
          <w:numId w:val="42"/>
        </w:numPr>
      </w:pPr>
      <w:r>
        <w:t>esti_sqlserver</w:t>
      </w:r>
    </w:p>
    <w:p w14:paraId="639A0E9D" w14:textId="77777777" w:rsidR="0077558D" w:rsidRDefault="0077558D" w:rsidP="0077558D">
      <w:pPr>
        <w:pStyle w:val="ListParagraph"/>
        <w:numPr>
          <w:ilvl w:val="1"/>
          <w:numId w:val="42"/>
        </w:numPr>
      </w:pPr>
      <w:r>
        <w:t>esti_vsphere</w:t>
      </w:r>
    </w:p>
    <w:p w14:paraId="282F803E" w14:textId="77777777" w:rsidR="0077558D" w:rsidRDefault="0077558D" w:rsidP="0077558D">
      <w:pPr>
        <w:pStyle w:val="ListParagraph"/>
        <w:numPr>
          <w:ilvl w:val="1"/>
          <w:numId w:val="42"/>
        </w:numPr>
      </w:pPr>
      <w:r>
        <w:t>esti_winlogbeat-</w:t>
      </w:r>
      <w:r w:rsidRPr="00F636EC">
        <w:rPr>
          <w:color w:val="FF0000"/>
        </w:rPr>
        <w:t>{version}</w:t>
      </w:r>
    </w:p>
    <w:p w14:paraId="415790E2" w14:textId="60304453" w:rsidR="0077558D" w:rsidRDefault="0077558D" w:rsidP="0077558D">
      <w:pPr>
        <w:pStyle w:val="ListParagraph"/>
        <w:numPr>
          <w:ilvl w:val="1"/>
          <w:numId w:val="42"/>
        </w:numPr>
      </w:pPr>
      <w:r>
        <w:t>esti_xtreamio</w:t>
      </w:r>
    </w:p>
    <w:p w14:paraId="36BA124C" w14:textId="4E12039E" w:rsidR="00D37935" w:rsidRDefault="00D37935" w:rsidP="0077558D">
      <w:pPr>
        <w:pStyle w:val="ListParagraph"/>
        <w:numPr>
          <w:ilvl w:val="1"/>
          <w:numId w:val="42"/>
        </w:numPr>
      </w:pPr>
      <w:r>
        <w:t>esti_acas</w:t>
      </w:r>
    </w:p>
    <w:p w14:paraId="24219A45" w14:textId="5FAA94DC" w:rsidR="00D37935" w:rsidRDefault="00D37935" w:rsidP="0077558D">
      <w:pPr>
        <w:pStyle w:val="ListParagraph"/>
        <w:numPr>
          <w:ilvl w:val="1"/>
          <w:numId w:val="42"/>
        </w:numPr>
      </w:pPr>
      <w:r>
        <w:t>esti_socketgxp</w:t>
      </w:r>
    </w:p>
    <w:p w14:paraId="2E1DA1FA" w14:textId="1C8A6B53" w:rsidR="00D37935" w:rsidRDefault="00D37935" w:rsidP="0077558D">
      <w:pPr>
        <w:pStyle w:val="ListParagraph"/>
        <w:numPr>
          <w:ilvl w:val="1"/>
          <w:numId w:val="42"/>
        </w:numPr>
      </w:pPr>
      <w:r>
        <w:t>esti_gxpxplorer</w:t>
      </w:r>
    </w:p>
    <w:p w14:paraId="05440F38" w14:textId="2426A4FD" w:rsidR="00D37935" w:rsidRDefault="00D37935" w:rsidP="0077558D">
      <w:pPr>
        <w:pStyle w:val="ListParagraph"/>
        <w:numPr>
          <w:ilvl w:val="1"/>
          <w:numId w:val="42"/>
        </w:numPr>
      </w:pPr>
      <w:r>
        <w:t>esti_maas_logs</w:t>
      </w:r>
    </w:p>
    <w:p w14:paraId="575DF715" w14:textId="77777777" w:rsidR="0077558D" w:rsidRDefault="0077558D" w:rsidP="0077558D">
      <w:pPr>
        <w:pStyle w:val="ListParagraph"/>
        <w:ind w:left="1440"/>
      </w:pPr>
    </w:p>
    <w:p w14:paraId="4ADCB752" w14:textId="2ED31BBC" w:rsidR="0077558D" w:rsidRPr="003D36CC" w:rsidRDefault="0077558D" w:rsidP="0077558D">
      <w:pPr>
        <w:pStyle w:val="ListParagraph"/>
        <w:ind w:left="1080"/>
        <w:rPr>
          <w:color w:val="FF0000"/>
        </w:rPr>
      </w:pPr>
      <w:r w:rsidRPr="001113CC">
        <w:rPr>
          <w:b/>
          <w:bCs/>
        </w:rPr>
        <w:t>NOTE:</w:t>
      </w:r>
      <w:r>
        <w:t xml:space="preserve"> esti_metricbeat</w:t>
      </w:r>
      <w:r w:rsidRPr="001113CC">
        <w:t>-{version}-{site</w:t>
      </w:r>
      <w:r>
        <w:t>},</w:t>
      </w:r>
      <w:r w:rsidRPr="001113CC">
        <w:t xml:space="preserve"> esti_</w:t>
      </w:r>
      <w:r>
        <w:t>audits_</w:t>
      </w:r>
      <w:r w:rsidRPr="001113CC">
        <w:t>syslog-{site</w:t>
      </w:r>
      <w:r>
        <w:t>} and esti_syslog-{site}</w:t>
      </w:r>
      <w:r w:rsidRPr="001113CC">
        <w:t xml:space="preserve"> index templates are generated dynamically </w:t>
      </w:r>
      <w:r w:rsidR="00884F34">
        <w:t xml:space="preserve">later </w:t>
      </w:r>
      <w:r w:rsidR="007F5317">
        <w:t>in</w:t>
      </w:r>
      <w:r w:rsidRPr="001113CC">
        <w:t xml:space="preserve"> the installation process.</w:t>
      </w:r>
    </w:p>
    <w:p w14:paraId="1071A4B3" w14:textId="77777777" w:rsidR="0077558D" w:rsidRDefault="0077558D" w:rsidP="0077558D">
      <w:pPr>
        <w:ind w:left="1080"/>
      </w:pPr>
      <w:r w:rsidRPr="003D36CC">
        <w:rPr>
          <w:b/>
          <w:bCs/>
        </w:rPr>
        <w:t>NOTE</w:t>
      </w:r>
      <w:r>
        <w:t>: There may be other index templates, but the above templates should all exist after running the load_templates script above.</w:t>
      </w:r>
    </w:p>
    <w:p w14:paraId="72C82DAF" w14:textId="77777777" w:rsidR="0077558D" w:rsidRDefault="0077558D" w:rsidP="0077558D">
      <w:pPr>
        <w:ind w:left="1080"/>
        <w:rPr>
          <w:bCs/>
        </w:rPr>
      </w:pPr>
      <w:r w:rsidRPr="00045ABC">
        <w:rPr>
          <w:b/>
        </w:rPr>
        <w:t>NOTE</w:t>
      </w:r>
      <w:r>
        <w:rPr>
          <w:b/>
        </w:rPr>
        <w:t>S</w:t>
      </w:r>
      <w:r w:rsidRPr="00045ABC">
        <w:rPr>
          <w:b/>
        </w:rPr>
        <w:t>:</w:t>
      </w:r>
      <w:r w:rsidRPr="00045ABC">
        <w:rPr>
          <w:bCs/>
        </w:rPr>
        <w:t xml:space="preserve"> </w:t>
      </w:r>
    </w:p>
    <w:p w14:paraId="048D776F" w14:textId="77777777" w:rsidR="0077558D" w:rsidRPr="00045ABC" w:rsidRDefault="0077558D" w:rsidP="0077558D">
      <w:pPr>
        <w:pStyle w:val="ListParagraph"/>
        <w:numPr>
          <w:ilvl w:val="1"/>
          <w:numId w:val="42"/>
        </w:numPr>
      </w:pPr>
      <w:r w:rsidRPr="00045ABC">
        <w:t xml:space="preserve">All Enterprise Service </w:t>
      </w:r>
      <w:r>
        <w:t>index t</w:t>
      </w:r>
      <w:r w:rsidRPr="00045ABC">
        <w:t>emplates prefixed with “est</w:t>
      </w:r>
      <w:r>
        <w:t>i</w:t>
      </w:r>
      <w:r w:rsidRPr="00045ABC">
        <w:t xml:space="preserve">_” and the {version} in the </w:t>
      </w:r>
      <w:r>
        <w:t xml:space="preserve">previously listed </w:t>
      </w:r>
      <w:r w:rsidRPr="00045ABC">
        <w:t>names will be replaced with the current version of the beat being installed.</w:t>
      </w:r>
    </w:p>
    <w:p w14:paraId="422B7D52" w14:textId="77777777" w:rsidR="0077558D" w:rsidRDefault="0077558D" w:rsidP="0077558D">
      <w:pPr>
        <w:pStyle w:val="ListParagraph"/>
        <w:numPr>
          <w:ilvl w:val="1"/>
          <w:numId w:val="42"/>
        </w:numPr>
      </w:pPr>
      <w:r w:rsidRPr="00045ABC">
        <w:t xml:space="preserve">If </w:t>
      </w:r>
      <w:r w:rsidRPr="0093541B">
        <w:t>the templates are not loaded</w:t>
      </w:r>
      <w:r>
        <w:t>,</w:t>
      </w:r>
      <w:r w:rsidRPr="00505EF1">
        <w:rPr>
          <w:b/>
        </w:rPr>
        <w:t xml:space="preserve"> </w:t>
      </w:r>
      <w:r w:rsidRPr="00505EF1">
        <w:rPr>
          <w:b/>
          <w:color w:val="FF0000"/>
        </w:rPr>
        <w:t>STOP</w:t>
      </w:r>
      <w:r w:rsidRPr="00330F62">
        <w:rPr>
          <w:bCs/>
        </w:rPr>
        <w:t xml:space="preserve">, </w:t>
      </w:r>
      <w:r w:rsidRPr="0093541B">
        <w:t>and contact an OADCGS Elastic SME for guidance.</w:t>
      </w:r>
    </w:p>
    <w:p w14:paraId="19737BC6" w14:textId="77777777" w:rsidR="0077558D" w:rsidRPr="00904EF0" w:rsidRDefault="0077558D" w:rsidP="0077558D">
      <w:pPr>
        <w:rPr>
          <w:bCs/>
        </w:rPr>
      </w:pPr>
      <w:r>
        <w:rPr>
          <w:bCs/>
        </w:rPr>
        <w:t xml:space="preserve">You can also use the </w:t>
      </w:r>
      <w:r w:rsidRPr="00330F62">
        <w:rPr>
          <w:b/>
        </w:rPr>
        <w:t>Index Management</w:t>
      </w:r>
      <w:r>
        <w:rPr>
          <w:bCs/>
        </w:rPr>
        <w:t xml:space="preserve"> interface in Kibana to manage Index Templates, Component Templates, and Legacy Templates. </w:t>
      </w:r>
    </w:p>
    <w:p w14:paraId="55EEF963" w14:textId="78FE191A" w:rsidR="0077558D" w:rsidRPr="00884F34" w:rsidRDefault="0077558D" w:rsidP="003667C7">
      <w:pPr>
        <w:rPr>
          <w:bCs/>
        </w:rPr>
      </w:pPr>
      <w:r>
        <w:rPr>
          <w:bCs/>
        </w:rPr>
        <w:t>The index templates for site specific indexes will be loaded during each Logstash upgrade.</w:t>
      </w:r>
    </w:p>
    <w:p w14:paraId="0DE7042D" w14:textId="77777777" w:rsidR="006674BF" w:rsidRDefault="006674BF" w:rsidP="003667C7">
      <w:pPr>
        <w:pStyle w:val="Heading4"/>
      </w:pPr>
      <w:bookmarkStart w:id="589" w:name="_Toc138075926"/>
      <w:bookmarkStart w:id="590" w:name="_Toc86994727"/>
      <w:bookmarkEnd w:id="560"/>
      <w:bookmarkEnd w:id="588"/>
      <w:r>
        <w:lastRenderedPageBreak/>
        <w:t>Load Kibana Saved Objects</w:t>
      </w:r>
      <w:bookmarkEnd w:id="589"/>
      <w:r>
        <w:t xml:space="preserve"> </w:t>
      </w:r>
    </w:p>
    <w:p w14:paraId="7297FABA" w14:textId="2F4B03DF" w:rsidR="006674BF" w:rsidRDefault="006674BF" w:rsidP="006674BF">
      <w:pPr>
        <w:rPr>
          <w:rFonts w:cs="Times New Roman"/>
          <w:bCs/>
        </w:rPr>
      </w:pPr>
      <w:r w:rsidRPr="00045ABC">
        <w:rPr>
          <w:b/>
          <w:bCs/>
        </w:rPr>
        <w:t>NOTE:</w:t>
      </w:r>
      <w:r>
        <w:t xml:space="preserve"> </w:t>
      </w:r>
      <w:r w:rsidRPr="0005114B">
        <w:t xml:space="preserve">You must be root </w:t>
      </w:r>
      <w:r>
        <w:t xml:space="preserve">and a member of the </w:t>
      </w:r>
      <w:r w:rsidRPr="00CA7D25">
        <w:rPr>
          <w:rFonts w:cs="Times New Roman"/>
          <w:b/>
          <w:bCs/>
        </w:rPr>
        <w:t>ent elastic admins</w:t>
      </w:r>
      <w:r>
        <w:t xml:space="preserve"> AD group to load saved objects into Kibana.</w:t>
      </w:r>
      <w:r w:rsidRPr="00184133">
        <w:rPr>
          <w:rFonts w:cs="Times New Roman"/>
          <w:bCs/>
        </w:rPr>
        <w:t xml:space="preserve"> </w:t>
      </w:r>
      <w:r>
        <w:rPr>
          <w:rFonts w:cs="Times New Roman"/>
          <w:bCs/>
        </w:rPr>
        <w:t xml:space="preserve">Having the </w:t>
      </w:r>
      <w:r w:rsidRPr="00CA7D25">
        <w:rPr>
          <w:rFonts w:cs="Times New Roman"/>
          <w:b/>
        </w:rPr>
        <w:t>Elastic Administrator</w:t>
      </w:r>
      <w:r>
        <w:rPr>
          <w:rFonts w:cs="Times New Roman"/>
          <w:bCs/>
        </w:rPr>
        <w:t xml:space="preserve"> OneIM Role will place the user in this group.</w:t>
      </w:r>
    </w:p>
    <w:p w14:paraId="7ACB7692" w14:textId="77777777" w:rsidR="006674BF" w:rsidRDefault="006674BF" w:rsidP="006674BF">
      <w:r>
        <w:t>Kibana will be configured with 3 spaces (Default, Cyber Analytics, Sandbox) during this installation. The Default space will be loaded with a set of initial visuals and dashboards along with the index patterns for all data types in this version. For the remainder of these instructions, when logging into Kibana you must select the Default space.</w:t>
      </w:r>
    </w:p>
    <w:p w14:paraId="6BE04FDC" w14:textId="77777777" w:rsidR="006674BF" w:rsidRPr="00C3081E" w:rsidRDefault="006674BF" w:rsidP="006674BF"/>
    <w:p w14:paraId="4B7A9D3E" w14:textId="77777777" w:rsidR="006674BF" w:rsidRPr="00B91F98" w:rsidRDefault="006674BF" w:rsidP="006674BF">
      <w:pPr>
        <w:pStyle w:val="ListParagraph"/>
        <w:numPr>
          <w:ilvl w:val="0"/>
          <w:numId w:val="74"/>
        </w:numPr>
        <w:spacing w:after="120"/>
        <w:contextualSpacing w:val="0"/>
      </w:pPr>
      <w:r>
        <w:t xml:space="preserve">Run the following command as root from any of the running </w:t>
      </w:r>
      <w:r w:rsidRPr="000F51B6">
        <w:t>Elastic</w:t>
      </w:r>
      <w:r>
        <w:t xml:space="preserve"> nodes to install </w:t>
      </w:r>
      <w:r w:rsidRPr="00B91F98">
        <w:t>objects</w:t>
      </w:r>
      <w:r>
        <w:t>; red text in the output can be ignored:</w:t>
      </w:r>
    </w:p>
    <w:p w14:paraId="39EF2E1D" w14:textId="4F83D1FE" w:rsidR="006674BF" w:rsidRDefault="006674BF" w:rsidP="006674BF">
      <w:pPr>
        <w:pStyle w:val="ListParagraph"/>
        <w:spacing w:after="120"/>
        <w:contextualSpacing w:val="0"/>
        <w:rPr>
          <w:rStyle w:val="QuoteChar"/>
          <w:rFonts w:ascii="Courier New" w:hAnsi="Courier New" w:cs="Courier New"/>
          <w:b w:val="0"/>
          <w:bCs/>
          <w:color w:val="auto"/>
          <w:sz w:val="20"/>
          <w:szCs w:val="20"/>
        </w:rPr>
      </w:pPr>
      <w:r w:rsidRPr="00B91F98">
        <w:rPr>
          <w:rStyle w:val="QuoteChar"/>
          <w:rFonts w:ascii="Courier New" w:hAnsi="Courier New" w:cs="Courier New"/>
          <w:bCs/>
          <w:color w:val="auto"/>
          <w:sz w:val="20"/>
          <w:szCs w:val="20"/>
        </w:rPr>
        <w:t># curl –k https://</w:t>
      </w:r>
      <w:r w:rsidRPr="00FC0A09">
        <w:rPr>
          <w:rStyle w:val="QuoteChar"/>
          <w:rFonts w:ascii="Courier New" w:hAnsi="Courier New" w:cs="Courier New"/>
          <w:bCs/>
          <w:color w:val="auto"/>
          <w:sz w:val="20"/>
          <w:szCs w:val="20"/>
        </w:rPr>
        <w:t>{site code}</w:t>
      </w:r>
      <w:r>
        <w:rPr>
          <w:rStyle w:val="QuoteChar"/>
          <w:rFonts w:ascii="Courier New" w:hAnsi="Courier New" w:cs="Courier New"/>
          <w:bCs/>
          <w:color w:val="auto"/>
          <w:sz w:val="20"/>
          <w:szCs w:val="20"/>
        </w:rPr>
        <w:t>su01</w:t>
      </w:r>
      <w:r w:rsidRPr="00B91F98">
        <w:rPr>
          <w:rStyle w:val="QuoteChar"/>
          <w:rFonts w:ascii="Courier New" w:hAnsi="Courier New" w:cs="Courier New"/>
          <w:bCs/>
          <w:color w:val="auto"/>
          <w:sz w:val="20"/>
          <w:szCs w:val="20"/>
        </w:rPr>
        <w:t>ro01.`hostname –d`/yum/elastic/install/load_</w:t>
      </w:r>
      <w:r>
        <w:rPr>
          <w:rStyle w:val="QuoteChar"/>
          <w:rFonts w:ascii="Courier New" w:hAnsi="Courier New" w:cs="Courier New"/>
          <w:bCs/>
          <w:color w:val="auto"/>
          <w:sz w:val="20"/>
          <w:szCs w:val="20"/>
        </w:rPr>
        <w:t>objects.</w:t>
      </w:r>
      <w:r w:rsidRPr="00B91F98">
        <w:rPr>
          <w:rStyle w:val="QuoteChar"/>
          <w:rFonts w:ascii="Courier New" w:hAnsi="Courier New" w:cs="Courier New"/>
          <w:bCs/>
          <w:color w:val="auto"/>
          <w:sz w:val="20"/>
          <w:szCs w:val="20"/>
        </w:rPr>
        <w:t>sh | bash</w:t>
      </w:r>
      <w:r w:rsidR="00C35D5F">
        <w:rPr>
          <w:rStyle w:val="QuoteChar"/>
          <w:rFonts w:ascii="Courier New" w:hAnsi="Courier New" w:cs="Courier New"/>
          <w:bCs/>
          <w:color w:val="auto"/>
          <w:sz w:val="20"/>
          <w:szCs w:val="20"/>
        </w:rPr>
        <w:t xml:space="preserve"> -s install</w:t>
      </w:r>
    </w:p>
    <w:p w14:paraId="27C8D92A" w14:textId="77777777" w:rsidR="006674BF" w:rsidRDefault="006674BF" w:rsidP="006674BF">
      <w:pPr>
        <w:pStyle w:val="ListParagraph"/>
        <w:numPr>
          <w:ilvl w:val="0"/>
          <w:numId w:val="74"/>
        </w:numPr>
      </w:pPr>
      <w:r>
        <w:t xml:space="preserve">After running the script, verify the objects are loaded. Navigate to the </w:t>
      </w:r>
      <w:r w:rsidRPr="009D054A">
        <w:rPr>
          <w:b/>
          <w:bCs/>
        </w:rPr>
        <w:t>Stack Management</w:t>
      </w:r>
      <w:r>
        <w:t xml:space="preserve"> screen. Select </w:t>
      </w:r>
      <w:r w:rsidRPr="006A67C8">
        <w:rPr>
          <w:b/>
          <w:bCs/>
        </w:rPr>
        <w:t>Saved</w:t>
      </w:r>
      <w:r>
        <w:t xml:space="preserve"> </w:t>
      </w:r>
      <w:r w:rsidRPr="006A67C8">
        <w:rPr>
          <w:b/>
          <w:bCs/>
        </w:rPr>
        <w:t>Objects</w:t>
      </w:r>
      <w:r>
        <w:t xml:space="preserve"> under the </w:t>
      </w:r>
      <w:r w:rsidRPr="006A67C8">
        <w:rPr>
          <w:b/>
          <w:bCs/>
        </w:rPr>
        <w:t>Kibana</w:t>
      </w:r>
      <w:r>
        <w:t xml:space="preserve"> section.</w:t>
      </w:r>
    </w:p>
    <w:p w14:paraId="5F3FF6CC" w14:textId="77777777" w:rsidR="006674BF" w:rsidRDefault="006674BF" w:rsidP="006674BF">
      <w:pPr>
        <w:keepNext/>
        <w:jc w:val="center"/>
      </w:pPr>
      <w:r>
        <w:rPr>
          <w:noProof/>
        </w:rPr>
        <w:drawing>
          <wp:inline distT="0" distB="0" distL="0" distR="0" wp14:anchorId="75F042A6" wp14:editId="1D39D6D7">
            <wp:extent cx="1572895" cy="1249680"/>
            <wp:effectExtent l="0" t="0" r="8255" b="7620"/>
            <wp:docPr id="221230550" name="Picture 2212305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2895" cy="1249680"/>
                    </a:xfrm>
                    <a:prstGeom prst="rect">
                      <a:avLst/>
                    </a:prstGeom>
                    <a:noFill/>
                  </pic:spPr>
                </pic:pic>
              </a:graphicData>
            </a:graphic>
          </wp:inline>
        </w:drawing>
      </w:r>
    </w:p>
    <w:p w14:paraId="33EBE872" w14:textId="46F058B9" w:rsidR="006674BF" w:rsidRDefault="006674BF" w:rsidP="006674BF">
      <w:pPr>
        <w:pStyle w:val="Caption"/>
      </w:pPr>
      <w:bookmarkStart w:id="591" w:name="_Toc135913034"/>
      <w:r>
        <w:t xml:space="preserve">Figure </w:t>
      </w:r>
      <w:fldSimple w:instr=" SEQ Figure \* ARABIC ">
        <w:r w:rsidR="00651143">
          <w:rPr>
            <w:noProof/>
          </w:rPr>
          <w:t>19</w:t>
        </w:r>
      </w:fldSimple>
      <w:r>
        <w:t xml:space="preserve"> Select Saved Objects</w:t>
      </w:r>
      <w:bookmarkEnd w:id="591"/>
    </w:p>
    <w:p w14:paraId="7C412C4F" w14:textId="77777777" w:rsidR="006674BF" w:rsidRDefault="006674BF" w:rsidP="006674BF">
      <w:pPr>
        <w:pStyle w:val="ListParagraph"/>
        <w:keepNext/>
        <w:numPr>
          <w:ilvl w:val="0"/>
          <w:numId w:val="74"/>
        </w:numPr>
      </w:pPr>
      <w:r>
        <w:t xml:space="preserve">The </w:t>
      </w:r>
      <w:r w:rsidRPr="00860C9C">
        <w:rPr>
          <w:b/>
          <w:bCs/>
        </w:rPr>
        <w:t>Saved</w:t>
      </w:r>
      <w:r>
        <w:t xml:space="preserve"> </w:t>
      </w:r>
      <w:r w:rsidRPr="00860C9C">
        <w:rPr>
          <w:b/>
          <w:bCs/>
        </w:rPr>
        <w:t>Objects</w:t>
      </w:r>
      <w:r>
        <w:t xml:space="preserve"> page displays. There should be at least 476 Objects loaded.</w:t>
      </w:r>
    </w:p>
    <w:p w14:paraId="6B4DDD2A" w14:textId="77777777" w:rsidR="006674BF" w:rsidRDefault="006674BF" w:rsidP="006674BF">
      <w:pPr>
        <w:pStyle w:val="ListParagraph"/>
        <w:keepNext/>
      </w:pPr>
    </w:p>
    <w:p w14:paraId="252A87E0" w14:textId="77777777" w:rsidR="006674BF" w:rsidRDefault="006674BF" w:rsidP="006674BF">
      <w:pPr>
        <w:pStyle w:val="ListParagraph"/>
        <w:keepNext/>
        <w:numPr>
          <w:ilvl w:val="0"/>
          <w:numId w:val="74"/>
        </w:numPr>
      </w:pPr>
      <w:r>
        <w:t xml:space="preserve">Select the </w:t>
      </w:r>
      <w:r w:rsidRPr="00B708E5">
        <w:rPr>
          <w:b/>
          <w:bCs/>
        </w:rPr>
        <w:t>Type</w:t>
      </w:r>
      <w:r>
        <w:t xml:space="preserve"> drop-down, scroll down and examine each type.  The following shows the minimum number you should see for each type.  There may be more if additions were added that are not delivered with the baseline. </w:t>
      </w:r>
    </w:p>
    <w:p w14:paraId="6BAB5A57" w14:textId="77777777" w:rsidR="006674BF" w:rsidRDefault="006674BF" w:rsidP="006674BF">
      <w:pPr>
        <w:pStyle w:val="ListParagraph"/>
      </w:pPr>
    </w:p>
    <w:p w14:paraId="27B59DC3" w14:textId="77777777" w:rsidR="006674BF" w:rsidRDefault="006674BF" w:rsidP="006674BF">
      <w:pPr>
        <w:pStyle w:val="ListParagraph"/>
        <w:keepNext/>
        <w:numPr>
          <w:ilvl w:val="0"/>
          <w:numId w:val="107"/>
        </w:numPr>
      </w:pPr>
      <w:r>
        <w:t>data view (35)</w:t>
      </w:r>
    </w:p>
    <w:p w14:paraId="7D7219E1" w14:textId="77777777" w:rsidR="006674BF" w:rsidRDefault="006674BF" w:rsidP="006674BF">
      <w:pPr>
        <w:pStyle w:val="ListParagraph"/>
        <w:keepNext/>
        <w:numPr>
          <w:ilvl w:val="0"/>
          <w:numId w:val="107"/>
        </w:numPr>
      </w:pPr>
      <w:r>
        <w:t>search (65)</w:t>
      </w:r>
    </w:p>
    <w:p w14:paraId="1D57B6FD" w14:textId="77777777" w:rsidR="006674BF" w:rsidRDefault="006674BF" w:rsidP="006674BF">
      <w:pPr>
        <w:pStyle w:val="ListParagraph"/>
        <w:keepNext/>
        <w:numPr>
          <w:ilvl w:val="0"/>
          <w:numId w:val="107"/>
        </w:numPr>
      </w:pPr>
      <w:r>
        <w:t>visualization (281)</w:t>
      </w:r>
    </w:p>
    <w:p w14:paraId="4913D144" w14:textId="77777777" w:rsidR="006674BF" w:rsidRDefault="006674BF" w:rsidP="006674BF">
      <w:pPr>
        <w:pStyle w:val="ListParagraph"/>
        <w:keepNext/>
        <w:numPr>
          <w:ilvl w:val="0"/>
          <w:numId w:val="107"/>
        </w:numPr>
      </w:pPr>
      <w:r>
        <w:t>dashboard (67)</w:t>
      </w:r>
    </w:p>
    <w:p w14:paraId="184FF0E0" w14:textId="77777777" w:rsidR="006674BF" w:rsidRDefault="006674BF" w:rsidP="006674BF">
      <w:pPr>
        <w:pStyle w:val="ListParagraph"/>
        <w:keepNext/>
        <w:numPr>
          <w:ilvl w:val="0"/>
          <w:numId w:val="107"/>
        </w:numPr>
      </w:pPr>
      <w:r>
        <w:t>lens (27</w:t>
      </w:r>
    </w:p>
    <w:p w14:paraId="4DD88CAD" w14:textId="77777777" w:rsidR="006674BF" w:rsidRDefault="006674BF" w:rsidP="006674BF">
      <w:pPr>
        <w:pStyle w:val="ListParagraph"/>
      </w:pPr>
    </w:p>
    <w:p w14:paraId="0799B7BF" w14:textId="77777777" w:rsidR="006674BF" w:rsidRDefault="006674BF" w:rsidP="006674BF">
      <w:pPr>
        <w:pStyle w:val="ListParagraph"/>
      </w:pPr>
      <w:r>
        <w:t>Example:</w:t>
      </w:r>
    </w:p>
    <w:p w14:paraId="2F2AC745" w14:textId="77777777" w:rsidR="006674BF" w:rsidRDefault="006674BF" w:rsidP="006674BF">
      <w:pPr>
        <w:pStyle w:val="ListParagraph"/>
      </w:pPr>
    </w:p>
    <w:p w14:paraId="172B7457" w14:textId="77777777" w:rsidR="006674BF" w:rsidRDefault="006674BF" w:rsidP="006674BF">
      <w:pPr>
        <w:pStyle w:val="ListParagraph"/>
      </w:pPr>
      <w:r>
        <w:lastRenderedPageBreak/>
        <w:tab/>
      </w:r>
      <w:r>
        <w:rPr>
          <w:noProof/>
        </w:rPr>
        <w:drawing>
          <wp:inline distT="0" distB="0" distL="0" distR="0" wp14:anchorId="4EF3A562" wp14:editId="741C920A">
            <wp:extent cx="2943636" cy="3334215"/>
            <wp:effectExtent l="0" t="0" r="9525" b="0"/>
            <wp:docPr id="221230551" name="Picture 221230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943636" cy="3334215"/>
                    </a:xfrm>
                    <a:prstGeom prst="rect">
                      <a:avLst/>
                    </a:prstGeom>
                  </pic:spPr>
                </pic:pic>
              </a:graphicData>
            </a:graphic>
          </wp:inline>
        </w:drawing>
      </w:r>
    </w:p>
    <w:p w14:paraId="791AF203" w14:textId="77777777" w:rsidR="006674BF" w:rsidRDefault="006674BF" w:rsidP="006674BF">
      <w:pPr>
        <w:pStyle w:val="ListParagraph"/>
      </w:pPr>
    </w:p>
    <w:p w14:paraId="2ADAF4E6" w14:textId="1A46BA37" w:rsidR="006674BF" w:rsidRDefault="006674BF" w:rsidP="003667C7">
      <w:pPr>
        <w:pStyle w:val="ListParagraph"/>
      </w:pPr>
      <w:r w:rsidRPr="00306EB4">
        <w:rPr>
          <w:b/>
          <w:bCs/>
        </w:rPr>
        <w:t>Note</w:t>
      </w:r>
      <w:r>
        <w:t xml:space="preserve">: As part of this install objects for exiting ART integrations are added.  This include GXPXplorer, SOAESB, SocetGXP and MAAS data views, lens, visualization, dashboard and search objects. </w:t>
      </w:r>
    </w:p>
    <w:bookmarkEnd w:id="590"/>
    <w:p w14:paraId="35A810C6" w14:textId="7E479FEC" w:rsidR="004B34A2" w:rsidRDefault="004B34A2" w:rsidP="004B34A2">
      <w:r>
        <w:t>There is currently no data to display in these loaded visuals. You will be setting up data ingest in the following sections.</w:t>
      </w:r>
    </w:p>
    <w:p w14:paraId="3D9012AB" w14:textId="718C1B37" w:rsidR="0016062D" w:rsidRDefault="0016062D" w:rsidP="003667C7">
      <w:pPr>
        <w:pStyle w:val="Heading4"/>
      </w:pPr>
      <w:bookmarkStart w:id="592" w:name="_Toc138075927"/>
      <w:r>
        <w:t>Update Kibana Settings (On one Kibana node only)</w:t>
      </w:r>
      <w:bookmarkEnd w:id="592"/>
    </w:p>
    <w:p w14:paraId="5B28FF03" w14:textId="77777777" w:rsidR="0016062D" w:rsidRDefault="0016062D" w:rsidP="0016062D">
      <w:r>
        <w:t>Login into a Kibana node and run the following script to update global Kibana settings:</w:t>
      </w:r>
    </w:p>
    <w:p w14:paraId="4ECC0E93" w14:textId="77777777" w:rsidR="0016062D" w:rsidRDefault="0016062D" w:rsidP="0016062D">
      <w:pPr>
        <w:pStyle w:val="ListParagraph"/>
        <w:ind w:left="0"/>
        <w:rPr>
          <w:rStyle w:val="QuoteChar"/>
        </w:rPr>
      </w:pPr>
      <w:r>
        <w:rPr>
          <w:rStyle w:val="QuoteChar"/>
        </w:rPr>
        <w:t># curl –k https://</w:t>
      </w:r>
      <w:r>
        <w:rPr>
          <w:rStyle w:val="QuoteChar"/>
          <w:i/>
          <w:iCs/>
        </w:rPr>
        <w:t>{site code}</w:t>
      </w:r>
      <w:r>
        <w:rPr>
          <w:rStyle w:val="QuoteChar"/>
        </w:rPr>
        <w:t>su01ro01.`hostname –d`/yum/elastic/install/update_kibana_settings | bash</w:t>
      </w:r>
    </w:p>
    <w:p w14:paraId="0557FA3E" w14:textId="77777777" w:rsidR="0016062D" w:rsidRDefault="0016062D" w:rsidP="0016062D">
      <w:pPr>
        <w:pStyle w:val="ListParagraph"/>
        <w:rPr>
          <w:rStyle w:val="QuoteChar"/>
        </w:rPr>
      </w:pPr>
    </w:p>
    <w:p w14:paraId="1B27D206" w14:textId="77777777" w:rsidR="0016062D" w:rsidRDefault="0016062D" w:rsidP="0016062D">
      <w:pPr>
        <w:pStyle w:val="ListParagraph"/>
        <w:ind w:left="0"/>
      </w:pPr>
      <w:r>
        <w:t>This will set the new security banner at the top of each page in Kibana and enable dark mode.  The security banner should be appropriate for the classification of the system Kibana is running on.  If the banner does not look correct, contact an Elastic SME for guidance.</w:t>
      </w:r>
    </w:p>
    <w:p w14:paraId="61B0FE2E" w14:textId="77777777" w:rsidR="0016062D" w:rsidRDefault="0016062D" w:rsidP="0016062D">
      <w:pPr>
        <w:pStyle w:val="ListParagraph"/>
        <w:ind w:left="0"/>
      </w:pPr>
    </w:p>
    <w:p w14:paraId="5E1407EC" w14:textId="77777777" w:rsidR="0016062D" w:rsidRDefault="0016062D" w:rsidP="0016062D">
      <w:pPr>
        <w:pStyle w:val="ListParagraph"/>
        <w:keepNext/>
        <w:ind w:left="0"/>
      </w:pPr>
      <w:r>
        <w:rPr>
          <w:noProof/>
        </w:rPr>
        <w:lastRenderedPageBreak/>
        <w:drawing>
          <wp:inline distT="0" distB="0" distL="0" distR="0" wp14:anchorId="037BD5AA" wp14:editId="40C0937B">
            <wp:extent cx="5943600" cy="129159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291590"/>
                    </a:xfrm>
                    <a:prstGeom prst="rect">
                      <a:avLst/>
                    </a:prstGeom>
                  </pic:spPr>
                </pic:pic>
              </a:graphicData>
            </a:graphic>
          </wp:inline>
        </w:drawing>
      </w:r>
    </w:p>
    <w:p w14:paraId="4180C113" w14:textId="6E8601E0" w:rsidR="0016062D" w:rsidRDefault="0016062D" w:rsidP="0016062D">
      <w:pPr>
        <w:pStyle w:val="Caption"/>
      </w:pPr>
      <w:bookmarkStart w:id="593" w:name="_Toc135913035"/>
      <w:r>
        <w:t xml:space="preserve">Figure </w:t>
      </w:r>
      <w:fldSimple w:instr=" SEQ Figure \* ARABIC ">
        <w:r w:rsidR="00651143">
          <w:rPr>
            <w:noProof/>
          </w:rPr>
          <w:t>20</w:t>
        </w:r>
      </w:fldSimple>
      <w:r>
        <w:t xml:space="preserve"> Example showing security banner and dark mode</w:t>
      </w:r>
      <w:bookmarkEnd w:id="593"/>
    </w:p>
    <w:p w14:paraId="1CCF2A15" w14:textId="77777777" w:rsidR="0016062D" w:rsidRPr="00612D57" w:rsidRDefault="0016062D" w:rsidP="004B34A2"/>
    <w:p w14:paraId="0B984E6E" w14:textId="77777777" w:rsidR="004B34A2" w:rsidRDefault="004B34A2" w:rsidP="00CD51FA">
      <w:pPr>
        <w:pStyle w:val="Heading4"/>
      </w:pPr>
      <w:bookmarkStart w:id="594" w:name="_Toc86994728"/>
      <w:bookmarkStart w:id="595" w:name="_Toc138075928"/>
      <w:r w:rsidRPr="00755943">
        <w:t>Configure</w:t>
      </w:r>
      <w:r>
        <w:t xml:space="preserve"> Index Lifecycle Management (ILM)</w:t>
      </w:r>
      <w:bookmarkEnd w:id="594"/>
      <w:bookmarkEnd w:id="595"/>
    </w:p>
    <w:p w14:paraId="6D0584E9" w14:textId="77777777" w:rsidR="004B34A2" w:rsidRDefault="004B34A2" w:rsidP="004B34A2">
      <w:r>
        <w:t xml:space="preserve">The Index Lifecycle Management (ILM) Policies are used to automatically manage the indices in Elasticsearch. In the current implementation each index has a </w:t>
      </w:r>
      <w:r w:rsidRPr="00773BEE">
        <w:rPr>
          <w:b/>
          <w:bCs/>
        </w:rPr>
        <w:t>lifecycle</w:t>
      </w:r>
      <w:r>
        <w:t xml:space="preserve"> that starts as </w:t>
      </w:r>
      <w:r w:rsidRPr="00773BEE">
        <w:t>hot</w:t>
      </w:r>
      <w:r>
        <w:t xml:space="preserve">, moves to warm, and then is eventually deleted. This ensures </w:t>
      </w:r>
      <w:r w:rsidRPr="000F51B6">
        <w:t>Elastic</w:t>
      </w:r>
      <w:r>
        <w:t xml:space="preserve"> does not become overwhelmed with data over time. In this version of Elastic, all indexes will be assigned to the same lifecycle policy, the </w:t>
      </w:r>
      <w:r w:rsidRPr="00773BEE">
        <w:rPr>
          <w:b/>
          <w:bCs/>
        </w:rPr>
        <w:t>dcgs_default_policy</w:t>
      </w:r>
      <w:r>
        <w:t>. As requirements change for indexes this may change in the future.</w:t>
      </w:r>
    </w:p>
    <w:p w14:paraId="07C8CC45" w14:textId="77777777" w:rsidR="004B34A2" w:rsidRDefault="004B34A2" w:rsidP="004B34A2">
      <w:r>
        <w:t>For ILM to be functional, the following must be in place</w:t>
      </w:r>
    </w:p>
    <w:p w14:paraId="3D511CA7" w14:textId="77777777" w:rsidR="004B34A2" w:rsidRDefault="004B34A2" w:rsidP="004B34A2">
      <w:pPr>
        <w:pStyle w:val="ListParagraph"/>
        <w:numPr>
          <w:ilvl w:val="0"/>
          <w:numId w:val="157"/>
        </w:numPr>
      </w:pPr>
      <w:r>
        <w:t>An ILM policy must be loaded into Elastic.</w:t>
      </w:r>
    </w:p>
    <w:p w14:paraId="6BC5053D" w14:textId="77777777" w:rsidR="004B34A2" w:rsidRDefault="004B34A2" w:rsidP="004B34A2">
      <w:pPr>
        <w:pStyle w:val="ListParagraph"/>
        <w:numPr>
          <w:ilvl w:val="0"/>
          <w:numId w:val="157"/>
        </w:numPr>
      </w:pPr>
      <w:r>
        <w:t>A template for each index must exist to assign it to the ILM policy.</w:t>
      </w:r>
    </w:p>
    <w:p w14:paraId="0066D572" w14:textId="77777777" w:rsidR="004B34A2" w:rsidRDefault="004B34A2" w:rsidP="004B34A2">
      <w:pPr>
        <w:pStyle w:val="ListParagraph"/>
        <w:numPr>
          <w:ilvl w:val="0"/>
          <w:numId w:val="157"/>
        </w:numPr>
      </w:pPr>
      <w:r>
        <w:t>Each index must be bootstrapped as the initial write index.</w:t>
      </w:r>
    </w:p>
    <w:p w14:paraId="041739A1" w14:textId="77777777" w:rsidR="004B34A2" w:rsidRPr="00E86DD0" w:rsidRDefault="004B34A2" w:rsidP="004B34A2">
      <w:pPr>
        <w:pStyle w:val="ListParagraph"/>
        <w:numPr>
          <w:ilvl w:val="0"/>
          <w:numId w:val="157"/>
        </w:numPr>
      </w:pPr>
      <w:r>
        <w:t>Verification that each index is moving through the lifecycle phases should be done.</w:t>
      </w:r>
    </w:p>
    <w:p w14:paraId="0A0A8659" w14:textId="77777777" w:rsidR="004B34A2" w:rsidRDefault="004B34A2" w:rsidP="00CD51FA">
      <w:pPr>
        <w:pStyle w:val="Heading5"/>
      </w:pPr>
      <w:bookmarkStart w:id="596" w:name="_Toc86994729"/>
      <w:bookmarkStart w:id="597" w:name="_Toc138075929"/>
      <w:r>
        <w:t xml:space="preserve">Load DCGS Default </w:t>
      </w:r>
      <w:r w:rsidRPr="00755943">
        <w:t>ILM</w:t>
      </w:r>
      <w:r>
        <w:t xml:space="preserve"> Policy</w:t>
      </w:r>
      <w:bookmarkEnd w:id="596"/>
      <w:bookmarkEnd w:id="597"/>
    </w:p>
    <w:p w14:paraId="50D0B04D" w14:textId="77777777" w:rsidR="004B34A2" w:rsidRDefault="004B34A2" w:rsidP="004B34A2">
      <w:r>
        <w:t>The DCGS default ILM policy controls the lifetime of all DCGS indexes. This policy must be loaded to ensure indices are managed so the amount of data in the cluster does not grow too large over time.</w:t>
      </w:r>
    </w:p>
    <w:p w14:paraId="710854D2" w14:textId="77777777" w:rsidR="004B34A2" w:rsidRDefault="004B34A2" w:rsidP="004B34A2">
      <w:pPr>
        <w:pStyle w:val="ListParagraph"/>
        <w:numPr>
          <w:ilvl w:val="0"/>
          <w:numId w:val="158"/>
        </w:numPr>
        <w:spacing w:after="120"/>
        <w:contextualSpacing w:val="0"/>
      </w:pPr>
      <w:r>
        <w:t xml:space="preserve">Run the following command as root from any of the running </w:t>
      </w:r>
      <w:r w:rsidRPr="000F51B6">
        <w:t>Elastic</w:t>
      </w:r>
      <w:r>
        <w:t xml:space="preserve"> nodes to install the policy:</w:t>
      </w:r>
    </w:p>
    <w:p w14:paraId="67AAF286" w14:textId="77777777" w:rsidR="004B34A2" w:rsidRPr="00773BEE" w:rsidRDefault="004B34A2" w:rsidP="004B34A2">
      <w:pPr>
        <w:pStyle w:val="ListParagraph"/>
        <w:spacing w:after="120"/>
        <w:contextualSpacing w:val="0"/>
        <w:rPr>
          <w:rFonts w:ascii="Courier New" w:hAnsi="Courier New" w:cs="Courier New"/>
          <w:b/>
          <w:bCs/>
          <w:sz w:val="20"/>
          <w:szCs w:val="20"/>
        </w:rPr>
      </w:pPr>
      <w:r w:rsidRPr="00773BEE">
        <w:rPr>
          <w:rStyle w:val="QuoteChar"/>
          <w:rFonts w:ascii="Courier New" w:hAnsi="Courier New" w:cs="Courier New"/>
          <w:bCs/>
          <w:sz w:val="20"/>
          <w:szCs w:val="20"/>
        </w:rPr>
        <w:t># curl –k https://xxxsu01ro01.`hostname –d`/yum/elastic/install/load_ILMPolicy.sh | bash</w:t>
      </w:r>
    </w:p>
    <w:p w14:paraId="2426F0CC" w14:textId="77777777" w:rsidR="004B34A2" w:rsidRDefault="004B34A2" w:rsidP="004B34A2">
      <w:pPr>
        <w:pStyle w:val="ListParagraph"/>
        <w:keepNext/>
        <w:numPr>
          <w:ilvl w:val="0"/>
          <w:numId w:val="158"/>
        </w:numPr>
      </w:pPr>
      <w:r>
        <w:lastRenderedPageBreak/>
        <w:t xml:space="preserve">Upon successful loading, the </w:t>
      </w:r>
      <w:r w:rsidRPr="00773BEE">
        <w:rPr>
          <w:b/>
          <w:bCs/>
        </w:rPr>
        <w:t>dcgs_default_policy</w:t>
      </w:r>
      <w:r>
        <w:t xml:space="preserve"> appears in the list of </w:t>
      </w:r>
      <w:r w:rsidRPr="006D5F7C">
        <w:rPr>
          <w:b/>
          <w:bCs/>
        </w:rPr>
        <w:t>Index Lifecycle Policies</w:t>
      </w:r>
      <w:r>
        <w:t xml:space="preserve"> on the Kibana </w:t>
      </w:r>
      <w:r w:rsidRPr="006D5F7C">
        <w:rPr>
          <w:b/>
          <w:bCs/>
        </w:rPr>
        <w:t>Stack Management</w:t>
      </w:r>
      <w:r>
        <w:t xml:space="preserve"> page (under Data).</w:t>
      </w:r>
    </w:p>
    <w:p w14:paraId="04F08E17" w14:textId="2F2C07D6" w:rsidR="004B34A2" w:rsidRDefault="00533BA6" w:rsidP="00533BA6">
      <w:pPr>
        <w:keepNext/>
        <w:spacing w:after="120"/>
        <w:jc w:val="center"/>
      </w:pPr>
      <w:r>
        <w:rPr>
          <w:noProof/>
        </w:rPr>
        <w:drawing>
          <wp:inline distT="0" distB="0" distL="0" distR="0" wp14:anchorId="47355FF4" wp14:editId="0BACCD19">
            <wp:extent cx="5322460" cy="1726388"/>
            <wp:effectExtent l="0" t="0" r="0" b="7620"/>
            <wp:docPr id="221230552" name="Picture 22123055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52" name="Picture 221230552" descr="Graphical user interface, text, application, Team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3633" cy="1730012"/>
                    </a:xfrm>
                    <a:prstGeom prst="rect">
                      <a:avLst/>
                    </a:prstGeom>
                  </pic:spPr>
                </pic:pic>
              </a:graphicData>
            </a:graphic>
          </wp:inline>
        </w:drawing>
      </w:r>
    </w:p>
    <w:p w14:paraId="1B87C2E1" w14:textId="7F876970" w:rsidR="004B34A2" w:rsidRDefault="004B34A2" w:rsidP="004B34A2">
      <w:pPr>
        <w:pStyle w:val="Caption"/>
      </w:pPr>
      <w:bookmarkStart w:id="598" w:name="_Toc86994818"/>
      <w:bookmarkStart w:id="599" w:name="_Toc135913036"/>
      <w:r>
        <w:t xml:space="preserve">Figure </w:t>
      </w:r>
      <w:fldSimple w:instr=" SEQ Figure \* ARABIC ">
        <w:r w:rsidR="00651143">
          <w:rPr>
            <w:noProof/>
          </w:rPr>
          <w:t>21</w:t>
        </w:r>
      </w:fldSimple>
      <w:r>
        <w:t xml:space="preserve"> Index Lifecycle Policies</w:t>
      </w:r>
      <w:bookmarkEnd w:id="598"/>
      <w:bookmarkEnd w:id="599"/>
    </w:p>
    <w:p w14:paraId="424BDFE5" w14:textId="123312AE" w:rsidR="004B34A2" w:rsidRDefault="00FE4CED" w:rsidP="00CD51FA">
      <w:pPr>
        <w:pStyle w:val="Heading5"/>
      </w:pPr>
      <w:bookmarkStart w:id="600" w:name="_Toc86994730"/>
      <w:bookmarkStart w:id="601" w:name="_Toc138075930"/>
      <w:r>
        <w:t>Default Component</w:t>
      </w:r>
      <w:r w:rsidR="004B34A2">
        <w:t xml:space="preserve"> Template for ILM</w:t>
      </w:r>
      <w:bookmarkEnd w:id="600"/>
      <w:bookmarkEnd w:id="601"/>
    </w:p>
    <w:p w14:paraId="4C604838" w14:textId="724FECCB" w:rsidR="00781A8E" w:rsidRPr="00781A8E" w:rsidRDefault="00781A8E" w:rsidP="003667C7">
      <w:r>
        <w:t>This section is informational, no installation steps are executed.</w:t>
      </w:r>
    </w:p>
    <w:p w14:paraId="7B4DC70B" w14:textId="2BCB96A7" w:rsidR="00FE4CED" w:rsidRDefault="00FE4CED" w:rsidP="00FE4CED">
      <w:pPr>
        <w:rPr>
          <w:rFonts w:ascii="Inter" w:hAnsi="Inter"/>
          <w:color w:val="212529"/>
          <w:shd w:val="clear" w:color="auto" w:fill="FFFFFF"/>
        </w:rPr>
      </w:pPr>
      <w:r>
        <w:rPr>
          <w:rFonts w:ascii="Inter" w:hAnsi="Inter"/>
          <w:color w:val="212529"/>
          <w:shd w:val="clear" w:color="auto" w:fill="FFFFFF"/>
        </w:rPr>
        <w:t xml:space="preserve">Index templates can contain a collection of component templates, as well as directly specify settings, mappings, and aliases.  </w:t>
      </w:r>
      <w:r w:rsidR="00CC7F00">
        <w:rPr>
          <w:rFonts w:ascii="Inter" w:hAnsi="Inter"/>
          <w:color w:val="212529"/>
          <w:shd w:val="clear" w:color="auto" w:fill="FFFFFF"/>
        </w:rPr>
        <w:t xml:space="preserve">All index templates for DCGS include the estc_dcgs_defaults component template which configures ILM with the dcgs_default_policy.   The previous section loaded the dcgs_default_policy which </w:t>
      </w:r>
      <w:r w:rsidR="00781A8E">
        <w:rPr>
          <w:rFonts w:ascii="Inter" w:hAnsi="Inter"/>
          <w:color w:val="212529"/>
          <w:shd w:val="clear" w:color="auto" w:fill="FFFFFF"/>
        </w:rPr>
        <w:t>is</w:t>
      </w:r>
      <w:r w:rsidR="00CC7F00">
        <w:rPr>
          <w:rFonts w:ascii="Inter" w:hAnsi="Inter"/>
          <w:color w:val="212529"/>
          <w:shd w:val="clear" w:color="auto" w:fill="FFFFFF"/>
        </w:rPr>
        <w:t xml:space="preserve"> used by all templates</w:t>
      </w:r>
      <w:r w:rsidR="00781A8E">
        <w:rPr>
          <w:rFonts w:ascii="Inter" w:hAnsi="Inter"/>
          <w:color w:val="212529"/>
          <w:shd w:val="clear" w:color="auto" w:fill="FFFFFF"/>
        </w:rPr>
        <w:t xml:space="preserve"> to define the life cycle for data.</w:t>
      </w:r>
    </w:p>
    <w:p w14:paraId="7602A271" w14:textId="28306D9E" w:rsidR="00CC7F00" w:rsidRDefault="00CC7F00" w:rsidP="00FE4CED">
      <w:pPr>
        <w:rPr>
          <w:rFonts w:ascii="Inter" w:hAnsi="Inter"/>
          <w:color w:val="212529"/>
          <w:shd w:val="clear" w:color="auto" w:fill="FFFFFF"/>
        </w:rPr>
      </w:pPr>
      <w:r>
        <w:rPr>
          <w:rFonts w:ascii="Inter" w:hAnsi="Inter"/>
          <w:color w:val="212529"/>
          <w:shd w:val="clear" w:color="auto" w:fill="FFFFFF"/>
        </w:rPr>
        <w:t>The estc_dcgs_defaults component template contains the following settings:</w:t>
      </w:r>
    </w:p>
    <w:p w14:paraId="4D49F890" w14:textId="77777777" w:rsidR="00781A8E" w:rsidRDefault="00CC7F00" w:rsidP="003667C7">
      <w:pPr>
        <w:keepNext/>
        <w:jc w:val="center"/>
      </w:pPr>
      <w:r>
        <w:rPr>
          <w:noProof/>
        </w:rPr>
        <w:drawing>
          <wp:inline distT="0" distB="0" distL="0" distR="0" wp14:anchorId="3CC03489" wp14:editId="34ED5BEC">
            <wp:extent cx="2194560" cy="3412140"/>
            <wp:effectExtent l="0" t="0" r="0" b="0"/>
            <wp:docPr id="221230553" name="Picture 2212305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53" name="Picture 221230553" descr="Text&#10;&#10;Description automatically generated"/>
                    <pic:cNvPicPr/>
                  </pic:nvPicPr>
                  <pic:blipFill>
                    <a:blip r:embed="rId61"/>
                    <a:stretch>
                      <a:fillRect/>
                    </a:stretch>
                  </pic:blipFill>
                  <pic:spPr>
                    <a:xfrm>
                      <a:off x="0" y="0"/>
                      <a:ext cx="2201442" cy="3422841"/>
                    </a:xfrm>
                    <a:prstGeom prst="rect">
                      <a:avLst/>
                    </a:prstGeom>
                  </pic:spPr>
                </pic:pic>
              </a:graphicData>
            </a:graphic>
          </wp:inline>
        </w:drawing>
      </w:r>
    </w:p>
    <w:p w14:paraId="56FFB6AE" w14:textId="281081D9" w:rsidR="00CC7F00" w:rsidRPr="00FE4CED" w:rsidRDefault="00781A8E" w:rsidP="003667C7">
      <w:pPr>
        <w:pStyle w:val="Caption"/>
      </w:pPr>
      <w:bookmarkStart w:id="602" w:name="_Toc135913037"/>
      <w:r>
        <w:t xml:space="preserve">Figure </w:t>
      </w:r>
      <w:fldSimple w:instr=" SEQ Figure \* ARABIC ">
        <w:r w:rsidR="00651143">
          <w:rPr>
            <w:noProof/>
          </w:rPr>
          <w:t>22</w:t>
        </w:r>
      </w:fldSimple>
      <w:r>
        <w:t>- estc_dcgs_defaults settings</w:t>
      </w:r>
      <w:bookmarkEnd w:id="602"/>
    </w:p>
    <w:p w14:paraId="020233A5" w14:textId="6B27A5B0" w:rsidR="004B34A2" w:rsidRDefault="004B34A2" w:rsidP="004B34A2">
      <w:r>
        <w:lastRenderedPageBreak/>
        <w:t xml:space="preserve">This assigns the </w:t>
      </w:r>
      <w:r w:rsidRPr="006D5F7C">
        <w:rPr>
          <w:b/>
          <w:bCs/>
        </w:rPr>
        <w:t>dcgs_def</w:t>
      </w:r>
      <w:r>
        <w:rPr>
          <w:b/>
          <w:bCs/>
        </w:rPr>
        <w:t>a</w:t>
      </w:r>
      <w:r w:rsidRPr="006D5F7C">
        <w:rPr>
          <w:b/>
          <w:bCs/>
        </w:rPr>
        <w:t>ult_policy</w:t>
      </w:r>
      <w:r>
        <w:t xml:space="preserve"> as the lifecycle policy and specifies that all ingested data will initially be writing to nodes </w:t>
      </w:r>
      <w:r w:rsidR="00CC7F00">
        <w:t>in the data_hot tier</w:t>
      </w:r>
      <w:r>
        <w:t>.</w:t>
      </w:r>
    </w:p>
    <w:p w14:paraId="2983FDEF" w14:textId="77777777" w:rsidR="004B34A2" w:rsidRDefault="004B34A2" w:rsidP="004B34A2">
      <w:pPr>
        <w:spacing w:after="120"/>
      </w:pPr>
      <w:r>
        <w:t>You can retrieve the contents of this template by executing the following command in the Kibana Dev Tools console:</w:t>
      </w:r>
    </w:p>
    <w:p w14:paraId="47B18E1F" w14:textId="560AACCF" w:rsidR="004B34A2" w:rsidRPr="0000444D" w:rsidRDefault="004B34A2" w:rsidP="004B34A2">
      <w:pPr>
        <w:shd w:val="clear" w:color="auto" w:fill="FFFFFF"/>
        <w:ind w:left="720"/>
        <w:textAlignment w:val="baseline"/>
        <w:rPr>
          <w:rFonts w:ascii="Courier New" w:hAnsi="Courier New" w:cs="Courier New"/>
          <w:color w:val="201F1E"/>
          <w:sz w:val="20"/>
          <w:szCs w:val="20"/>
        </w:rPr>
      </w:pPr>
      <w:r w:rsidRPr="0000444D">
        <w:rPr>
          <w:rStyle w:val="pln"/>
          <w:rFonts w:ascii="Courier New" w:hAnsi="Courier New" w:cs="Courier New"/>
          <w:color w:val="000000"/>
          <w:sz w:val="20"/>
          <w:szCs w:val="20"/>
        </w:rPr>
        <w:t>GET _</w:t>
      </w:r>
      <w:r w:rsidR="00781A8E">
        <w:rPr>
          <w:rStyle w:val="pln"/>
          <w:rFonts w:ascii="Courier New" w:hAnsi="Courier New" w:cs="Courier New"/>
          <w:color w:val="000000"/>
          <w:sz w:val="20"/>
          <w:szCs w:val="20"/>
        </w:rPr>
        <w:t>component_</w:t>
      </w:r>
      <w:r w:rsidRPr="0000444D">
        <w:rPr>
          <w:rStyle w:val="pln"/>
          <w:rFonts w:ascii="Courier New" w:hAnsi="Courier New" w:cs="Courier New"/>
          <w:color w:val="000000"/>
          <w:sz w:val="20"/>
          <w:szCs w:val="20"/>
        </w:rPr>
        <w:t>template/est</w:t>
      </w:r>
      <w:r w:rsidR="00781A8E">
        <w:rPr>
          <w:rStyle w:val="pln"/>
          <w:rFonts w:ascii="Courier New" w:hAnsi="Courier New" w:cs="Courier New"/>
          <w:color w:val="000000"/>
          <w:sz w:val="20"/>
          <w:szCs w:val="20"/>
        </w:rPr>
        <w:t>c</w:t>
      </w:r>
      <w:r w:rsidRPr="0000444D">
        <w:rPr>
          <w:rStyle w:val="pln"/>
          <w:rFonts w:ascii="Courier New" w:hAnsi="Courier New" w:cs="Courier New"/>
          <w:color w:val="000000"/>
          <w:sz w:val="20"/>
          <w:szCs w:val="20"/>
        </w:rPr>
        <w:t>_dcgs</w:t>
      </w:r>
      <w:r w:rsidR="00781A8E">
        <w:rPr>
          <w:rStyle w:val="pln"/>
          <w:rFonts w:ascii="Courier New" w:hAnsi="Courier New" w:cs="Courier New"/>
          <w:color w:val="000000"/>
          <w:sz w:val="20"/>
          <w:szCs w:val="20"/>
        </w:rPr>
        <w:t>_defaults</w:t>
      </w:r>
    </w:p>
    <w:p w14:paraId="2E3A6C09" w14:textId="77777777" w:rsidR="00614CB0" w:rsidRDefault="00614CB0">
      <w:pPr>
        <w:pStyle w:val="Heading4"/>
      </w:pPr>
      <w:bookmarkStart w:id="603" w:name="_Toc138075931"/>
      <w:bookmarkStart w:id="604" w:name="_Toc86994731"/>
      <w:r>
        <w:t>Bootstrap Indexes</w:t>
      </w:r>
      <w:bookmarkEnd w:id="603"/>
      <w:r>
        <w:t xml:space="preserve"> </w:t>
      </w:r>
    </w:p>
    <w:p w14:paraId="124F6ED0" w14:textId="77777777" w:rsidR="00614CB0" w:rsidRDefault="00614CB0" w:rsidP="00614CB0">
      <w:pPr>
        <w:rPr>
          <w:rFonts w:ascii="Inter" w:hAnsi="Inter"/>
          <w:color w:val="212529"/>
          <w:shd w:val="clear" w:color="auto" w:fill="FFFFFF"/>
        </w:rPr>
      </w:pPr>
      <w:r>
        <w:rPr>
          <w:rFonts w:ascii="Inter" w:hAnsi="Inter"/>
          <w:color w:val="212529"/>
          <w:shd w:val="clear" w:color="auto" w:fill="FFFFFF"/>
        </w:rPr>
        <w:t>To make sure Elastic is ready to receive data from the upgraded beats and any new indexes, you need to bootstrap an initial index and designate it as the write index for the rollover alias specified in the new index templates. The name of this index must match the template’s index pattern and end with a number. Each index template has a rollover_alias specified for this purpose. On rollover, this value is incremented to generate a name for the new index.</w:t>
      </w:r>
    </w:p>
    <w:p w14:paraId="0C5AD75D" w14:textId="7DAB759E" w:rsidR="00614CB0" w:rsidRPr="00A4041B" w:rsidRDefault="00614CB0" w:rsidP="00614CB0">
      <w:pPr>
        <w:rPr>
          <w:rFonts w:ascii="Inter" w:hAnsi="Inter"/>
          <w:color w:val="00B0F0"/>
          <w:shd w:val="clear" w:color="auto" w:fill="FFFFFF"/>
        </w:rPr>
      </w:pPr>
      <w:r w:rsidRPr="00330F62">
        <w:rPr>
          <w:rFonts w:ascii="Inter" w:hAnsi="Inter"/>
          <w:b/>
          <w:color w:val="C00000"/>
          <w:shd w:val="clear" w:color="auto" w:fill="FFFFFF"/>
        </w:rPr>
        <w:t>IMPORTANT:</w:t>
      </w:r>
      <w:r w:rsidRPr="00A4041B">
        <w:rPr>
          <w:rFonts w:ascii="Inter" w:hAnsi="Inter"/>
          <w:shd w:val="clear" w:color="auto" w:fill="FFFFFF"/>
        </w:rPr>
        <w:t xml:space="preserve"> </w:t>
      </w:r>
      <w:r>
        <w:rPr>
          <w:rFonts w:ascii="Inter" w:hAnsi="Inter"/>
          <w:shd w:val="clear" w:color="auto" w:fill="FFFFFF"/>
        </w:rPr>
        <w:t xml:space="preserve">There are three site-base indexes; “metricbeat”, “dcgs-syslog-iaas-ent” and “dcgs-audits_syslog-iaas-ent”. This means that there will be one alias per site for these indexes. These aliases are bootstrapped during the upgrade to Logstash at each site later in the process. You will not see an alias these 3 indexes after this step is complete. </w:t>
      </w:r>
    </w:p>
    <w:p w14:paraId="1404CE4C" w14:textId="77777777" w:rsidR="00614CB0" w:rsidRPr="006D5F7C" w:rsidRDefault="00614CB0" w:rsidP="00614CB0">
      <w:pPr>
        <w:pStyle w:val="ListParagraph"/>
        <w:numPr>
          <w:ilvl w:val="0"/>
          <w:numId w:val="43"/>
        </w:numPr>
        <w:spacing w:after="120"/>
        <w:contextualSpacing w:val="0"/>
      </w:pPr>
      <w:r>
        <w:t xml:space="preserve">Run the following command as root from any of the running </w:t>
      </w:r>
      <w:r w:rsidRPr="000F51B6">
        <w:t>Elastic</w:t>
      </w:r>
      <w:r>
        <w:t xml:space="preserve"> nodes to bootstrap the initial write </w:t>
      </w:r>
      <w:r w:rsidRPr="006D5F7C">
        <w:t xml:space="preserve">indexes for </w:t>
      </w:r>
      <w:r>
        <w:t>the Elastic data</w:t>
      </w:r>
      <w:r w:rsidRPr="006D5F7C">
        <w:t xml:space="preserve"> types:</w:t>
      </w:r>
    </w:p>
    <w:p w14:paraId="176B0657" w14:textId="77777777" w:rsidR="00614CB0" w:rsidRPr="006D5F7C" w:rsidRDefault="00614CB0" w:rsidP="00614CB0">
      <w:pPr>
        <w:pStyle w:val="ListParagraph"/>
        <w:spacing w:after="120"/>
        <w:contextualSpacing w:val="0"/>
        <w:rPr>
          <w:rStyle w:val="QuoteChar"/>
          <w:b w:val="0"/>
          <w:bCs/>
        </w:rPr>
      </w:pPr>
      <w:r w:rsidRPr="006D5F7C">
        <w:rPr>
          <w:rStyle w:val="QuoteChar"/>
          <w:bCs/>
        </w:rPr>
        <w:t># curl –k https://</w:t>
      </w:r>
      <w:r w:rsidRPr="00FC0A09">
        <w:rPr>
          <w:rStyle w:val="QuoteChar"/>
          <w:bCs/>
          <w:i/>
          <w:iCs/>
        </w:rPr>
        <w:t>{site code}</w:t>
      </w:r>
      <w:r>
        <w:rPr>
          <w:rStyle w:val="QuoteChar"/>
          <w:bCs/>
        </w:rPr>
        <w:t>su01</w:t>
      </w:r>
      <w:r w:rsidRPr="006D5F7C">
        <w:rPr>
          <w:rStyle w:val="QuoteChar"/>
          <w:bCs/>
        </w:rPr>
        <w:t>ro01.`hostname –d`/yum/elastic/install/bootstrap_indexes</w:t>
      </w:r>
      <w:r>
        <w:rPr>
          <w:rStyle w:val="QuoteChar"/>
          <w:bCs/>
        </w:rPr>
        <w:t>.</w:t>
      </w:r>
      <w:r w:rsidRPr="006D5F7C">
        <w:rPr>
          <w:rStyle w:val="QuoteChar"/>
          <w:bCs/>
        </w:rPr>
        <w:t>sh | bash</w:t>
      </w:r>
    </w:p>
    <w:p w14:paraId="7FDEEB14" w14:textId="77777777" w:rsidR="00614CB0" w:rsidRDefault="00614CB0" w:rsidP="00614CB0">
      <w:pPr>
        <w:ind w:left="720"/>
      </w:pPr>
      <w:r w:rsidRPr="002215C4">
        <w:rPr>
          <w:b/>
          <w:bCs/>
        </w:rPr>
        <w:t>NOTE:</w:t>
      </w:r>
      <w:r w:rsidRPr="002215C4">
        <w:t xml:space="preserve"> </w:t>
      </w:r>
      <w:r>
        <w:t>This script will only bootstrap indexes that do not currently have an alias configured. Running this script more than one time causes no harm.</w:t>
      </w:r>
    </w:p>
    <w:p w14:paraId="25ED564D" w14:textId="0D61D15D" w:rsidR="00614CB0" w:rsidRDefault="00614CB0" w:rsidP="00614CB0">
      <w:pPr>
        <w:pStyle w:val="ListParagraph"/>
        <w:keepNext/>
        <w:numPr>
          <w:ilvl w:val="0"/>
          <w:numId w:val="43"/>
        </w:numPr>
        <w:spacing w:after="120"/>
      </w:pPr>
      <w:r>
        <w:t xml:space="preserve">To verify </w:t>
      </w:r>
      <w:r w:rsidR="00582E80">
        <w:t xml:space="preserve">spot check </w:t>
      </w:r>
      <w:r>
        <w:t>beats indexes have bootstrapped and have a write index, execute the following command from the Kibana Dev Tools console, which sorts them by name:</w:t>
      </w:r>
    </w:p>
    <w:p w14:paraId="1D14A184" w14:textId="11655404" w:rsidR="00614CB0" w:rsidRPr="00A04E3F" w:rsidRDefault="00614CB0" w:rsidP="00614CB0">
      <w:pPr>
        <w:spacing w:after="120"/>
        <w:ind w:left="720"/>
        <w:rPr>
          <w:rFonts w:ascii="Courier New" w:hAnsi="Courier New" w:cs="Courier New"/>
          <w:sz w:val="20"/>
          <w:szCs w:val="20"/>
        </w:rPr>
      </w:pPr>
      <w:r w:rsidRPr="00A04E3F">
        <w:rPr>
          <w:rFonts w:ascii="Courier New" w:hAnsi="Courier New" w:cs="Courier New"/>
          <w:sz w:val="20"/>
          <w:szCs w:val="20"/>
        </w:rPr>
        <w:t>GET _cat/aliases/*beat-</w:t>
      </w:r>
      <w:r w:rsidRPr="00A04E3F">
        <w:rPr>
          <w:rFonts w:ascii="Courier New" w:hAnsi="Courier New" w:cs="Courier New"/>
          <w:color w:val="FF0000"/>
          <w:sz w:val="20"/>
          <w:szCs w:val="20"/>
        </w:rPr>
        <w:t>{version}</w:t>
      </w:r>
      <w:r w:rsidRPr="00A04E3F">
        <w:rPr>
          <w:rFonts w:ascii="Courier New" w:hAnsi="Courier New" w:cs="Courier New"/>
          <w:sz w:val="20"/>
          <w:szCs w:val="20"/>
        </w:rPr>
        <w:t>*?v&amp;s=</w:t>
      </w:r>
      <w:r w:rsidR="00582E80">
        <w:rPr>
          <w:rFonts w:ascii="Courier New" w:hAnsi="Courier New" w:cs="Courier New"/>
          <w:sz w:val="20"/>
          <w:szCs w:val="20"/>
        </w:rPr>
        <w:t>is_write_alias:desc</w:t>
      </w:r>
    </w:p>
    <w:p w14:paraId="3B84FAC1" w14:textId="7933CD9A" w:rsidR="00614CB0" w:rsidRDefault="00662B66" w:rsidP="003667C7">
      <w:pPr>
        <w:keepNext/>
        <w:ind w:left="720"/>
        <w:jc w:val="center"/>
      </w:pPr>
      <w:r>
        <w:rPr>
          <w:noProof/>
        </w:rPr>
        <w:drawing>
          <wp:inline distT="0" distB="0" distL="0" distR="0" wp14:anchorId="53637CD0" wp14:editId="7B00CB07">
            <wp:extent cx="5943600" cy="6292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629285"/>
                    </a:xfrm>
                    <a:prstGeom prst="rect">
                      <a:avLst/>
                    </a:prstGeom>
                  </pic:spPr>
                </pic:pic>
              </a:graphicData>
            </a:graphic>
          </wp:inline>
        </w:drawing>
      </w:r>
    </w:p>
    <w:p w14:paraId="7794819F" w14:textId="35D5B414" w:rsidR="00614CB0" w:rsidRPr="00D350E6" w:rsidRDefault="00614CB0" w:rsidP="00614CB0">
      <w:pPr>
        <w:pStyle w:val="Caption"/>
        <w:rPr>
          <w:bCs/>
          <w:noProof/>
        </w:rPr>
      </w:pPr>
      <w:bookmarkStart w:id="605" w:name="_Toc135913038"/>
      <w:r w:rsidRPr="00D350E6">
        <w:rPr>
          <w:bCs/>
        </w:rPr>
        <w:t xml:space="preserve">Figure </w:t>
      </w:r>
      <w:r w:rsidRPr="00D350E6">
        <w:rPr>
          <w:bCs/>
        </w:rPr>
        <w:fldChar w:fldCharType="begin"/>
      </w:r>
      <w:r w:rsidRPr="00D350E6">
        <w:rPr>
          <w:bCs/>
        </w:rPr>
        <w:instrText xml:space="preserve"> SEQ Figure \* ARABIC </w:instrText>
      </w:r>
      <w:r w:rsidRPr="00D350E6">
        <w:rPr>
          <w:bCs/>
        </w:rPr>
        <w:fldChar w:fldCharType="separate"/>
      </w:r>
      <w:r w:rsidR="00651143">
        <w:rPr>
          <w:bCs/>
          <w:noProof/>
        </w:rPr>
        <w:t>23</w:t>
      </w:r>
      <w:r w:rsidRPr="00D350E6">
        <w:rPr>
          <w:bCs/>
          <w:noProof/>
        </w:rPr>
        <w:fldChar w:fldCharType="end"/>
      </w:r>
      <w:r w:rsidRPr="00D350E6">
        <w:rPr>
          <w:bCs/>
        </w:rPr>
        <w:t xml:space="preserve"> GET _cat/aliases/*beat-</w:t>
      </w:r>
      <w:r w:rsidRPr="00D350E6">
        <w:rPr>
          <w:bCs/>
          <w:color w:val="FF0000"/>
        </w:rPr>
        <w:t>{version}</w:t>
      </w:r>
      <w:r w:rsidRPr="00D350E6">
        <w:rPr>
          <w:bCs/>
        </w:rPr>
        <w:t>&gt;*?v&amp;s=</w:t>
      </w:r>
      <w:r w:rsidR="0077466B">
        <w:rPr>
          <w:bCs/>
        </w:rPr>
        <w:t>is_write_alias:desc</w:t>
      </w:r>
      <w:r w:rsidRPr="00D350E6">
        <w:rPr>
          <w:bCs/>
          <w:noProof/>
        </w:rPr>
        <w:t xml:space="preserve"> output</w:t>
      </w:r>
      <w:bookmarkEnd w:id="605"/>
    </w:p>
    <w:p w14:paraId="562FB20D" w14:textId="74C2B321" w:rsidR="0077466B" w:rsidRDefault="0077466B" w:rsidP="00614CB0">
      <w:pPr>
        <w:pStyle w:val="ListParagraph"/>
        <w:numPr>
          <w:ilvl w:val="0"/>
          <w:numId w:val="43"/>
        </w:numPr>
      </w:pPr>
      <w:r>
        <w:t xml:space="preserve">Now spot check the device indexes </w:t>
      </w:r>
    </w:p>
    <w:p w14:paraId="1F074E77" w14:textId="77777777" w:rsidR="0077466B" w:rsidRDefault="0077466B" w:rsidP="0077466B">
      <w:pPr>
        <w:pStyle w:val="ListParagraph"/>
        <w:spacing w:after="120"/>
        <w:rPr>
          <w:rFonts w:ascii="Courier New" w:hAnsi="Courier New" w:cs="Courier New"/>
          <w:sz w:val="20"/>
          <w:szCs w:val="20"/>
        </w:rPr>
      </w:pPr>
    </w:p>
    <w:p w14:paraId="1D56C0ED" w14:textId="6CA6BBAC" w:rsidR="0077466B" w:rsidRPr="0077466B" w:rsidRDefault="0077466B" w:rsidP="003667C7">
      <w:pPr>
        <w:pStyle w:val="ListParagraph"/>
        <w:spacing w:after="120"/>
        <w:rPr>
          <w:rFonts w:ascii="Courier New" w:hAnsi="Courier New" w:cs="Courier New"/>
          <w:sz w:val="20"/>
          <w:szCs w:val="20"/>
        </w:rPr>
      </w:pPr>
      <w:r w:rsidRPr="0077466B">
        <w:rPr>
          <w:rFonts w:ascii="Courier New" w:hAnsi="Courier New" w:cs="Courier New"/>
          <w:sz w:val="20"/>
          <w:szCs w:val="20"/>
        </w:rPr>
        <w:t>GET _cat/aliases/</w:t>
      </w:r>
      <w:r>
        <w:rPr>
          <w:rFonts w:ascii="Courier New" w:hAnsi="Courier New" w:cs="Courier New"/>
          <w:sz w:val="20"/>
          <w:szCs w:val="20"/>
        </w:rPr>
        <w:t>dcgs-device</w:t>
      </w:r>
      <w:r w:rsidRPr="0077466B">
        <w:rPr>
          <w:rFonts w:ascii="Courier New" w:hAnsi="Courier New" w:cs="Courier New"/>
          <w:sz w:val="20"/>
          <w:szCs w:val="20"/>
        </w:rPr>
        <w:t>*?v&amp;s=is_write_alias:desc</w:t>
      </w:r>
    </w:p>
    <w:p w14:paraId="668A9DC0" w14:textId="77777777" w:rsidR="00662B66" w:rsidRDefault="0077466B" w:rsidP="003667C7">
      <w:pPr>
        <w:pStyle w:val="ListParagraph"/>
        <w:keepNext/>
      </w:pPr>
      <w:r>
        <w:rPr>
          <w:noProof/>
        </w:rPr>
        <w:lastRenderedPageBreak/>
        <w:drawing>
          <wp:inline distT="0" distB="0" distL="0" distR="0" wp14:anchorId="706C8307" wp14:editId="13A10B77">
            <wp:extent cx="5943600" cy="97282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972820"/>
                    </a:xfrm>
                    <a:prstGeom prst="rect">
                      <a:avLst/>
                    </a:prstGeom>
                  </pic:spPr>
                </pic:pic>
              </a:graphicData>
            </a:graphic>
          </wp:inline>
        </w:drawing>
      </w:r>
    </w:p>
    <w:p w14:paraId="6C5EF73D" w14:textId="4E08FB6E" w:rsidR="0077466B" w:rsidRDefault="00662B66" w:rsidP="003667C7">
      <w:pPr>
        <w:pStyle w:val="Caption"/>
      </w:pPr>
      <w:bookmarkStart w:id="606" w:name="_Toc135913039"/>
      <w:r>
        <w:t xml:space="preserve">Figure </w:t>
      </w:r>
      <w:fldSimple w:instr=" SEQ Figure \* ARABIC ">
        <w:r w:rsidR="00651143">
          <w:rPr>
            <w:noProof/>
          </w:rPr>
          <w:t>24</w:t>
        </w:r>
      </w:fldSimple>
      <w:r>
        <w:t>-GET _cat/aliases/dcgs-device*?v&amp;s=is_write_alias:desc</w:t>
      </w:r>
      <w:bookmarkEnd w:id="606"/>
    </w:p>
    <w:p w14:paraId="6F0925D9" w14:textId="0279EB7E" w:rsidR="00614CB0" w:rsidRDefault="00614CB0" w:rsidP="00662B66">
      <w:pPr>
        <w:pStyle w:val="ListParagraph"/>
        <w:numPr>
          <w:ilvl w:val="0"/>
          <w:numId w:val="43"/>
        </w:numPr>
      </w:pPr>
      <w:r>
        <w:t xml:space="preserve">All data types have been bootstrapped successfully. If there are no aliases listed for the version you are installing, or none have the </w:t>
      </w:r>
      <w:r w:rsidRPr="003236B4">
        <w:rPr>
          <w:b/>
          <w:bCs/>
        </w:rPr>
        <w:t>is_write_index</w:t>
      </w:r>
      <w:r>
        <w:t xml:space="preserve"> set to </w:t>
      </w:r>
      <w:r w:rsidRPr="003236B4">
        <w:rPr>
          <w:b/>
          <w:bCs/>
        </w:rPr>
        <w:t>true</w:t>
      </w:r>
      <w:r>
        <w:t>, consult with an OADCGS Elastic SME for guidance.</w:t>
      </w:r>
    </w:p>
    <w:p w14:paraId="5944C4B9" w14:textId="77777777" w:rsidR="00FE642D" w:rsidRDefault="00FE642D" w:rsidP="003667C7">
      <w:pPr>
        <w:pStyle w:val="Heading4"/>
      </w:pPr>
      <w:bookmarkStart w:id="607" w:name="_Toc131078490"/>
      <w:bookmarkStart w:id="608" w:name="_Toc138075932"/>
      <w:r>
        <w:t>Setup Snapshot Lifecycle Management Policies</w:t>
      </w:r>
      <w:bookmarkEnd w:id="607"/>
      <w:bookmarkEnd w:id="608"/>
    </w:p>
    <w:p w14:paraId="3E3BD7FB" w14:textId="77777777" w:rsidR="00FE642D" w:rsidRPr="005F697D" w:rsidRDefault="00FE642D" w:rsidP="00FE642D">
      <w:r w:rsidRPr="00045ABC">
        <w:rPr>
          <w:b/>
          <w:bCs/>
        </w:rPr>
        <w:t>NOTE:</w:t>
      </w:r>
      <w:r>
        <w:t xml:space="preserve"> </w:t>
      </w:r>
      <w:r w:rsidRPr="0005114B">
        <w:t xml:space="preserve">You must be root </w:t>
      </w:r>
      <w:r>
        <w:t xml:space="preserve">and a member of the </w:t>
      </w:r>
      <w:r w:rsidRPr="00CA7D25">
        <w:rPr>
          <w:rFonts w:cs="Times New Roman"/>
          <w:b/>
          <w:bCs/>
        </w:rPr>
        <w:t>ent elastic admins</w:t>
      </w:r>
      <w:r>
        <w:t xml:space="preserve"> AD group to load saved objects into Kibana.</w:t>
      </w:r>
      <w:r w:rsidRPr="00184133">
        <w:rPr>
          <w:rFonts w:cs="Times New Roman"/>
          <w:bCs/>
        </w:rPr>
        <w:t xml:space="preserve"> </w:t>
      </w:r>
      <w:r>
        <w:rPr>
          <w:rFonts w:cs="Times New Roman"/>
          <w:bCs/>
        </w:rPr>
        <w:t xml:space="preserve">Having the </w:t>
      </w:r>
      <w:r w:rsidRPr="00CA7D25">
        <w:rPr>
          <w:rFonts w:cs="Times New Roman"/>
          <w:b/>
        </w:rPr>
        <w:t>Elastic Administrator</w:t>
      </w:r>
      <w:r>
        <w:rPr>
          <w:rFonts w:cs="Times New Roman"/>
          <w:bCs/>
        </w:rPr>
        <w:t xml:space="preserve"> OneIM Role will place the user in this group.</w:t>
      </w:r>
    </w:p>
    <w:p w14:paraId="18D98BCE" w14:textId="6936931B" w:rsidR="00FE642D" w:rsidRDefault="00FE642D" w:rsidP="00FE642D">
      <w:r>
        <w:t xml:space="preserve">Snapshot Lifecycle Management is used to automatically archive selected indexes for long term storage.  </w:t>
      </w:r>
    </w:p>
    <w:p w14:paraId="6CD52C95" w14:textId="77777777" w:rsidR="00FE642D" w:rsidRDefault="00FE642D" w:rsidP="00FE642D">
      <w:r>
        <w:t>The following indexes have been identified as having data that needs to be retained long term and are included in this versions SLM Policy configuration.</w:t>
      </w:r>
    </w:p>
    <w:p w14:paraId="491C4CA9" w14:textId="77777777" w:rsidR="00FE642D" w:rsidRDefault="00FE642D" w:rsidP="00FE642D">
      <w:pPr>
        <w:pStyle w:val="ListParagraph"/>
        <w:numPr>
          <w:ilvl w:val="0"/>
          <w:numId w:val="190"/>
        </w:numPr>
      </w:pPr>
      <w:r>
        <w:t>dcgs-syslog</w:t>
      </w:r>
    </w:p>
    <w:p w14:paraId="5DB5C509" w14:textId="77777777" w:rsidR="00FE642D" w:rsidRDefault="00FE642D" w:rsidP="00FE642D">
      <w:pPr>
        <w:pStyle w:val="ListParagraph"/>
        <w:numPr>
          <w:ilvl w:val="0"/>
          <w:numId w:val="190"/>
        </w:numPr>
      </w:pPr>
      <w:r>
        <w:t>dcgs-audits_syslog</w:t>
      </w:r>
    </w:p>
    <w:p w14:paraId="2154DBB7" w14:textId="77777777" w:rsidR="00FE642D" w:rsidRDefault="00FE642D" w:rsidP="00FE642D">
      <w:pPr>
        <w:pStyle w:val="ListParagraph"/>
        <w:numPr>
          <w:ilvl w:val="0"/>
          <w:numId w:val="190"/>
        </w:numPr>
      </w:pPr>
      <w:r>
        <w:t>winlogbeat</w:t>
      </w:r>
    </w:p>
    <w:p w14:paraId="4F7DAF1B" w14:textId="77777777" w:rsidR="00FE642D" w:rsidRDefault="00FE642D" w:rsidP="00FE642D">
      <w:pPr>
        <w:pStyle w:val="ListParagraph"/>
        <w:numPr>
          <w:ilvl w:val="0"/>
          <w:numId w:val="190"/>
        </w:numPr>
      </w:pPr>
      <w:r>
        <w:t>dcgs-hbss_epo</w:t>
      </w:r>
    </w:p>
    <w:p w14:paraId="23B37E6B" w14:textId="77777777" w:rsidR="00FE642D" w:rsidRDefault="00FE642D" w:rsidP="00FE642D">
      <w:pPr>
        <w:pStyle w:val="ListParagraph"/>
        <w:numPr>
          <w:ilvl w:val="0"/>
          <w:numId w:val="190"/>
        </w:numPr>
      </w:pPr>
      <w:r>
        <w:t>dcgs-db*</w:t>
      </w:r>
    </w:p>
    <w:p w14:paraId="3805A005" w14:textId="77777777" w:rsidR="00FE642D" w:rsidRDefault="00FE642D" w:rsidP="00FE642D">
      <w:pPr>
        <w:pStyle w:val="ListParagraph"/>
        <w:numPr>
          <w:ilvl w:val="0"/>
          <w:numId w:val="190"/>
        </w:numPr>
      </w:pPr>
      <w:r>
        <w:t>dcgs-vsphere</w:t>
      </w:r>
    </w:p>
    <w:p w14:paraId="4AD8AECA" w14:textId="77777777" w:rsidR="00FE642D" w:rsidRDefault="00FE642D" w:rsidP="00FE642D">
      <w:pPr>
        <w:pStyle w:val="ListParagraph"/>
        <w:numPr>
          <w:ilvl w:val="0"/>
          <w:numId w:val="190"/>
        </w:numPr>
      </w:pPr>
      <w:r>
        <w:t>.siem-signals</w:t>
      </w:r>
    </w:p>
    <w:p w14:paraId="75B66674" w14:textId="77777777" w:rsidR="00FE642D" w:rsidRDefault="00FE642D" w:rsidP="00FE642D">
      <w:pPr>
        <w:pStyle w:val="ListParagraph"/>
      </w:pPr>
    </w:p>
    <w:p w14:paraId="71855FA2" w14:textId="77777777" w:rsidR="00FE642D" w:rsidRDefault="00FE642D" w:rsidP="00FE642D">
      <w:pPr>
        <w:pStyle w:val="ListParagraph"/>
        <w:ind w:left="0"/>
      </w:pPr>
    </w:p>
    <w:p w14:paraId="24B2AE7B" w14:textId="77777777" w:rsidR="00FE642D" w:rsidRDefault="00FE642D" w:rsidP="00FE642D">
      <w:pPr>
        <w:pStyle w:val="ListParagraph"/>
        <w:numPr>
          <w:ilvl w:val="0"/>
          <w:numId w:val="191"/>
        </w:numPr>
      </w:pPr>
      <w:r>
        <w:t>Login to any Elasticsearch Node</w:t>
      </w:r>
    </w:p>
    <w:p w14:paraId="75DC7C6C" w14:textId="77777777" w:rsidR="00FE642D" w:rsidRDefault="00FE642D" w:rsidP="00FE642D">
      <w:pPr>
        <w:pStyle w:val="ListParagraph"/>
      </w:pPr>
      <w:r>
        <w:t># sudo su</w:t>
      </w:r>
    </w:p>
    <w:p w14:paraId="269E2FF9" w14:textId="77777777" w:rsidR="00FE642D" w:rsidRDefault="00FE642D" w:rsidP="00FE642D">
      <w:pPr>
        <w:pStyle w:val="ListParagraph"/>
      </w:pPr>
    </w:p>
    <w:p w14:paraId="1DA33D4C" w14:textId="77777777" w:rsidR="00FE642D" w:rsidRDefault="00FE642D" w:rsidP="00FE642D">
      <w:pPr>
        <w:pStyle w:val="ListParagraph"/>
        <w:numPr>
          <w:ilvl w:val="0"/>
          <w:numId w:val="191"/>
        </w:numPr>
      </w:pPr>
      <w:r>
        <w:t>Run load SLM Policy script</w:t>
      </w:r>
    </w:p>
    <w:p w14:paraId="1A735E49" w14:textId="77777777" w:rsidR="00FE642D" w:rsidRDefault="00FE642D" w:rsidP="00FE642D">
      <w:pPr>
        <w:pStyle w:val="ListParagraph"/>
      </w:pPr>
    </w:p>
    <w:p w14:paraId="56F4C98B" w14:textId="77777777" w:rsidR="00FE642D" w:rsidRPr="00836469" w:rsidRDefault="00FE642D" w:rsidP="00FE642D">
      <w:pPr>
        <w:pStyle w:val="ListParagraph"/>
        <w:rPr>
          <w:rFonts w:ascii="Courier New" w:hAnsi="Courier New" w:cs="Courier New"/>
          <w:sz w:val="20"/>
          <w:szCs w:val="20"/>
        </w:rPr>
      </w:pPr>
      <w:r w:rsidRPr="002D1BB4">
        <w:rPr>
          <w:rFonts w:ascii="Courier New" w:hAnsi="Courier New" w:cs="Courier New"/>
          <w:sz w:val="20"/>
          <w:szCs w:val="20"/>
        </w:rPr>
        <w:t># curl –k https://</w:t>
      </w:r>
      <w:r w:rsidRPr="00FC0A09">
        <w:rPr>
          <w:rFonts w:ascii="Courier New" w:hAnsi="Courier New" w:cs="Courier New"/>
          <w:i/>
          <w:iCs/>
          <w:sz w:val="20"/>
          <w:szCs w:val="20"/>
        </w:rPr>
        <w:t>{site code}</w:t>
      </w:r>
      <w:r>
        <w:rPr>
          <w:rFonts w:ascii="Courier New" w:hAnsi="Courier New" w:cs="Courier New"/>
          <w:sz w:val="20"/>
          <w:szCs w:val="20"/>
        </w:rPr>
        <w:t>su01</w:t>
      </w:r>
      <w:r w:rsidRPr="002D1BB4">
        <w:rPr>
          <w:rFonts w:ascii="Courier New" w:hAnsi="Courier New" w:cs="Courier New"/>
          <w:sz w:val="20"/>
          <w:szCs w:val="20"/>
        </w:rPr>
        <w:t>ro01.`hostname -d`/yum/elastic/install/</w:t>
      </w:r>
      <w:r>
        <w:rPr>
          <w:rFonts w:ascii="Courier New" w:hAnsi="Courier New" w:cs="Courier New"/>
          <w:sz w:val="20"/>
          <w:szCs w:val="20"/>
        </w:rPr>
        <w:t>load_SLM_Policy.sh</w:t>
      </w:r>
      <w:r w:rsidRPr="002D1BB4">
        <w:rPr>
          <w:rFonts w:ascii="Courier New" w:hAnsi="Courier New" w:cs="Courier New"/>
          <w:sz w:val="20"/>
          <w:szCs w:val="20"/>
        </w:rPr>
        <w:t xml:space="preserve"> | bash</w:t>
      </w:r>
    </w:p>
    <w:p w14:paraId="1A4BF740" w14:textId="77777777" w:rsidR="00FE642D" w:rsidRDefault="00FE642D" w:rsidP="003667C7">
      <w:pPr>
        <w:pStyle w:val="ListParagraph"/>
      </w:pPr>
    </w:p>
    <w:p w14:paraId="1C8DBC9B" w14:textId="77777777" w:rsidR="004B34A2" w:rsidRDefault="004B34A2" w:rsidP="00CD51FA">
      <w:pPr>
        <w:pStyle w:val="Heading4"/>
      </w:pPr>
      <w:bookmarkStart w:id="609" w:name="_Toc86994734"/>
      <w:bookmarkStart w:id="610" w:name="_Toc138075933"/>
      <w:bookmarkEnd w:id="604"/>
      <w:r w:rsidRPr="00755943">
        <w:t>Adjust</w:t>
      </w:r>
      <w:r>
        <w:t xml:space="preserve"> Concurrent Incoming/Outgoing Recoveries (optional)</w:t>
      </w:r>
      <w:bookmarkEnd w:id="609"/>
      <w:bookmarkEnd w:id="610"/>
    </w:p>
    <w:p w14:paraId="04893DE9" w14:textId="1B43391B" w:rsidR="004B34A2" w:rsidRDefault="004B34A2" w:rsidP="004B34A2">
      <w:pPr>
        <w:rPr>
          <w:shd w:val="clear" w:color="auto" w:fill="FFFFFF"/>
        </w:rPr>
      </w:pPr>
      <w:r>
        <w:rPr>
          <w:shd w:val="clear" w:color="auto" w:fill="FFFFFF"/>
        </w:rPr>
        <w:t xml:space="preserve">How many concurrent outgoing shard recoveries are allowed to happen on a node? Outgoing recoveries are the recoveries where the source shard (most likely the primary unless a shard is relocating) is allocated on the node. The default is 2. Incoming recoveries are the recoveries where the target shard </w:t>
      </w:r>
      <w:r>
        <w:rPr>
          <w:shd w:val="clear" w:color="auto" w:fill="FFFFFF"/>
        </w:rPr>
        <w:lastRenderedPageBreak/>
        <w:t xml:space="preserve">(most likely the replica unless a shard is relocating) is allocated on the node. The default is 2. We </w:t>
      </w:r>
      <w:r w:rsidR="00F70C1C">
        <w:rPr>
          <w:shd w:val="clear" w:color="auto" w:fill="FFFFFF"/>
        </w:rPr>
        <w:t>are</w:t>
      </w:r>
      <w:r>
        <w:rPr>
          <w:shd w:val="clear" w:color="auto" w:fill="FFFFFF"/>
        </w:rPr>
        <w:t xml:space="preserve"> </w:t>
      </w:r>
      <w:r w:rsidR="00F70C1C">
        <w:rPr>
          <w:shd w:val="clear" w:color="auto" w:fill="FFFFFF"/>
        </w:rPr>
        <w:t>setting</w:t>
      </w:r>
      <w:r>
        <w:rPr>
          <w:shd w:val="clear" w:color="auto" w:fill="FFFFFF"/>
        </w:rPr>
        <w:t xml:space="preserve"> this value to </w:t>
      </w:r>
      <w:r w:rsidR="00F70C1C">
        <w:rPr>
          <w:shd w:val="clear" w:color="auto" w:fill="FFFFFF"/>
        </w:rPr>
        <w:t xml:space="preserve">20 to </w:t>
      </w:r>
      <w:r>
        <w:rPr>
          <w:shd w:val="clear" w:color="auto" w:fill="FFFFFF"/>
        </w:rPr>
        <w:t>allow faster cluster startups.</w:t>
      </w:r>
    </w:p>
    <w:p w14:paraId="2018BE95" w14:textId="77777777" w:rsidR="004B34A2" w:rsidRPr="00784CD1" w:rsidRDefault="004B34A2" w:rsidP="004B34A2">
      <w:pPr>
        <w:spacing w:after="0"/>
        <w:ind w:left="720"/>
        <w:rPr>
          <w:rStyle w:val="pln"/>
          <w:rFonts w:ascii="Courier New" w:hAnsi="Courier New" w:cs="Courier New"/>
          <w:color w:val="000000"/>
          <w:sz w:val="20"/>
          <w:szCs w:val="20"/>
        </w:rPr>
      </w:pPr>
      <w:r w:rsidRPr="00784CD1">
        <w:rPr>
          <w:rStyle w:val="pln"/>
          <w:rFonts w:ascii="Courier New" w:hAnsi="Courier New" w:cs="Courier New"/>
          <w:color w:val="000000"/>
          <w:sz w:val="20"/>
          <w:szCs w:val="20"/>
        </w:rPr>
        <w:t>PUT</w:t>
      </w:r>
      <w:r>
        <w:rPr>
          <w:rStyle w:val="pln"/>
          <w:rFonts w:ascii="Courier New" w:hAnsi="Courier New" w:cs="Courier New"/>
          <w:color w:val="000000"/>
          <w:sz w:val="20"/>
          <w:szCs w:val="20"/>
        </w:rPr>
        <w:t xml:space="preserve"> </w:t>
      </w:r>
      <w:r w:rsidRPr="00784CD1">
        <w:rPr>
          <w:rStyle w:val="pln"/>
          <w:rFonts w:ascii="Courier New" w:hAnsi="Courier New" w:cs="Courier New"/>
          <w:color w:val="000000"/>
          <w:sz w:val="20"/>
          <w:szCs w:val="20"/>
        </w:rPr>
        <w:t>_cluster/settings {</w:t>
      </w:r>
    </w:p>
    <w:p w14:paraId="705410AD" w14:textId="77777777" w:rsidR="004B34A2" w:rsidRPr="00784CD1" w:rsidRDefault="004B34A2" w:rsidP="004B34A2">
      <w:pPr>
        <w:spacing w:after="0"/>
        <w:ind w:left="720"/>
        <w:rPr>
          <w:rStyle w:val="pln"/>
          <w:rFonts w:ascii="Courier New" w:hAnsi="Courier New" w:cs="Courier New"/>
          <w:color w:val="000000"/>
          <w:sz w:val="20"/>
          <w:szCs w:val="20"/>
        </w:rPr>
      </w:pPr>
      <w:r w:rsidRPr="00784CD1">
        <w:rPr>
          <w:rStyle w:val="pln"/>
          <w:rFonts w:ascii="Courier New" w:hAnsi="Courier New" w:cs="Courier New"/>
          <w:color w:val="000000"/>
          <w:sz w:val="20"/>
          <w:szCs w:val="20"/>
        </w:rPr>
        <w:t xml:space="preserve">    “persistent” : {</w:t>
      </w:r>
    </w:p>
    <w:p w14:paraId="64109FAD" w14:textId="77777777" w:rsidR="004B34A2" w:rsidRPr="00784CD1" w:rsidRDefault="004B34A2" w:rsidP="004B34A2">
      <w:pPr>
        <w:spacing w:after="0"/>
        <w:ind w:left="720"/>
        <w:rPr>
          <w:rStyle w:val="pln"/>
          <w:rFonts w:ascii="Courier New" w:hAnsi="Courier New" w:cs="Courier New"/>
          <w:color w:val="000000"/>
          <w:sz w:val="20"/>
          <w:szCs w:val="20"/>
        </w:rPr>
      </w:pPr>
      <w:r w:rsidRPr="00784CD1">
        <w:rPr>
          <w:rStyle w:val="pln"/>
          <w:rFonts w:ascii="Courier New" w:hAnsi="Courier New" w:cs="Courier New"/>
          <w:color w:val="000000"/>
          <w:sz w:val="20"/>
          <w:szCs w:val="20"/>
        </w:rPr>
        <w:t xml:space="preserve">       “cluster.routing.node_concurrent_recoveries” : 20</w:t>
      </w:r>
    </w:p>
    <w:p w14:paraId="6CCAA02A" w14:textId="77777777" w:rsidR="004B34A2" w:rsidRPr="00784CD1" w:rsidRDefault="004B34A2" w:rsidP="004B34A2">
      <w:pPr>
        <w:spacing w:after="0"/>
        <w:ind w:left="720"/>
        <w:rPr>
          <w:rStyle w:val="pln"/>
          <w:rFonts w:ascii="Courier New" w:hAnsi="Courier New" w:cs="Courier New"/>
          <w:color w:val="000000"/>
          <w:sz w:val="20"/>
          <w:szCs w:val="20"/>
        </w:rPr>
      </w:pPr>
      <w:r w:rsidRPr="00784CD1">
        <w:rPr>
          <w:rStyle w:val="pln"/>
          <w:rFonts w:ascii="Courier New" w:hAnsi="Courier New" w:cs="Courier New"/>
          <w:color w:val="000000"/>
          <w:sz w:val="20"/>
          <w:szCs w:val="20"/>
        </w:rPr>
        <w:t xml:space="preserve">   }</w:t>
      </w:r>
    </w:p>
    <w:p w14:paraId="346F4FD0" w14:textId="77777777" w:rsidR="004B34A2" w:rsidRPr="004E1D96" w:rsidRDefault="004B34A2" w:rsidP="004B34A2">
      <w:pPr>
        <w:ind w:left="720"/>
      </w:pPr>
      <w:r w:rsidRPr="00784CD1">
        <w:rPr>
          <w:rStyle w:val="pln"/>
          <w:rFonts w:ascii="Courier New" w:hAnsi="Courier New" w:cs="Courier New"/>
          <w:color w:val="000000"/>
          <w:sz w:val="20"/>
          <w:szCs w:val="20"/>
        </w:rPr>
        <w:t>}</w:t>
      </w:r>
    </w:p>
    <w:p w14:paraId="2D55AF69" w14:textId="77777777" w:rsidR="004B34A2" w:rsidRDefault="004B34A2" w:rsidP="00CD51FA">
      <w:pPr>
        <w:pStyle w:val="Heading4"/>
      </w:pPr>
      <w:bookmarkStart w:id="611" w:name="_Toc86994735"/>
      <w:bookmarkStart w:id="612" w:name="_Toc138075934"/>
      <w:r w:rsidRPr="00755943">
        <w:t>Memory</w:t>
      </w:r>
      <w:r>
        <w:t xml:space="preserve"> Lock Check</w:t>
      </w:r>
      <w:bookmarkEnd w:id="611"/>
      <w:bookmarkEnd w:id="612"/>
    </w:p>
    <w:p w14:paraId="4B37289C" w14:textId="77777777" w:rsidR="004B34A2" w:rsidRDefault="004B34A2" w:rsidP="004B34A2">
      <w:pPr>
        <w:rPr>
          <w:shd w:val="clear" w:color="auto" w:fill="FFFFFF"/>
        </w:rPr>
      </w:pPr>
      <w:r>
        <w:rPr>
          <w:shd w:val="clear" w:color="auto" w:fill="FFFFFF"/>
        </w:rPr>
        <w:t xml:space="preserve">When the JVM does a major garbage collection it touches every page of the heap. If any of those pages are swapped out to disk they will have to be swapped back into memory. That causes lots of disk thrashing that Elasticsearch would much rather use to service requests. </w:t>
      </w:r>
    </w:p>
    <w:p w14:paraId="1E1DBDDE" w14:textId="1AC9E970" w:rsidR="004B34A2" w:rsidRDefault="004B34A2" w:rsidP="004B34A2">
      <w:pPr>
        <w:rPr>
          <w:shd w:val="clear" w:color="auto" w:fill="FFFFFF"/>
        </w:rPr>
      </w:pPr>
      <w:r>
        <w:rPr>
          <w:shd w:val="clear" w:color="auto" w:fill="FFFFFF"/>
        </w:rPr>
        <w:t xml:space="preserve">There are several ways to configure a system to disallow swapping. One way is by requesting the JVM lock the heap in memory through </w:t>
      </w:r>
      <w:r w:rsidRPr="00012CBF">
        <w:rPr>
          <w:b/>
          <w:bCs/>
        </w:rPr>
        <w:t>mlockall</w:t>
      </w:r>
      <w:r>
        <w:rPr>
          <w:shd w:val="clear" w:color="auto" w:fill="FFFFFF"/>
        </w:rPr>
        <w:t xml:space="preserve"> (Unix) or </w:t>
      </w:r>
      <w:r w:rsidRPr="00012CBF">
        <w:rPr>
          <w:b/>
          <w:bCs/>
          <w:shd w:val="clear" w:color="auto" w:fill="FFFFFF"/>
        </w:rPr>
        <w:t>virtual lock</w:t>
      </w:r>
      <w:r>
        <w:rPr>
          <w:shd w:val="clear" w:color="auto" w:fill="FFFFFF"/>
        </w:rPr>
        <w:t xml:space="preserve"> (Windows). This is done via the Elasticsearch setting </w:t>
      </w:r>
      <w:hyperlink r:id="rId64" w:anchor="bootstrap-memory_lock" w:tooltip="Enable bootstrap.memory_lock" w:history="1">
        <w:r>
          <w:rPr>
            <w:rStyle w:val="HTMLCode"/>
            <w:rFonts w:ascii="Consolas" w:eastAsiaTheme="minorHAnsi" w:hAnsi="Consolas"/>
            <w:color w:val="00A9E5"/>
            <w:shd w:val="clear" w:color="auto" w:fill="F8F8F8"/>
          </w:rPr>
          <w:t>bootstrap.memory_lock</w:t>
        </w:r>
      </w:hyperlink>
      <w:r>
        <w:rPr>
          <w:shd w:val="clear" w:color="auto" w:fill="FFFFFF"/>
        </w:rPr>
        <w:t xml:space="preserve">. However, there are cases where this setting can be passed to Elasticsearch, but Elasticsearch is not able to lock the heap (e.g., if the Elasticsearch user does not have </w:t>
      </w:r>
      <w:r w:rsidRPr="00012CBF">
        <w:rPr>
          <w:b/>
          <w:bCs/>
          <w:shd w:val="clear" w:color="auto" w:fill="FFFFFF"/>
        </w:rPr>
        <w:t>memlock unlimited</w:t>
      </w:r>
      <w:r>
        <w:rPr>
          <w:shd w:val="clear" w:color="auto" w:fill="FFFFFF"/>
        </w:rPr>
        <w:t>). The memory lock check verifies that </w:t>
      </w:r>
      <w:r w:rsidRPr="00012CBF">
        <w:t>if</w:t>
      </w:r>
      <w:r>
        <w:rPr>
          <w:shd w:val="clear" w:color="auto" w:fill="FFFFFF"/>
        </w:rPr>
        <w:t xml:space="preserve"> the </w:t>
      </w:r>
      <w:r w:rsidRPr="00012CBF">
        <w:rPr>
          <w:b/>
          <w:bCs/>
          <w:shd w:val="clear" w:color="auto" w:fill="FFFFFF"/>
        </w:rPr>
        <w:t>bootstrap.memory_lock</w:t>
      </w:r>
      <w:r>
        <w:rPr>
          <w:shd w:val="clear" w:color="auto" w:fill="FFFFFF"/>
        </w:rPr>
        <w:t> setting is enabled, the JVM was successfully able to lock the heap. To pass the memory lock check, you might have to configure </w:t>
      </w:r>
      <w:hyperlink r:id="rId65" w:anchor="bootstrap-memory_lock" w:tooltip="Enable bootstrap.memory_lock" w:history="1">
        <w:r>
          <w:rPr>
            <w:rStyle w:val="HTMLCode"/>
            <w:rFonts w:ascii="Consolas" w:eastAsiaTheme="minorHAnsi" w:hAnsi="Consolas"/>
            <w:color w:val="00A9E5"/>
            <w:shd w:val="clear" w:color="auto" w:fill="F8F8F8"/>
          </w:rPr>
          <w:t>bootstrap.memory_lock</w:t>
        </w:r>
      </w:hyperlink>
      <w:r>
        <w:rPr>
          <w:shd w:val="clear" w:color="auto" w:fill="FFFFFF"/>
        </w:rPr>
        <w:t xml:space="preserve">. </w:t>
      </w:r>
    </w:p>
    <w:p w14:paraId="7609B547" w14:textId="77777777" w:rsidR="004B34A2" w:rsidRDefault="004B34A2" w:rsidP="004B34A2">
      <w:pPr>
        <w:rPr>
          <w:shd w:val="clear" w:color="auto" w:fill="FFFFFF"/>
        </w:rPr>
      </w:pPr>
      <w:r w:rsidRPr="00012CBF">
        <w:rPr>
          <w:b/>
          <w:bCs/>
          <w:shd w:val="clear" w:color="auto" w:fill="FFFFFF"/>
        </w:rPr>
        <w:t>NOTE:</w:t>
      </w:r>
      <w:r>
        <w:rPr>
          <w:shd w:val="clear" w:color="auto" w:fill="FFFFFF"/>
        </w:rPr>
        <w:t xml:space="preserve"> If swapping is not enabled on the machine, memory locking is not needed. If swapping is turned on you can check to see if </w:t>
      </w:r>
      <w:r w:rsidRPr="000F51B6">
        <w:rPr>
          <w:shd w:val="clear" w:color="auto" w:fill="FFFFFF"/>
        </w:rPr>
        <w:t>Elastic</w:t>
      </w:r>
      <w:r>
        <w:rPr>
          <w:shd w:val="clear" w:color="auto" w:fill="FFFFFF"/>
        </w:rPr>
        <w:t xml:space="preserve"> was able to prevent memory from being swapped by checking the value of mlockall on each host.</w:t>
      </w:r>
    </w:p>
    <w:p w14:paraId="6D7C5781" w14:textId="77777777" w:rsidR="004B34A2" w:rsidRPr="00784CD1" w:rsidRDefault="004B34A2" w:rsidP="004B34A2">
      <w:pPr>
        <w:ind w:left="720"/>
        <w:rPr>
          <w:rFonts w:ascii="Courier New" w:hAnsi="Courier New" w:cs="Courier New"/>
          <w:color w:val="444444"/>
          <w:sz w:val="20"/>
          <w:szCs w:val="20"/>
          <w:shd w:val="clear" w:color="auto" w:fill="FFFFFF"/>
        </w:rPr>
      </w:pPr>
      <w:r w:rsidRPr="00784CD1">
        <w:rPr>
          <w:rFonts w:ascii="Courier New" w:hAnsi="Courier New" w:cs="Courier New"/>
          <w:color w:val="444444"/>
          <w:sz w:val="20"/>
          <w:szCs w:val="20"/>
          <w:shd w:val="clear" w:color="auto" w:fill="FFFFFF"/>
        </w:rPr>
        <w:t>GET _nodes?filter_path=**.mlockall</w:t>
      </w:r>
    </w:p>
    <w:p w14:paraId="5635F3A9" w14:textId="4A390654" w:rsidR="004B34A2" w:rsidRPr="00DE4560" w:rsidRDefault="004B34A2" w:rsidP="004B34A2">
      <w:pPr>
        <w:rPr>
          <w:rFonts w:cs="Times New Roman"/>
        </w:rPr>
      </w:pPr>
      <w:r w:rsidRPr="00B870CE">
        <w:t>Remember</w:t>
      </w:r>
      <w:r>
        <w:t>,</w:t>
      </w:r>
      <w:r w:rsidRPr="00B870CE">
        <w:t xml:space="preserve"> if this returns false, things still may be ok</w:t>
      </w:r>
      <w:r>
        <w:t>ay</w:t>
      </w:r>
      <w:r w:rsidRPr="00B870CE">
        <w:t xml:space="preserve"> if swapping on the system is disabled. See</w:t>
      </w:r>
      <w:r>
        <w:rPr>
          <w:rFonts w:ascii="Open Sans" w:hAnsi="Open Sans"/>
          <w:color w:val="444444"/>
          <w:shd w:val="clear" w:color="auto" w:fill="FFFFFF"/>
        </w:rPr>
        <w:t xml:space="preserve"> </w:t>
      </w:r>
      <w:hyperlink r:id="rId66" w:history="1">
        <w:r w:rsidRPr="00DE4560">
          <w:rPr>
            <w:rStyle w:val="Hyperlink"/>
            <w:rFonts w:cs="Times New Roman"/>
            <w:shd w:val="clear" w:color="auto" w:fill="FFFFFF"/>
          </w:rPr>
          <w:t>https://www.elastic.co/guide/en/elasticsearch/reference/6.5/setup-configuration-memory.html</w:t>
        </w:r>
      </w:hyperlink>
      <w:r w:rsidRPr="00DE4560">
        <w:rPr>
          <w:rFonts w:cs="Times New Roman"/>
          <w:color w:val="444444"/>
          <w:shd w:val="clear" w:color="auto" w:fill="FFFFFF"/>
        </w:rPr>
        <w:t xml:space="preserve"> </w:t>
      </w:r>
      <w:r w:rsidRPr="00DE4560">
        <w:rPr>
          <w:rFonts w:cs="Times New Roman"/>
        </w:rPr>
        <w:t>for more</w:t>
      </w:r>
      <w:r w:rsidRPr="00DE4560">
        <w:rPr>
          <w:rFonts w:cs="Times New Roman"/>
          <w:color w:val="444444"/>
          <w:shd w:val="clear" w:color="auto" w:fill="FFFFFF"/>
        </w:rPr>
        <w:t xml:space="preserve"> </w:t>
      </w:r>
      <w:r w:rsidRPr="00DE4560">
        <w:rPr>
          <w:rFonts w:cs="Times New Roman"/>
        </w:rPr>
        <w:t>information.</w:t>
      </w:r>
    </w:p>
    <w:p w14:paraId="6ED187B6" w14:textId="77777777" w:rsidR="004B34A2" w:rsidRDefault="004B34A2" w:rsidP="003667C7">
      <w:pPr>
        <w:pStyle w:val="Heading4"/>
      </w:pPr>
      <w:bookmarkStart w:id="613" w:name="_Toc51142834"/>
      <w:bookmarkStart w:id="614" w:name="_Toc86994736"/>
      <w:bookmarkStart w:id="615" w:name="_Toc138075935"/>
      <w:bookmarkStart w:id="616" w:name="_Hlk53045744"/>
      <w:r>
        <w:t>Centralized Pipelines</w:t>
      </w:r>
      <w:bookmarkEnd w:id="613"/>
      <w:bookmarkEnd w:id="614"/>
      <w:bookmarkEnd w:id="615"/>
    </w:p>
    <w:p w14:paraId="775051D7" w14:textId="14E6B254" w:rsidR="004B34A2" w:rsidRDefault="004B34A2" w:rsidP="004B34A2">
      <w:r>
        <w:t xml:space="preserve">The </w:t>
      </w:r>
      <w:hyperlink r:id="rId67" w:history="1">
        <w:r w:rsidRPr="00664D09">
          <w:rPr>
            <w:rStyle w:val="Hyperlink"/>
          </w:rPr>
          <w:t>centralized pipeline management</w:t>
        </w:r>
      </w:hyperlink>
      <w:r>
        <w:t xml:space="preserve"> feature for Logstash provides management and automated orchestration of the Logstash deployments. All Logstash ingest pipelines are now stored in the Elasticsearch cluster and managed by Kibana. Before any of the Logstash instances on DCGS can run the Logstash pipelines must be loaded and available in Elasticsearch. Pipelines can be viewed/edited from the Pipelines management UI provided in Kibana. Centralizing the pipelines allows the management of all ingest feeds from Kibana. The pipelines loaded into Elasticsearch are available for any Logstash instance to use. The Logstash configuration file </w:t>
      </w:r>
      <w:r w:rsidRPr="003915B1">
        <w:rPr>
          <w:b/>
          <w:bCs/>
        </w:rPr>
        <w:t>logstash.yml</w:t>
      </w:r>
      <w:r>
        <w:t xml:space="preserve"> on each Logstash instance dictates which pipelines are used by that instance. </w:t>
      </w:r>
      <w:r w:rsidR="00023A1D">
        <w:t xml:space="preserve">The logstasy.yml file for each Logstash instance is controlled by the dsil_elastic_servers puppet module.  </w:t>
      </w:r>
      <w:r>
        <w:t>Configuration of the Logstash instances to use the pipelines is covered in the Logstash section of this document. This section is dedicated to the loading of pipelines into Kibana/Elasticsearch to make them available for use.</w:t>
      </w:r>
    </w:p>
    <w:p w14:paraId="5F60A7B4" w14:textId="77777777" w:rsidR="004B34A2" w:rsidRDefault="004B34A2" w:rsidP="003667C7">
      <w:pPr>
        <w:pStyle w:val="Heading5"/>
      </w:pPr>
      <w:bookmarkStart w:id="617" w:name="_Toc86994737"/>
      <w:bookmarkStart w:id="618" w:name="_Ref135738593"/>
      <w:bookmarkStart w:id="619" w:name="_Toc138075936"/>
      <w:r>
        <w:lastRenderedPageBreak/>
        <w:t>Load Enterprise Services Centralized Pipelines</w:t>
      </w:r>
      <w:bookmarkEnd w:id="617"/>
      <w:bookmarkEnd w:id="618"/>
      <w:bookmarkEnd w:id="619"/>
    </w:p>
    <w:p w14:paraId="1A0E954F" w14:textId="77777777" w:rsidR="004B34A2" w:rsidRPr="00A71B84" w:rsidRDefault="004B34A2" w:rsidP="004B34A2">
      <w:r>
        <w:t>The deployment of Elasticsearch as a service includes the collection of multiple datatypes. The ingest pipelines for these datatypes must be loaded before configuring any Logstash instances to ingest data. Perform the following to load the Enterprise Services ingest pipelines.</w:t>
      </w:r>
    </w:p>
    <w:p w14:paraId="3C82C746" w14:textId="3CCCC88F" w:rsidR="004B34A2" w:rsidRPr="00626C1A" w:rsidRDefault="004B34A2" w:rsidP="004B34A2">
      <w:pPr>
        <w:rPr>
          <w:rStyle w:val="QuoteChar"/>
          <w:b w:val="0"/>
        </w:rPr>
      </w:pPr>
      <w:r w:rsidRPr="00626C1A">
        <w:rPr>
          <w:rStyle w:val="QuoteChar"/>
          <w:bCs/>
        </w:rPr>
        <w:t>NOTE:</w:t>
      </w:r>
      <w:r w:rsidRPr="00626C1A">
        <w:rPr>
          <w:rStyle w:val="QuoteChar"/>
        </w:rPr>
        <w:t xml:space="preserve"> The load_pipelines script communicates with Kibana using the </w:t>
      </w:r>
      <w:r w:rsidRPr="00626C1A">
        <w:rPr>
          <w:rStyle w:val="QuoteChar"/>
          <w:bCs/>
        </w:rPr>
        <w:t>kibana</w:t>
      </w:r>
      <w:r w:rsidRPr="00626C1A">
        <w:rPr>
          <w:rStyle w:val="QuoteChar"/>
        </w:rPr>
        <w:t xml:space="preserve"> alias</w:t>
      </w:r>
      <w:r>
        <w:rPr>
          <w:rStyle w:val="QuoteChar"/>
        </w:rPr>
        <w:t>,</w:t>
      </w:r>
      <w:r w:rsidRPr="00626C1A">
        <w:rPr>
          <w:rStyle w:val="QuoteChar"/>
        </w:rPr>
        <w:t xml:space="preserve"> which is set</w:t>
      </w:r>
      <w:r>
        <w:rPr>
          <w:rStyle w:val="QuoteChar"/>
        </w:rPr>
        <w:t xml:space="preserve"> </w:t>
      </w:r>
      <w:r w:rsidRPr="00626C1A">
        <w:rPr>
          <w:rStyle w:val="QuoteChar"/>
        </w:rPr>
        <w:t xml:space="preserve">up to route traffic to the NSX load balancer. If you cannot connect to Kibana by typing </w:t>
      </w:r>
      <w:hyperlink r:id="rId68" w:history="1">
        <w:r w:rsidRPr="00626C1A">
          <w:rPr>
            <w:rStyle w:val="Hyperlink"/>
            <w:color w:val="auto"/>
          </w:rPr>
          <w:t>https://kibana</w:t>
        </w:r>
      </w:hyperlink>
      <w:r w:rsidRPr="00626C1A">
        <w:rPr>
          <w:rStyle w:val="QuoteChar"/>
        </w:rPr>
        <w:t xml:space="preserve"> in your browser</w:t>
      </w:r>
      <w:r>
        <w:rPr>
          <w:rStyle w:val="QuoteChar"/>
        </w:rPr>
        <w:t>,</w:t>
      </w:r>
      <w:r w:rsidRPr="00626C1A">
        <w:rPr>
          <w:rStyle w:val="QuoteChar"/>
        </w:rPr>
        <w:t xml:space="preserve"> revisit the NSX configuration instructions before proceeding with the installation of Centralized Pipelines. If you cannot configure NSX</w:t>
      </w:r>
      <w:r>
        <w:rPr>
          <w:rStyle w:val="QuoteChar"/>
        </w:rPr>
        <w:t>,</w:t>
      </w:r>
      <w:r w:rsidRPr="00626C1A">
        <w:rPr>
          <w:rStyle w:val="QuoteChar"/>
        </w:rPr>
        <w:t xml:space="preserve"> consult with an OADCGS Elastic SME for guidance. </w:t>
      </w:r>
    </w:p>
    <w:p w14:paraId="00239E87" w14:textId="77777777" w:rsidR="004B34A2" w:rsidRPr="00626C1A" w:rsidRDefault="004B34A2" w:rsidP="004B34A2">
      <w:pPr>
        <w:ind w:left="720"/>
        <w:rPr>
          <w:rStyle w:val="QuoteChar"/>
          <w:rFonts w:ascii="Courier New" w:hAnsi="Courier New" w:cs="Courier New"/>
          <w:b w:val="0"/>
          <w:sz w:val="20"/>
          <w:szCs w:val="20"/>
        </w:rPr>
      </w:pPr>
      <w:r w:rsidRPr="00626C1A">
        <w:rPr>
          <w:rStyle w:val="QuoteChar"/>
          <w:rFonts w:ascii="Courier New" w:hAnsi="Courier New" w:cs="Courier New"/>
          <w:sz w:val="20"/>
          <w:szCs w:val="20"/>
        </w:rPr>
        <w:t># sudo su</w:t>
      </w:r>
    </w:p>
    <w:p w14:paraId="54970F09" w14:textId="77777777" w:rsidR="00BF2ECA" w:rsidRPr="003667C7" w:rsidRDefault="00BF2ECA" w:rsidP="003667C7">
      <w:pPr>
        <w:ind w:left="720"/>
        <w:rPr>
          <w:rStyle w:val="QuoteChar"/>
          <w:rFonts w:ascii="Courier New" w:hAnsi="Courier New" w:cs="Courier New"/>
        </w:rPr>
      </w:pPr>
      <w:r w:rsidRPr="003667C7">
        <w:rPr>
          <w:rStyle w:val="QuoteChar"/>
          <w:rFonts w:ascii="Courier New" w:hAnsi="Courier New" w:cs="Courier New"/>
        </w:rPr>
        <w:t>#</w:t>
      </w:r>
      <w:r w:rsidRPr="00BF2ECA">
        <w:rPr>
          <w:rStyle w:val="IntenseQuoteChar"/>
          <w:rFonts w:ascii="Courier New" w:hAnsi="Courier New" w:cs="Courier New"/>
          <w:b/>
        </w:rPr>
        <w:t xml:space="preserve"> </w:t>
      </w:r>
      <w:r w:rsidRPr="003667C7">
        <w:rPr>
          <w:rStyle w:val="QuoteChar"/>
          <w:rFonts w:ascii="Courier New" w:hAnsi="Courier New" w:cs="Courier New"/>
        </w:rPr>
        <w:t>curl –k https://</w:t>
      </w:r>
      <w:r w:rsidRPr="003667C7">
        <w:rPr>
          <w:rStyle w:val="QuoteChar"/>
          <w:rFonts w:ascii="Courier New" w:hAnsi="Courier New" w:cs="Courier New"/>
          <w:i/>
          <w:iCs/>
        </w:rPr>
        <w:t>{site code}</w:t>
      </w:r>
      <w:r w:rsidRPr="003667C7">
        <w:rPr>
          <w:rStyle w:val="QuoteChar"/>
          <w:rFonts w:ascii="Courier New" w:hAnsi="Courier New" w:cs="Courier New"/>
        </w:rPr>
        <w:t>su01ro01.`hostname –d`/yum/elastic/install/update_logstash_pipelines.sh | bash</w:t>
      </w:r>
    </w:p>
    <w:p w14:paraId="21563785" w14:textId="77777777" w:rsidR="004B34A2" w:rsidRDefault="004B34A2" w:rsidP="004B34A2">
      <w:r>
        <w:t>After running the script, verify the pipelines have been loaded. Once the pipelines are loaded, the Logstash instances can be configured to use them.</w:t>
      </w:r>
    </w:p>
    <w:p w14:paraId="039CB346" w14:textId="77777777" w:rsidR="004B34A2" w:rsidRDefault="004B34A2" w:rsidP="004B34A2">
      <w:r w:rsidRPr="00784CD1">
        <w:rPr>
          <w:b/>
          <w:bCs/>
        </w:rPr>
        <w:t>NOTE:</w:t>
      </w:r>
      <w:r>
        <w:t xml:space="preserve"> The pipelines only need to be loaded one time, not once for each Logstash instance.</w:t>
      </w:r>
    </w:p>
    <w:p w14:paraId="2D96429F" w14:textId="3A325AA1" w:rsidR="004B34A2" w:rsidRDefault="004B34A2" w:rsidP="004B34A2">
      <w:r>
        <w:t xml:space="preserve">To verify the pipelines have been loaded, go to </w:t>
      </w:r>
      <w:r>
        <w:rPr>
          <w:b/>
          <w:bCs/>
        </w:rPr>
        <w:t xml:space="preserve">Stack Management in Kibana </w:t>
      </w:r>
      <w:r>
        <w:t xml:space="preserve">and look in the </w:t>
      </w:r>
      <w:r w:rsidRPr="00694218">
        <w:rPr>
          <w:b/>
          <w:bCs/>
        </w:rPr>
        <w:t>Pipelines</w:t>
      </w:r>
      <w:r>
        <w:t xml:space="preserve"> section.</w:t>
      </w:r>
    </w:p>
    <w:p w14:paraId="10AAA46E" w14:textId="77777777" w:rsidR="0033396C" w:rsidRDefault="0033396C" w:rsidP="0033396C">
      <w:pPr>
        <w:pStyle w:val="ListParagraph"/>
        <w:numPr>
          <w:ilvl w:val="0"/>
          <w:numId w:val="45"/>
        </w:numPr>
      </w:pPr>
      <w:r w:rsidRPr="005D0FE9">
        <w:t>From the hamburger menu</w:t>
      </w:r>
      <w:r>
        <w:t>,</w:t>
      </w:r>
      <w:r w:rsidRPr="005D0FE9">
        <w:t xml:space="preserve"> select </w:t>
      </w:r>
      <w:r w:rsidRPr="00043684">
        <w:rPr>
          <w:b/>
          <w:bCs/>
        </w:rPr>
        <w:t>Stack Management</w:t>
      </w:r>
      <w:r>
        <w:t>.</w:t>
      </w:r>
      <w:r w:rsidRPr="005D0FE9">
        <w:t xml:space="preserve"> </w:t>
      </w:r>
    </w:p>
    <w:p w14:paraId="7D72D50B" w14:textId="77777777" w:rsidR="0033396C" w:rsidRDefault="0033396C" w:rsidP="0033396C">
      <w:pPr>
        <w:pStyle w:val="ListParagraph"/>
        <w:numPr>
          <w:ilvl w:val="0"/>
          <w:numId w:val="45"/>
        </w:numPr>
      </w:pPr>
      <w:r>
        <w:t>S</w:t>
      </w:r>
      <w:r w:rsidRPr="005D0FE9">
        <w:t>elect</w:t>
      </w:r>
      <w:r>
        <w:t xml:space="preserve"> </w:t>
      </w:r>
      <w:r>
        <w:rPr>
          <w:b/>
          <w:bCs/>
        </w:rPr>
        <w:t xml:space="preserve">Logstash Pipelines </w:t>
      </w:r>
      <w:r w:rsidRPr="005D0FE9">
        <w:t xml:space="preserve">in the </w:t>
      </w:r>
      <w:r>
        <w:rPr>
          <w:b/>
          <w:bCs/>
        </w:rPr>
        <w:t>Ingest</w:t>
      </w:r>
      <w:r w:rsidRPr="005D0FE9">
        <w:t xml:space="preserve"> area.</w:t>
      </w:r>
      <w:r>
        <w:t xml:space="preserve"> </w:t>
      </w:r>
    </w:p>
    <w:p w14:paraId="3963F2F8" w14:textId="78F488DE" w:rsidR="0033396C" w:rsidRDefault="0033396C" w:rsidP="0033396C">
      <w:pPr>
        <w:pStyle w:val="ListParagraph"/>
        <w:keepNext/>
        <w:numPr>
          <w:ilvl w:val="0"/>
          <w:numId w:val="45"/>
        </w:numPr>
      </w:pPr>
      <w:r>
        <w:t>T</w:t>
      </w:r>
      <w:r w:rsidRPr="005D0FE9">
        <w:t xml:space="preserve">he </w:t>
      </w:r>
      <w:r>
        <w:rPr>
          <w:b/>
          <w:bCs/>
        </w:rPr>
        <w:t xml:space="preserve">Pipelines </w:t>
      </w:r>
      <w:r>
        <w:t>page displays</w:t>
      </w:r>
      <w:r w:rsidRPr="005D0FE9">
        <w:t>.</w:t>
      </w:r>
      <w:r w:rsidR="00D942AE">
        <w:t xml:space="preserve"> (Below is an example of the page)</w:t>
      </w:r>
    </w:p>
    <w:p w14:paraId="78869E75" w14:textId="06CA90CE" w:rsidR="004B34A2" w:rsidRDefault="00D942AE" w:rsidP="004B34A2">
      <w:pPr>
        <w:keepNext/>
        <w:spacing w:after="120"/>
        <w:jc w:val="center"/>
      </w:pPr>
      <w:r>
        <w:rPr>
          <w:noProof/>
        </w:rPr>
        <w:drawing>
          <wp:inline distT="0" distB="0" distL="0" distR="0" wp14:anchorId="2421E828" wp14:editId="3BB1962D">
            <wp:extent cx="5943600" cy="3153410"/>
            <wp:effectExtent l="0" t="0" r="0" b="889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5F79E065" w14:textId="56BED33C" w:rsidR="004B34A2" w:rsidRDefault="004B34A2" w:rsidP="004B34A2">
      <w:pPr>
        <w:pStyle w:val="Caption"/>
      </w:pPr>
      <w:bookmarkStart w:id="620" w:name="_Toc86994822"/>
      <w:bookmarkStart w:id="621" w:name="_Toc135913040"/>
      <w:r>
        <w:t xml:space="preserve">Figure </w:t>
      </w:r>
      <w:fldSimple w:instr=" SEQ Figure \* ARABIC ">
        <w:r w:rsidR="00651143">
          <w:rPr>
            <w:noProof/>
          </w:rPr>
          <w:t>25</w:t>
        </w:r>
      </w:fldSimple>
      <w:r>
        <w:t xml:space="preserve"> </w:t>
      </w:r>
      <w:r w:rsidR="00D942AE">
        <w:t xml:space="preserve">Example of </w:t>
      </w:r>
      <w:r>
        <w:t>Pipelines</w:t>
      </w:r>
      <w:bookmarkEnd w:id="620"/>
      <w:r w:rsidR="00D942AE">
        <w:t xml:space="preserve"> page in Kibana</w:t>
      </w:r>
      <w:bookmarkEnd w:id="621"/>
    </w:p>
    <w:p w14:paraId="52B91523" w14:textId="1E67790C" w:rsidR="00C36EFD" w:rsidRDefault="00D942AE" w:rsidP="005F090C">
      <w:pPr>
        <w:spacing w:line="240" w:lineRule="auto"/>
        <w:rPr>
          <w:bCs/>
        </w:rPr>
      </w:pPr>
      <w:r w:rsidRPr="00CB416D">
        <w:rPr>
          <w:b/>
          <w:bCs/>
          <w:color w:val="C00000"/>
        </w:rPr>
        <w:lastRenderedPageBreak/>
        <w:t>IMPORTANT:</w:t>
      </w:r>
      <w:r>
        <w:rPr>
          <w:b/>
          <w:bCs/>
          <w:color w:val="FF0000"/>
        </w:rPr>
        <w:t xml:space="preserve"> </w:t>
      </w:r>
      <w:r>
        <w:rPr>
          <w:bCs/>
        </w:rPr>
        <w:t xml:space="preserve">Loading the pipelines into Elastic makes them available for use by any Logstash Instance but does not automatically add them to any Logstash configuration files. </w:t>
      </w:r>
      <w:r w:rsidR="0062140A">
        <w:rPr>
          <w:bCs/>
        </w:rPr>
        <w:t>When installing</w:t>
      </w:r>
      <w:r>
        <w:rPr>
          <w:bCs/>
        </w:rPr>
        <w:t xml:space="preserve"> Logstash it is important to verify/configure what pipelines are active on each Logstash Instance.  Logstash pipeline configurations are controlled by puppet, see section </w:t>
      </w:r>
      <w:r w:rsidR="005F090C">
        <w:rPr>
          <w:bCs/>
        </w:rPr>
        <w:fldChar w:fldCharType="begin"/>
      </w:r>
      <w:r w:rsidR="005F090C">
        <w:rPr>
          <w:bCs/>
        </w:rPr>
        <w:instrText xml:space="preserve"> REF _Ref135390359 \r \h </w:instrText>
      </w:r>
      <w:r w:rsidR="005F090C">
        <w:rPr>
          <w:bCs/>
        </w:rPr>
      </w:r>
      <w:r w:rsidR="005F090C">
        <w:rPr>
          <w:bCs/>
        </w:rPr>
        <w:fldChar w:fldCharType="separate"/>
      </w:r>
      <w:r w:rsidR="00651143">
        <w:rPr>
          <w:bCs/>
        </w:rPr>
        <w:t>5.4.1.8.2</w:t>
      </w:r>
      <w:r w:rsidR="005F090C">
        <w:rPr>
          <w:bCs/>
        </w:rPr>
        <w:fldChar w:fldCharType="end"/>
      </w:r>
      <w:r>
        <w:rPr>
          <w:bCs/>
        </w:rPr>
        <w:t xml:space="preserve"> for details.</w:t>
      </w:r>
      <w:bookmarkEnd w:id="616"/>
    </w:p>
    <w:p w14:paraId="2E8045DB" w14:textId="77777777" w:rsidR="007C0DE0" w:rsidRDefault="007C0DE0">
      <w:pPr>
        <w:pStyle w:val="Heading4"/>
      </w:pPr>
      <w:bookmarkStart w:id="622" w:name="_Toc138075937"/>
      <w:r>
        <w:t>Install health data watcher</w:t>
      </w:r>
      <w:bookmarkEnd w:id="622"/>
    </w:p>
    <w:p w14:paraId="0A04B402" w14:textId="77777777" w:rsidR="007C0DE0" w:rsidRDefault="007C0DE0" w:rsidP="007C0DE0">
      <w:r>
        <w:t>This version brings the ability to detect when a host’s status has not been updated for a period of time.  When this happens the hosts, status will become “Stale”.  The “esw_current-healthdata-stale-state” watcher is used to monitor the update times for host data in the “dcgs-current-healthdata-iaas-ent” index.</w:t>
      </w:r>
    </w:p>
    <w:p w14:paraId="717A7535" w14:textId="77777777" w:rsidR="007C0DE0" w:rsidRDefault="007C0DE0" w:rsidP="007C0DE0">
      <w:r>
        <w:t>Follow the instructions below to install the watcher:</w:t>
      </w:r>
    </w:p>
    <w:p w14:paraId="01EF7336" w14:textId="77777777" w:rsidR="007C0DE0" w:rsidRDefault="007C0DE0" w:rsidP="007C0DE0">
      <w:pPr>
        <w:pStyle w:val="ListParagraph"/>
        <w:numPr>
          <w:ilvl w:val="0"/>
          <w:numId w:val="101"/>
        </w:numPr>
        <w:spacing w:after="120"/>
        <w:contextualSpacing w:val="0"/>
      </w:pPr>
      <w:r>
        <w:t xml:space="preserve">Run the following command as root from any of the running </w:t>
      </w:r>
      <w:r w:rsidRPr="000F51B6">
        <w:t>Elastic</w:t>
      </w:r>
      <w:r>
        <w:t xml:space="preserve"> nodes install the watcher.</w:t>
      </w:r>
    </w:p>
    <w:p w14:paraId="5A2382F5" w14:textId="77777777" w:rsidR="007C0DE0" w:rsidRDefault="007C0DE0" w:rsidP="007C0DE0">
      <w:pPr>
        <w:pStyle w:val="ListParagraph"/>
        <w:contextualSpacing w:val="0"/>
        <w:rPr>
          <w:rStyle w:val="QuoteChar"/>
          <w:bCs/>
        </w:rPr>
      </w:pPr>
      <w:r w:rsidRPr="006D5F7C">
        <w:rPr>
          <w:rStyle w:val="QuoteChar"/>
          <w:bCs/>
        </w:rPr>
        <w:t># curl –k https://</w:t>
      </w:r>
      <w:r w:rsidRPr="00FC0A09">
        <w:rPr>
          <w:rStyle w:val="QuoteChar"/>
          <w:bCs/>
          <w:i/>
          <w:iCs/>
        </w:rPr>
        <w:t>{site code}</w:t>
      </w:r>
      <w:r>
        <w:rPr>
          <w:rStyle w:val="QuoteChar"/>
          <w:bCs/>
        </w:rPr>
        <w:t>su01</w:t>
      </w:r>
      <w:r w:rsidRPr="006D5F7C">
        <w:rPr>
          <w:rStyle w:val="QuoteChar"/>
          <w:bCs/>
        </w:rPr>
        <w:t>ro01.`hostname –d`/yum/elastic/install</w:t>
      </w:r>
      <w:r>
        <w:rPr>
          <w:rStyle w:val="QuoteChar"/>
          <w:bCs/>
        </w:rPr>
        <w:t>/installWatchers</w:t>
      </w:r>
      <w:r w:rsidRPr="006D5F7C">
        <w:rPr>
          <w:rStyle w:val="QuoteChar"/>
          <w:bCs/>
        </w:rPr>
        <w:t>.sh | bash</w:t>
      </w:r>
    </w:p>
    <w:p w14:paraId="1F63CE85" w14:textId="77777777" w:rsidR="007C0DE0" w:rsidRPr="002D0122" w:rsidRDefault="007C0DE0" w:rsidP="007C0DE0">
      <w:pPr>
        <w:pStyle w:val="ListParagraph"/>
        <w:numPr>
          <w:ilvl w:val="0"/>
          <w:numId w:val="101"/>
        </w:numPr>
        <w:contextualSpacing w:val="0"/>
        <w:rPr>
          <w:rStyle w:val="QuoteChar"/>
          <w:b w:val="0"/>
          <w:bCs/>
        </w:rPr>
      </w:pPr>
      <w:r>
        <w:rPr>
          <w:rStyle w:val="QuoteChar"/>
          <w:b w:val="0"/>
          <w:bCs/>
          <w:color w:val="auto"/>
        </w:rPr>
        <w:t>Verify the watcher was loaded correctly.</w:t>
      </w:r>
    </w:p>
    <w:p w14:paraId="52F682CE" w14:textId="77777777" w:rsidR="007C0DE0" w:rsidRDefault="007C0DE0" w:rsidP="007C0DE0">
      <w:pPr>
        <w:pStyle w:val="ListParagraph"/>
        <w:numPr>
          <w:ilvl w:val="1"/>
          <w:numId w:val="101"/>
        </w:numPr>
      </w:pPr>
      <w:r w:rsidRPr="005D0FE9">
        <w:t>From the hamburger menu</w:t>
      </w:r>
      <w:r>
        <w:t>,</w:t>
      </w:r>
      <w:r w:rsidRPr="005D0FE9">
        <w:t xml:space="preserve"> select </w:t>
      </w:r>
      <w:r w:rsidRPr="00043684">
        <w:rPr>
          <w:b/>
          <w:bCs/>
        </w:rPr>
        <w:t>Stack Management</w:t>
      </w:r>
      <w:r>
        <w:t>.</w:t>
      </w:r>
      <w:r w:rsidRPr="005D0FE9">
        <w:t xml:space="preserve"> </w:t>
      </w:r>
    </w:p>
    <w:p w14:paraId="56050568" w14:textId="77777777" w:rsidR="007C0DE0" w:rsidRDefault="007C0DE0" w:rsidP="007C0DE0">
      <w:pPr>
        <w:pStyle w:val="ListParagraph"/>
        <w:numPr>
          <w:ilvl w:val="1"/>
          <w:numId w:val="101"/>
        </w:numPr>
      </w:pPr>
      <w:r>
        <w:t>S</w:t>
      </w:r>
      <w:r w:rsidRPr="005D0FE9">
        <w:t>elect</w:t>
      </w:r>
      <w:r>
        <w:t xml:space="preserve"> </w:t>
      </w:r>
      <w:r>
        <w:rPr>
          <w:b/>
          <w:bCs/>
        </w:rPr>
        <w:t xml:space="preserve">Watcher </w:t>
      </w:r>
      <w:r>
        <w:t xml:space="preserve">in the “Alerts and Insights” section. </w:t>
      </w:r>
    </w:p>
    <w:p w14:paraId="19AD4831" w14:textId="77777777" w:rsidR="007C0DE0" w:rsidRDefault="007C0DE0" w:rsidP="007C0DE0">
      <w:pPr>
        <w:pStyle w:val="ListParagraph"/>
        <w:numPr>
          <w:ilvl w:val="1"/>
          <w:numId w:val="101"/>
        </w:numPr>
      </w:pPr>
      <w:r>
        <w:t>Validate the “esw_current-healthdata-stale-state” watcher is listed.</w:t>
      </w:r>
    </w:p>
    <w:p w14:paraId="27B73860" w14:textId="77777777" w:rsidR="007C0DE0" w:rsidRDefault="007C0DE0" w:rsidP="007C0DE0">
      <w:pPr>
        <w:ind w:left="720"/>
        <w:jc w:val="center"/>
      </w:pPr>
      <w:r>
        <w:rPr>
          <w:noProof/>
        </w:rPr>
        <w:drawing>
          <wp:inline distT="0" distB="0" distL="0" distR="0" wp14:anchorId="399FF1C1" wp14:editId="480A575F">
            <wp:extent cx="5432963" cy="3242945"/>
            <wp:effectExtent l="0" t="0" r="0" b="0"/>
            <wp:docPr id="929" name="Picture 9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36481" cy="3245045"/>
                    </a:xfrm>
                    <a:prstGeom prst="rect">
                      <a:avLst/>
                    </a:prstGeom>
                  </pic:spPr>
                </pic:pic>
              </a:graphicData>
            </a:graphic>
          </wp:inline>
        </w:drawing>
      </w:r>
    </w:p>
    <w:p w14:paraId="3AFA73AC" w14:textId="77777777" w:rsidR="007C0DE0" w:rsidRPr="006D5F7C" w:rsidRDefault="007C0DE0" w:rsidP="007C0DE0">
      <w:pPr>
        <w:pStyle w:val="ListParagraph"/>
        <w:contextualSpacing w:val="0"/>
        <w:rPr>
          <w:rStyle w:val="QuoteChar"/>
          <w:b w:val="0"/>
          <w:bCs/>
        </w:rPr>
      </w:pPr>
    </w:p>
    <w:p w14:paraId="35345B30" w14:textId="77777777" w:rsidR="007C0DE0" w:rsidRDefault="007C0DE0" w:rsidP="007C0DE0"/>
    <w:p w14:paraId="349B01C7" w14:textId="77777777" w:rsidR="007C0DE0" w:rsidRPr="00A12E3F" w:rsidRDefault="007C0DE0" w:rsidP="007C0DE0"/>
    <w:p w14:paraId="7D533B4C" w14:textId="77777777" w:rsidR="007C0DE0" w:rsidRDefault="007C0DE0" w:rsidP="005F090C">
      <w:pPr>
        <w:spacing w:line="240" w:lineRule="auto"/>
        <w:rPr>
          <w:bCs/>
        </w:rPr>
      </w:pPr>
    </w:p>
    <w:p w14:paraId="46AE8682" w14:textId="77777777" w:rsidR="006B1A5D" w:rsidRDefault="006B1A5D" w:rsidP="003667C7">
      <w:pPr>
        <w:pStyle w:val="Heading3"/>
      </w:pPr>
      <w:bookmarkStart w:id="623" w:name="_Toc531175123"/>
      <w:bookmarkStart w:id="624" w:name="_Toc36118487"/>
      <w:bookmarkStart w:id="625" w:name="_Toc51142836"/>
      <w:bookmarkStart w:id="626" w:name="_Toc86994740"/>
      <w:bookmarkStart w:id="627" w:name="_Toc138075938"/>
      <w:r w:rsidRPr="00755943">
        <w:t>Logstash</w:t>
      </w:r>
      <w:bookmarkEnd w:id="623"/>
      <w:bookmarkEnd w:id="624"/>
      <w:bookmarkEnd w:id="625"/>
      <w:bookmarkEnd w:id="626"/>
      <w:bookmarkEnd w:id="627"/>
    </w:p>
    <w:p w14:paraId="306B10C7" w14:textId="77777777" w:rsidR="006B1A5D" w:rsidRDefault="006B1A5D" w:rsidP="006B1A5D">
      <w:r>
        <w:t xml:space="preserve">Logstash ingests, enhances, and ships all data to the Elastic Cluster. There is currently one Logstash VM at every site. All data from Beats and other collectors at each site is collected by the Logstash for the site. The </w:t>
      </w:r>
      <w:r w:rsidRPr="00227698">
        <w:rPr>
          <w:b/>
          <w:bCs/>
        </w:rPr>
        <w:t>DCGS_Site</w:t>
      </w:r>
      <w:r>
        <w:t xml:space="preserve"> field in each document received is set to the site the data is coming from and then the data is sent from that Logstash instance into the Elastic cluster.</w:t>
      </w:r>
    </w:p>
    <w:p w14:paraId="166F7D2F" w14:textId="77777777" w:rsidR="006B1A5D" w:rsidRDefault="006B1A5D" w:rsidP="006B1A5D">
      <w:pPr>
        <w:keepNext/>
        <w:spacing w:after="120"/>
      </w:pPr>
      <w:r>
        <w:t>The following users/roles are used by each Logstash instance to interact with the Elastic cluster:</w:t>
      </w:r>
    </w:p>
    <w:p w14:paraId="4E223436" w14:textId="77777777" w:rsidR="006B1A5D" w:rsidRDefault="006B1A5D" w:rsidP="006B1A5D">
      <w:pPr>
        <w:pStyle w:val="ListParagraph"/>
        <w:keepNext/>
        <w:numPr>
          <w:ilvl w:val="0"/>
          <w:numId w:val="109"/>
        </w:numPr>
      </w:pPr>
      <w:r>
        <w:t>Users:</w:t>
      </w:r>
    </w:p>
    <w:p w14:paraId="1139E80B" w14:textId="77777777" w:rsidR="006B1A5D" w:rsidRDefault="006B1A5D" w:rsidP="006B1A5D">
      <w:pPr>
        <w:pStyle w:val="ListParagraph"/>
        <w:numPr>
          <w:ilvl w:val="1"/>
          <w:numId w:val="162"/>
        </w:numPr>
        <w:spacing w:after="0" w:line="240" w:lineRule="auto"/>
      </w:pPr>
      <w:r>
        <w:t>logstash_system – Used for monitoring the Logstash instance</w:t>
      </w:r>
    </w:p>
    <w:p w14:paraId="75879B1A" w14:textId="77777777" w:rsidR="006B1A5D" w:rsidRDefault="006B1A5D" w:rsidP="006B1A5D">
      <w:pPr>
        <w:pStyle w:val="ListParagraph"/>
        <w:numPr>
          <w:ilvl w:val="1"/>
          <w:numId w:val="162"/>
        </w:numPr>
        <w:spacing w:after="0" w:line="240" w:lineRule="auto"/>
      </w:pPr>
      <w:r>
        <w:t>logstash_admin_user – Used to manage centralized pipelines</w:t>
      </w:r>
    </w:p>
    <w:p w14:paraId="6E561B9E" w14:textId="77777777" w:rsidR="006B1A5D" w:rsidRDefault="006B1A5D" w:rsidP="006B1A5D">
      <w:pPr>
        <w:pStyle w:val="ListParagraph"/>
        <w:numPr>
          <w:ilvl w:val="1"/>
          <w:numId w:val="162"/>
        </w:numPr>
        <w:spacing w:after="0" w:line="240" w:lineRule="auto"/>
      </w:pPr>
      <w:r>
        <w:t>logstash_internal – Used by Logstash pipelines to write data into Elasticsearch</w:t>
      </w:r>
    </w:p>
    <w:p w14:paraId="786E813E" w14:textId="77777777" w:rsidR="006B1A5D" w:rsidRDefault="006B1A5D" w:rsidP="006B1A5D">
      <w:pPr>
        <w:pStyle w:val="ListParagraph"/>
        <w:numPr>
          <w:ilvl w:val="0"/>
          <w:numId w:val="162"/>
        </w:numPr>
        <w:spacing w:after="0" w:line="240" w:lineRule="auto"/>
      </w:pPr>
      <w:r>
        <w:t>Roles:</w:t>
      </w:r>
    </w:p>
    <w:p w14:paraId="426129AD" w14:textId="77777777" w:rsidR="006B1A5D" w:rsidRDefault="006B1A5D" w:rsidP="006B1A5D">
      <w:pPr>
        <w:pStyle w:val="ListParagraph"/>
        <w:numPr>
          <w:ilvl w:val="1"/>
          <w:numId w:val="162"/>
        </w:numPr>
        <w:spacing w:after="240" w:line="240" w:lineRule="auto"/>
      </w:pPr>
      <w:r>
        <w:t>logstash_writer – Used by Logstash to create/write indexes</w:t>
      </w:r>
    </w:p>
    <w:p w14:paraId="248898F5" w14:textId="77777777" w:rsidR="006B1A5D" w:rsidRDefault="006B1A5D" w:rsidP="006B1A5D">
      <w:r>
        <w:t xml:space="preserve">The required users/roles for Logstash are automatically set up during the installation of the first Logstash instance for the cluster. The passwords for the users are dynamically generated and set in Elastic, and stored in the </w:t>
      </w:r>
      <w:r w:rsidRPr="0049528F">
        <w:rPr>
          <w:b/>
          <w:bCs/>
        </w:rPr>
        <w:t>logstash.keystore</w:t>
      </w:r>
      <w:r>
        <w:t xml:space="preserve"> on the initial Logstash instance. These passwords are never seen during creation and are used to deploy all additional instances of Logstash throughout the system. After the completion of the installation of the initial Logstash instance, the </w:t>
      </w:r>
      <w:r w:rsidRPr="0049528F">
        <w:rPr>
          <w:b/>
          <w:bCs/>
        </w:rPr>
        <w:t>/etc/logstash/logstash.keystore</w:t>
      </w:r>
      <w:r>
        <w:t xml:space="preserve"> file </w:t>
      </w:r>
      <w:r w:rsidRPr="003667C7">
        <w:rPr>
          <w:b/>
          <w:color w:val="FF0000"/>
        </w:rPr>
        <w:t>MUST</w:t>
      </w:r>
      <w:r w:rsidRPr="003667C7">
        <w:rPr>
          <w:color w:val="FF0000"/>
        </w:rPr>
        <w:t xml:space="preserve"> </w:t>
      </w:r>
      <w:r>
        <w:t xml:space="preserve">be copied to the repo server and placed in the installation directory of the Elastic Repo (elastic/install). The logstash.keystore </w:t>
      </w:r>
      <w:r w:rsidRPr="003667C7">
        <w:rPr>
          <w:b/>
          <w:color w:val="FF0000"/>
        </w:rPr>
        <w:t>MUST</w:t>
      </w:r>
      <w:r w:rsidRPr="003667C7">
        <w:rPr>
          <w:color w:val="FF0000"/>
        </w:rPr>
        <w:t xml:space="preserve"> </w:t>
      </w:r>
      <w:r>
        <w:t xml:space="preserve">be present for additional Logstash installations or the install will fail. </w:t>
      </w:r>
    </w:p>
    <w:p w14:paraId="2760B0F1" w14:textId="166E659D" w:rsidR="006B1A5D" w:rsidRPr="000E7174" w:rsidRDefault="00527FC0" w:rsidP="006B1A5D">
      <w:r w:rsidRPr="003667C7">
        <w:rPr>
          <w:b/>
          <w:color w:val="FF0000"/>
        </w:rPr>
        <w:t>IMPORTANT</w:t>
      </w:r>
      <w:r w:rsidR="006B1A5D">
        <w:t>: The logstash.keystore must be placed on the repo server</w:t>
      </w:r>
      <w:r>
        <w:t xml:space="preserve"> to be available</w:t>
      </w:r>
      <w:r w:rsidR="006B1A5D">
        <w:t xml:space="preserve"> for each site.</w:t>
      </w:r>
    </w:p>
    <w:p w14:paraId="4370E165" w14:textId="77777777" w:rsidR="006B1A5D" w:rsidRDefault="006B1A5D" w:rsidP="006B1A5D">
      <w:r w:rsidRPr="0049528F">
        <w:rPr>
          <w:b/>
          <w:bCs/>
        </w:rPr>
        <w:t>NOTE:</w:t>
      </w:r>
      <w:r>
        <w:t xml:space="preserve"> </w:t>
      </w:r>
      <w:r w:rsidRPr="0005114B">
        <w:t>You must be root to install Logstash.</w:t>
      </w:r>
    </w:p>
    <w:p w14:paraId="5C83C358" w14:textId="77777777" w:rsidR="006B1A5D" w:rsidRDefault="006B1A5D" w:rsidP="003667C7">
      <w:pPr>
        <w:pStyle w:val="Heading5"/>
      </w:pPr>
      <w:bookmarkStart w:id="628" w:name="_Toc36118488"/>
      <w:bookmarkStart w:id="629" w:name="_Toc51142837"/>
      <w:bookmarkStart w:id="630" w:name="_Toc86994741"/>
      <w:bookmarkStart w:id="631" w:name="_Toc138075939"/>
      <w:r>
        <w:t xml:space="preserve">Install Logstash </w:t>
      </w:r>
      <w:bookmarkEnd w:id="628"/>
      <w:r>
        <w:t>on the Dedicated Logstash VM</w:t>
      </w:r>
      <w:bookmarkEnd w:id="629"/>
      <w:bookmarkEnd w:id="630"/>
      <w:bookmarkEnd w:id="631"/>
    </w:p>
    <w:p w14:paraId="45E9F723" w14:textId="77777777" w:rsidR="006B1A5D" w:rsidRPr="00AF6B98" w:rsidRDefault="006B1A5D" w:rsidP="006B1A5D">
      <w:pPr>
        <w:pStyle w:val="ListParagraph"/>
        <w:numPr>
          <w:ilvl w:val="0"/>
          <w:numId w:val="163"/>
        </w:numPr>
        <w:spacing w:after="120"/>
      </w:pPr>
      <w:r>
        <w:t>Log in to the Logstash VM for each site and become root. This is done on the xxxsu01ls01 VM.</w:t>
      </w:r>
    </w:p>
    <w:p w14:paraId="3BBAD055" w14:textId="77777777" w:rsidR="006B1A5D" w:rsidRPr="0049528F" w:rsidRDefault="006B1A5D" w:rsidP="006B1A5D">
      <w:pPr>
        <w:pStyle w:val="Quote"/>
        <w:ind w:firstLine="720"/>
        <w:rPr>
          <w:rFonts w:ascii="Courier New" w:hAnsi="Courier New" w:cs="Courier New"/>
          <w:b w:val="0"/>
          <w:bCs/>
          <w:color w:val="auto"/>
          <w:sz w:val="20"/>
          <w:szCs w:val="20"/>
        </w:rPr>
      </w:pPr>
      <w:r w:rsidRPr="0049528F">
        <w:rPr>
          <w:rFonts w:ascii="Courier New" w:hAnsi="Courier New" w:cs="Courier New"/>
          <w:b w:val="0"/>
          <w:bCs/>
          <w:color w:val="auto"/>
          <w:sz w:val="20"/>
          <w:szCs w:val="20"/>
        </w:rPr>
        <w:t xml:space="preserve"># </w:t>
      </w:r>
      <w:r w:rsidRPr="003667C7">
        <w:rPr>
          <w:rFonts w:ascii="Courier New" w:hAnsi="Courier New" w:cs="Courier New"/>
          <w:color w:val="1F3864" w:themeColor="accent1" w:themeShade="80"/>
          <w:sz w:val="20"/>
          <w:szCs w:val="20"/>
        </w:rPr>
        <w:t>sudo su</w:t>
      </w:r>
      <w:r w:rsidRPr="003667C7">
        <w:rPr>
          <w:rFonts w:ascii="Courier New" w:hAnsi="Courier New" w:cs="Courier New"/>
          <w:b w:val="0"/>
          <w:bCs/>
          <w:color w:val="1F3864" w:themeColor="accent1" w:themeShade="80"/>
          <w:sz w:val="20"/>
          <w:szCs w:val="20"/>
        </w:rPr>
        <w:t xml:space="preserve"> </w:t>
      </w:r>
    </w:p>
    <w:p w14:paraId="08D725D3" w14:textId="77777777" w:rsidR="006B1A5D" w:rsidRDefault="006B1A5D" w:rsidP="006B1A5D">
      <w:pPr>
        <w:pStyle w:val="ListParagraph"/>
        <w:numPr>
          <w:ilvl w:val="0"/>
          <w:numId w:val="163"/>
        </w:numPr>
        <w:spacing w:after="120"/>
      </w:pPr>
      <w:r>
        <w:t xml:space="preserve">Verify iptables are set up correctly. This should be handled by Puppet. All Elastic nodes should be included in the </w:t>
      </w:r>
      <w:r w:rsidRPr="0049528F">
        <w:rPr>
          <w:b/>
          <w:bCs/>
        </w:rPr>
        <w:t>Elastic Servers</w:t>
      </w:r>
      <w:r>
        <w:t xml:space="preserve"> Classification on the Puppet server.</w:t>
      </w:r>
    </w:p>
    <w:p w14:paraId="40D2B411" w14:textId="77777777" w:rsidR="006B1A5D" w:rsidRPr="0049528F" w:rsidRDefault="006B1A5D" w:rsidP="006B1A5D">
      <w:pPr>
        <w:ind w:firstLine="720"/>
        <w:rPr>
          <w:rStyle w:val="QuoteChar"/>
          <w:rFonts w:ascii="Courier New" w:hAnsi="Courier New" w:cs="Courier New"/>
          <w:b w:val="0"/>
          <w:bCs/>
          <w:sz w:val="20"/>
          <w:szCs w:val="20"/>
        </w:rPr>
      </w:pPr>
      <w:r w:rsidRPr="0049528F">
        <w:rPr>
          <w:rStyle w:val="QuoteChar"/>
          <w:rFonts w:ascii="Courier New" w:hAnsi="Courier New" w:cs="Courier New"/>
          <w:bCs/>
          <w:sz w:val="20"/>
          <w:szCs w:val="20"/>
        </w:rPr>
        <w:t>#</w:t>
      </w:r>
      <w:r w:rsidRPr="0049528F">
        <w:rPr>
          <w:rStyle w:val="IntenseQuoteChar"/>
          <w:rFonts w:ascii="Courier New" w:hAnsi="Courier New" w:cs="Courier New"/>
          <w:bCs/>
        </w:rPr>
        <w:t xml:space="preserve"> </w:t>
      </w:r>
      <w:r w:rsidRPr="0049528F">
        <w:rPr>
          <w:rStyle w:val="QuoteChar"/>
          <w:rFonts w:ascii="Courier New" w:hAnsi="Courier New" w:cs="Courier New"/>
          <w:bCs/>
          <w:sz w:val="20"/>
          <w:szCs w:val="20"/>
        </w:rPr>
        <w:t>iptables –</w:t>
      </w:r>
      <w:r>
        <w:rPr>
          <w:rStyle w:val="QuoteChar"/>
          <w:rFonts w:ascii="Courier New" w:hAnsi="Courier New" w:cs="Courier New"/>
          <w:bCs/>
          <w:sz w:val="20"/>
          <w:szCs w:val="20"/>
        </w:rPr>
        <w:t>-</w:t>
      </w:r>
      <w:r w:rsidRPr="0049528F">
        <w:rPr>
          <w:rStyle w:val="QuoteChar"/>
          <w:rFonts w:ascii="Courier New" w:hAnsi="Courier New" w:cs="Courier New"/>
          <w:bCs/>
          <w:sz w:val="20"/>
          <w:szCs w:val="20"/>
        </w:rPr>
        <w:t>list –n</w:t>
      </w:r>
    </w:p>
    <w:p w14:paraId="6E52D4A7" w14:textId="2300896A" w:rsidR="006B1A5D" w:rsidRPr="0049528F" w:rsidRDefault="006B1A5D" w:rsidP="006B1A5D">
      <w:pPr>
        <w:pStyle w:val="ListParagraph"/>
        <w:numPr>
          <w:ilvl w:val="0"/>
          <w:numId w:val="163"/>
        </w:numPr>
      </w:pPr>
      <w:r w:rsidRPr="0049528F">
        <w:rPr>
          <w:rStyle w:val="QuoteChar"/>
          <w:bCs/>
        </w:rPr>
        <w:t>Verify ports 5040-50</w:t>
      </w:r>
      <w:r w:rsidR="00FE7981">
        <w:rPr>
          <w:rStyle w:val="QuoteChar"/>
          <w:bCs/>
        </w:rPr>
        <w:t>6</w:t>
      </w:r>
      <w:r w:rsidRPr="0049528F">
        <w:rPr>
          <w:rStyle w:val="QuoteChar"/>
          <w:bCs/>
        </w:rPr>
        <w:t xml:space="preserve">0, and 9200 are open. </w:t>
      </w:r>
      <w:r w:rsidRPr="0049528F">
        <w:t>If these ports are not open</w:t>
      </w:r>
      <w:r>
        <w:t>,</w:t>
      </w:r>
      <w:r w:rsidRPr="0049528F">
        <w:t xml:space="preserve"> stop and verify hosts are set</w:t>
      </w:r>
      <w:r>
        <w:t xml:space="preserve"> </w:t>
      </w:r>
      <w:r w:rsidRPr="0049528F">
        <w:t>up correctly in Puppet.</w:t>
      </w:r>
    </w:p>
    <w:p w14:paraId="22EEE8C6" w14:textId="77777777" w:rsidR="006B1A5D" w:rsidRDefault="006B1A5D" w:rsidP="006B1A5D">
      <w:pPr>
        <w:pStyle w:val="ListParagraph"/>
        <w:numPr>
          <w:ilvl w:val="0"/>
          <w:numId w:val="163"/>
        </w:numPr>
        <w:spacing w:after="120"/>
        <w:contextualSpacing w:val="0"/>
      </w:pPr>
      <w:r w:rsidRPr="0005114B">
        <w:t>Install Logstash</w:t>
      </w:r>
      <w:r>
        <w:rPr>
          <w:u w:val="single"/>
        </w:rPr>
        <w:t>:</w:t>
      </w:r>
    </w:p>
    <w:p w14:paraId="4264BE2F" w14:textId="54DC1E2C" w:rsidR="006B1A5D" w:rsidRDefault="006B1A5D" w:rsidP="006B1A5D">
      <w:pPr>
        <w:ind w:left="720"/>
        <w:rPr>
          <w:rStyle w:val="QuoteChar"/>
          <w:rFonts w:ascii="Courier New" w:hAnsi="Courier New" w:cs="Courier New"/>
          <w:bCs/>
          <w:sz w:val="20"/>
          <w:szCs w:val="20"/>
        </w:rPr>
      </w:pPr>
      <w:r w:rsidRPr="00037FB5">
        <w:rPr>
          <w:rStyle w:val="QuoteChar"/>
          <w:rFonts w:ascii="Courier New" w:hAnsi="Courier New" w:cs="Courier New"/>
          <w:bCs/>
          <w:sz w:val="20"/>
          <w:szCs w:val="20"/>
        </w:rPr>
        <w:t>#</w:t>
      </w:r>
      <w:r w:rsidRPr="00037FB5">
        <w:rPr>
          <w:rStyle w:val="IntenseQuoteChar"/>
          <w:rFonts w:ascii="Courier New" w:hAnsi="Courier New" w:cs="Courier New"/>
          <w:b/>
          <w:bCs/>
        </w:rPr>
        <w:t xml:space="preserve"> </w:t>
      </w:r>
      <w:r w:rsidRPr="00037FB5">
        <w:rPr>
          <w:rStyle w:val="QuoteChar"/>
          <w:rFonts w:ascii="Courier New" w:hAnsi="Courier New" w:cs="Courier New"/>
          <w:bCs/>
          <w:sz w:val="20"/>
          <w:szCs w:val="20"/>
        </w:rPr>
        <w:t xml:space="preserve">curl –k </w:t>
      </w:r>
      <w:r w:rsidR="00FE7981" w:rsidRPr="00FF5954">
        <w:rPr>
          <w:rStyle w:val="HTMLPreformattedChar"/>
          <w:rFonts w:eastAsiaTheme="minorHAnsi"/>
        </w:rPr>
        <w:t>https://</w:t>
      </w:r>
      <w:r w:rsidR="00FE7981" w:rsidRPr="00FF5954">
        <w:rPr>
          <w:rStyle w:val="HTMLPreformattedChar"/>
          <w:rFonts w:eastAsiaTheme="minorHAnsi"/>
          <w:i/>
          <w:iCs/>
        </w:rPr>
        <w:t>{site code}</w:t>
      </w:r>
      <w:r w:rsidR="00FE7981" w:rsidRPr="00FF5954">
        <w:rPr>
          <w:rStyle w:val="HTMLPreformattedChar"/>
          <w:rFonts w:eastAsiaTheme="minorHAnsi"/>
        </w:rPr>
        <w:t>su01ro01.`hostname –d</w:t>
      </w:r>
      <w:r w:rsidR="00FE7981" w:rsidRPr="00037FB5">
        <w:rPr>
          <w:rStyle w:val="QuoteChar"/>
          <w:rFonts w:ascii="Courier New" w:hAnsi="Courier New" w:cs="Courier New"/>
          <w:bCs/>
          <w:sz w:val="20"/>
          <w:szCs w:val="20"/>
        </w:rPr>
        <w:t xml:space="preserve"> </w:t>
      </w:r>
      <w:r w:rsidRPr="00037FB5">
        <w:rPr>
          <w:rStyle w:val="QuoteChar"/>
          <w:rFonts w:ascii="Courier New" w:hAnsi="Courier New" w:cs="Courier New"/>
          <w:bCs/>
          <w:sz w:val="20"/>
          <w:szCs w:val="20"/>
        </w:rPr>
        <w:t>`/yum/elastic/install/installLogstash.sh | bash</w:t>
      </w:r>
    </w:p>
    <w:p w14:paraId="2DE0EB24" w14:textId="77777777" w:rsidR="006B1A5D" w:rsidRPr="00DD2FFB" w:rsidRDefault="006B1A5D" w:rsidP="006B1A5D">
      <w:pPr>
        <w:ind w:left="720"/>
        <w:rPr>
          <w:rFonts w:cs="Times New Roman"/>
          <w:bCs/>
        </w:rPr>
      </w:pPr>
      <w:r w:rsidRPr="00DD2FFB">
        <w:rPr>
          <w:rStyle w:val="QuoteChar"/>
        </w:rPr>
        <w:t>NOTE:</w:t>
      </w:r>
      <w:r w:rsidRPr="00DD2FFB">
        <w:rPr>
          <w:rStyle w:val="QuoteChar"/>
          <w:bCs/>
        </w:rPr>
        <w:t xml:space="preserve"> This command cannot be run multiple times. If running fails, you </w:t>
      </w:r>
      <w:r>
        <w:rPr>
          <w:rStyle w:val="QuoteChar"/>
          <w:bCs/>
        </w:rPr>
        <w:t>must</w:t>
      </w:r>
      <w:r w:rsidRPr="00DD2FFB">
        <w:rPr>
          <w:rStyle w:val="QuoteChar"/>
          <w:bCs/>
        </w:rPr>
        <w:t xml:space="preserve"> delete the logstash* users/roles in Kibana to run again.</w:t>
      </w:r>
    </w:p>
    <w:p w14:paraId="28A9844B" w14:textId="77777777" w:rsidR="006B1A5D" w:rsidRPr="00DE4560" w:rsidRDefault="006B1A5D" w:rsidP="006B1A5D">
      <w:pPr>
        <w:pStyle w:val="ListParagraph"/>
        <w:numPr>
          <w:ilvl w:val="0"/>
          <w:numId w:val="163"/>
        </w:numPr>
        <w:spacing w:after="120"/>
        <w:contextualSpacing w:val="0"/>
        <w:rPr>
          <w:rStyle w:val="QuoteChar"/>
          <w:b w:val="0"/>
        </w:rPr>
      </w:pPr>
      <w:r>
        <w:lastRenderedPageBreak/>
        <w:t xml:space="preserve">If this is the first Logstash instance, copy the </w:t>
      </w:r>
      <w:r w:rsidRPr="00DD2FFB">
        <w:rPr>
          <w:b/>
          <w:bCs/>
        </w:rPr>
        <w:t>/etc/logstash/logstash.keystore</w:t>
      </w:r>
      <w:r>
        <w:t xml:space="preserve"> file to the repo server in the installation directory of the Elastic Repo (elastic/install).</w:t>
      </w:r>
    </w:p>
    <w:p w14:paraId="0A44FE47" w14:textId="77777777" w:rsidR="006B1A5D" w:rsidRDefault="006B1A5D" w:rsidP="003667C7">
      <w:pPr>
        <w:pStyle w:val="Heading5"/>
      </w:pPr>
      <w:bookmarkStart w:id="632" w:name="_Toc531175124"/>
      <w:bookmarkStart w:id="633" w:name="_Toc86994742"/>
      <w:bookmarkStart w:id="634" w:name="_Toc138075940"/>
      <w:r w:rsidRPr="00755943">
        <w:t>Configure</w:t>
      </w:r>
      <w:r w:rsidRPr="0005114B">
        <w:t xml:space="preserve"> Logstash</w:t>
      </w:r>
      <w:bookmarkEnd w:id="632"/>
      <w:bookmarkEnd w:id="633"/>
      <w:bookmarkEnd w:id="634"/>
    </w:p>
    <w:p w14:paraId="13DB92C8" w14:textId="632EF8B6" w:rsidR="006B1A5D" w:rsidRDefault="006B1A5D" w:rsidP="006B1A5D">
      <w:r>
        <w:t xml:space="preserve">Logstash configurations are managed using </w:t>
      </w:r>
      <w:hyperlink r:id="rId71" w:history="1">
        <w:r w:rsidRPr="00664D09">
          <w:rPr>
            <w:rStyle w:val="Hyperlink"/>
          </w:rPr>
          <w:t>centralized pipeline management</w:t>
        </w:r>
      </w:hyperlink>
      <w:r>
        <w:t xml:space="preserve">. The Logstash configuration file </w:t>
      </w:r>
      <w:r w:rsidRPr="00693A38">
        <w:rPr>
          <w:b/>
          <w:bCs/>
        </w:rPr>
        <w:t>logstash.yml</w:t>
      </w:r>
      <w:r>
        <w:t xml:space="preserve"> is set up to allow this. The initial installation will place the default pipelines in the configuration file. This may need to be updated depending on the data types that each Logstash instance will ingest.</w:t>
      </w:r>
    </w:p>
    <w:p w14:paraId="37DF3AE3" w14:textId="242B2165" w:rsidR="006B1A5D" w:rsidRPr="00B40451" w:rsidRDefault="00E25B7B" w:rsidP="003667C7">
      <w:r w:rsidRPr="003667C7">
        <w:rPr>
          <w:b/>
          <w:bCs/>
          <w:color w:val="FF0000"/>
        </w:rPr>
        <w:t>IMPORTANT</w:t>
      </w:r>
      <w:r>
        <w:t xml:space="preserve">: </w:t>
      </w:r>
      <w:r w:rsidR="00FE7981">
        <w:t xml:space="preserve">The logstash.yml file and the configuration for which pipelines to run on each logstash box is managed by puppet.  See Section  </w:t>
      </w:r>
      <w:r w:rsidR="00ED2693">
        <w:fldChar w:fldCharType="begin"/>
      </w:r>
      <w:r w:rsidR="00ED2693">
        <w:instrText xml:space="preserve"> REF _Ref135403842 \r \h </w:instrText>
      </w:r>
      <w:r w:rsidR="00ED2693">
        <w:fldChar w:fldCharType="separate"/>
      </w:r>
      <w:r w:rsidR="00651143">
        <w:t>5.4.1.8.2</w:t>
      </w:r>
      <w:r w:rsidR="00ED2693">
        <w:fldChar w:fldCharType="end"/>
      </w:r>
      <w:r w:rsidR="00ED2693">
        <w:t xml:space="preserve"> for details on setting up pipelines to run on each Logstash instance.</w:t>
      </w:r>
    </w:p>
    <w:p w14:paraId="09E2E9F0" w14:textId="77777777" w:rsidR="006B1A5D" w:rsidRPr="0005114B" w:rsidRDefault="006B1A5D" w:rsidP="003667C7">
      <w:pPr>
        <w:pStyle w:val="Heading5"/>
      </w:pPr>
      <w:bookmarkStart w:id="635" w:name="_Toc531175126"/>
      <w:bookmarkStart w:id="636" w:name="_Toc86994744"/>
      <w:bookmarkStart w:id="637" w:name="_Toc138075941"/>
      <w:r w:rsidRPr="002D10F2">
        <w:t>Start</w:t>
      </w:r>
      <w:r w:rsidRPr="0005114B">
        <w:t xml:space="preserve"> &amp; </w:t>
      </w:r>
      <w:r>
        <w:t>Verify</w:t>
      </w:r>
      <w:r w:rsidRPr="0005114B">
        <w:t xml:space="preserve"> Logstash</w:t>
      </w:r>
      <w:bookmarkEnd w:id="635"/>
      <w:bookmarkEnd w:id="636"/>
      <w:bookmarkEnd w:id="637"/>
    </w:p>
    <w:p w14:paraId="61355D00" w14:textId="77777777" w:rsidR="006B1A5D" w:rsidRDefault="006B1A5D" w:rsidP="006B1A5D">
      <w:pPr>
        <w:pStyle w:val="ListParagraph"/>
        <w:keepNext/>
        <w:numPr>
          <w:ilvl w:val="0"/>
          <w:numId w:val="164"/>
        </w:numPr>
        <w:spacing w:after="120"/>
        <w:contextualSpacing w:val="0"/>
      </w:pPr>
      <w:r w:rsidRPr="0005114B">
        <w:t>To start Logstash:</w:t>
      </w:r>
    </w:p>
    <w:p w14:paraId="573DA769" w14:textId="77777777" w:rsidR="006B1A5D" w:rsidRPr="00C92BE6" w:rsidRDefault="006B1A5D" w:rsidP="006B1A5D">
      <w:pPr>
        <w:pStyle w:val="ListParagraph"/>
        <w:keepNext/>
        <w:spacing w:after="120"/>
        <w:contextualSpacing w:val="0"/>
      </w:pPr>
      <w:r w:rsidRPr="00C92BE6">
        <w:rPr>
          <w:rFonts w:ascii="Courier New" w:hAnsi="Courier New" w:cs="Courier New"/>
          <w:bCs/>
          <w:sz w:val="20"/>
          <w:szCs w:val="20"/>
        </w:rPr>
        <w:t># systemctl start logstash</w:t>
      </w:r>
    </w:p>
    <w:p w14:paraId="734C3BE3" w14:textId="74387306" w:rsidR="006B1A5D" w:rsidRDefault="006B1A5D" w:rsidP="006B1A5D">
      <w:pPr>
        <w:pStyle w:val="ListParagraph"/>
        <w:numPr>
          <w:ilvl w:val="0"/>
          <w:numId w:val="164"/>
        </w:numPr>
      </w:pPr>
      <w:r>
        <w:t xml:space="preserve">Wait for logstash to start; it may take a few minutes. You can monitor the progress by tailing the </w:t>
      </w:r>
      <w:r w:rsidRPr="00C92BE6">
        <w:rPr>
          <w:b/>
          <w:bCs/>
        </w:rPr>
        <w:t>/var/log/logstash/logstash-plain.log</w:t>
      </w:r>
      <w:r>
        <w:t>.</w:t>
      </w:r>
    </w:p>
    <w:p w14:paraId="5ECDAEBD" w14:textId="77777777" w:rsidR="00F35E58" w:rsidRDefault="00F35E58" w:rsidP="003667C7">
      <w:pPr>
        <w:pStyle w:val="Heading5"/>
      </w:pPr>
      <w:bookmarkStart w:id="638" w:name="_Toc101526161"/>
      <w:bookmarkStart w:id="639" w:name="_Toc138075942"/>
      <w:r>
        <w:t>Install Data Collector</w:t>
      </w:r>
      <w:bookmarkEnd w:id="638"/>
      <w:bookmarkEnd w:id="639"/>
    </w:p>
    <w:p w14:paraId="13B5742F" w14:textId="77777777" w:rsidR="00F35E58" w:rsidRDefault="00F35E58" w:rsidP="00F35E58">
      <w:r>
        <w:t>To collect data from Infrastructure devices on DCGS, the elasticDataCollector must be installed and configured at every site on each Logstash instance.</w:t>
      </w:r>
    </w:p>
    <w:p w14:paraId="3336FBA7" w14:textId="77777777" w:rsidR="00F35E58" w:rsidRDefault="00F35E58" w:rsidP="00F35E58">
      <w:r w:rsidRPr="00045ABC">
        <w:rPr>
          <w:b/>
          <w:bCs/>
        </w:rPr>
        <w:t>NOTE:</w:t>
      </w:r>
      <w:r>
        <w:t xml:space="preserve"> </w:t>
      </w:r>
      <w:r w:rsidRPr="0005114B">
        <w:t xml:space="preserve">You must be root </w:t>
      </w:r>
      <w:r>
        <w:t xml:space="preserve">and a member of the </w:t>
      </w:r>
      <w:r w:rsidRPr="00CA7D25">
        <w:rPr>
          <w:rFonts w:cs="Times New Roman"/>
          <w:b/>
          <w:bCs/>
        </w:rPr>
        <w:t>ent elastic admins</w:t>
      </w:r>
      <w:r w:rsidRPr="00BA64A6">
        <w:rPr>
          <w:rFonts w:cs="Times New Roman"/>
        </w:rPr>
        <w:t xml:space="preserve"> </w:t>
      </w:r>
      <w:r>
        <w:rPr>
          <w:rFonts w:cs="Times New Roman"/>
        </w:rPr>
        <w:t xml:space="preserve">AD </w:t>
      </w:r>
      <w:r w:rsidRPr="00BA64A6">
        <w:rPr>
          <w:rFonts w:cs="Times New Roman"/>
        </w:rPr>
        <w:t>group</w:t>
      </w:r>
      <w:r w:rsidRPr="0005114B">
        <w:t xml:space="preserve"> to install </w:t>
      </w:r>
      <w:r>
        <w:t>the Elastic Data Collector</w:t>
      </w:r>
      <w:r w:rsidRPr="0005114B">
        <w:t>.</w:t>
      </w:r>
      <w:r>
        <w:t xml:space="preserve"> </w:t>
      </w:r>
      <w:r>
        <w:rPr>
          <w:rFonts w:cs="Times New Roman"/>
          <w:bCs/>
        </w:rPr>
        <w:t xml:space="preserve">Having the </w:t>
      </w:r>
      <w:r w:rsidRPr="00CA7D25">
        <w:rPr>
          <w:rFonts w:cs="Times New Roman"/>
          <w:b/>
        </w:rPr>
        <w:t>Elastic Administrator</w:t>
      </w:r>
      <w:r>
        <w:rPr>
          <w:rFonts w:cs="Times New Roman"/>
          <w:bCs/>
        </w:rPr>
        <w:t xml:space="preserve"> OneIM Role will place the user in this group.</w:t>
      </w:r>
    </w:p>
    <w:p w14:paraId="5F610192" w14:textId="77777777" w:rsidR="00F35E58" w:rsidRDefault="00F35E58" w:rsidP="00F35E58">
      <w:pPr>
        <w:pStyle w:val="ListParagraph"/>
        <w:numPr>
          <w:ilvl w:val="0"/>
          <w:numId w:val="49"/>
        </w:numPr>
        <w:spacing w:after="120"/>
      </w:pPr>
      <w:r>
        <w:t xml:space="preserve">Log in to the </w:t>
      </w:r>
      <w:r w:rsidRPr="004014E3">
        <w:rPr>
          <w:b/>
          <w:bCs/>
        </w:rPr>
        <w:t>Logstash VM</w:t>
      </w:r>
      <w:r>
        <w:t xml:space="preserve"> for each site and become root. This is done on the </w:t>
      </w:r>
      <w:r w:rsidRPr="00FC0A09">
        <w:rPr>
          <w:i/>
          <w:iCs/>
        </w:rPr>
        <w:t>{site code}</w:t>
      </w:r>
      <w:r>
        <w:t>su01ls01 VM.</w:t>
      </w:r>
    </w:p>
    <w:p w14:paraId="278617F4" w14:textId="77777777" w:rsidR="00F35E58" w:rsidRPr="002D1BB4" w:rsidRDefault="00F35E58" w:rsidP="00F35E58">
      <w:pPr>
        <w:ind w:left="720"/>
        <w:rPr>
          <w:rFonts w:ascii="Courier New" w:hAnsi="Courier New" w:cs="Courier New"/>
          <w:sz w:val="20"/>
          <w:szCs w:val="20"/>
        </w:rPr>
      </w:pPr>
      <w:r w:rsidRPr="002D1BB4">
        <w:rPr>
          <w:rFonts w:ascii="Courier New" w:hAnsi="Courier New" w:cs="Courier New"/>
          <w:sz w:val="20"/>
          <w:szCs w:val="20"/>
        </w:rPr>
        <w:t># sudo su</w:t>
      </w:r>
      <w:r>
        <w:rPr>
          <w:rFonts w:ascii="Courier New" w:hAnsi="Courier New" w:cs="Courier New"/>
          <w:sz w:val="20"/>
          <w:szCs w:val="20"/>
        </w:rPr>
        <w:t xml:space="preserve"> </w:t>
      </w:r>
    </w:p>
    <w:p w14:paraId="5E51C447" w14:textId="77777777" w:rsidR="00F35E58" w:rsidRDefault="00F35E58" w:rsidP="00F35E58">
      <w:pPr>
        <w:pStyle w:val="ListParagraph"/>
        <w:numPr>
          <w:ilvl w:val="0"/>
          <w:numId w:val="49"/>
        </w:numPr>
        <w:spacing w:after="120"/>
        <w:contextualSpacing w:val="0"/>
      </w:pPr>
      <w:r>
        <w:t>Install the Elastic Data Collector.</w:t>
      </w:r>
    </w:p>
    <w:p w14:paraId="01E3D36E" w14:textId="77777777" w:rsidR="00F35E58" w:rsidRDefault="00F35E58" w:rsidP="00F35E58">
      <w:pPr>
        <w:pStyle w:val="ListParagraph"/>
        <w:rPr>
          <w:rFonts w:ascii="Courier New" w:hAnsi="Courier New" w:cs="Courier New"/>
          <w:sz w:val="20"/>
          <w:szCs w:val="20"/>
        </w:rPr>
      </w:pPr>
      <w:r w:rsidRPr="002D1BB4">
        <w:rPr>
          <w:rFonts w:ascii="Courier New" w:hAnsi="Courier New" w:cs="Courier New"/>
          <w:sz w:val="20"/>
          <w:szCs w:val="20"/>
        </w:rPr>
        <w:t xml:space="preserve"># curl –k </w:t>
      </w:r>
      <w:r w:rsidRPr="00C85570">
        <w:t>https://</w:t>
      </w:r>
      <w:r w:rsidRPr="00FC0A09">
        <w:rPr>
          <w:rStyle w:val="QuoteChar"/>
          <w:rFonts w:ascii="Courier New" w:hAnsi="Courier New" w:cs="Courier New"/>
          <w:bCs/>
          <w:color w:val="auto"/>
          <w:sz w:val="20"/>
          <w:szCs w:val="20"/>
        </w:rPr>
        <w:t>{site code}</w:t>
      </w:r>
      <w:r w:rsidRPr="002D1BB4">
        <w:rPr>
          <w:rFonts w:ascii="Courier New" w:hAnsi="Courier New" w:cs="Courier New"/>
          <w:sz w:val="20"/>
          <w:szCs w:val="20"/>
        </w:rPr>
        <w:t>su01ro01.`</w:t>
      </w:r>
      <w:r w:rsidRPr="00DE1726">
        <w:rPr>
          <w:rFonts w:ascii="Courier New" w:hAnsi="Courier New" w:cs="Courier New"/>
          <w:sz w:val="20"/>
          <w:szCs w:val="20"/>
        </w:rPr>
        <w:t xml:space="preserve">hostname </w:t>
      </w:r>
      <w:r w:rsidRPr="002D1BB4">
        <w:rPr>
          <w:rFonts w:ascii="Courier New" w:hAnsi="Courier New" w:cs="Courier New"/>
          <w:sz w:val="20"/>
          <w:szCs w:val="20"/>
        </w:rPr>
        <w:t>-d`/yum/elastic/install/installElasticDataCollector.sh | bash</w:t>
      </w:r>
      <w:r>
        <w:rPr>
          <w:rFonts w:ascii="Courier New" w:hAnsi="Courier New" w:cs="Courier New"/>
          <w:sz w:val="20"/>
          <w:szCs w:val="20"/>
        </w:rPr>
        <w:t xml:space="preserve"> </w:t>
      </w:r>
    </w:p>
    <w:p w14:paraId="1C32CB33" w14:textId="77777777" w:rsidR="00F35E58" w:rsidRDefault="00F35E58" w:rsidP="00F35E58">
      <w:pPr>
        <w:pStyle w:val="ListParagraph"/>
        <w:rPr>
          <w:rFonts w:ascii="Courier New" w:hAnsi="Courier New" w:cs="Courier New"/>
          <w:sz w:val="20"/>
          <w:szCs w:val="20"/>
        </w:rPr>
      </w:pPr>
    </w:p>
    <w:p w14:paraId="63AA2BC2" w14:textId="77777777" w:rsidR="00F35E58" w:rsidRPr="00113CE7" w:rsidRDefault="00F35E58" w:rsidP="00F35E58">
      <w:pPr>
        <w:pStyle w:val="ListParagraph"/>
        <w:contextualSpacing w:val="0"/>
        <w:rPr>
          <w:rStyle w:val="QuoteChar"/>
          <w:b w:val="0"/>
          <w:color w:val="auto"/>
        </w:rPr>
      </w:pPr>
      <w:r w:rsidRPr="00113CE7">
        <w:rPr>
          <w:rStyle w:val="QuoteChar"/>
          <w:bCs/>
          <w:color w:val="auto"/>
        </w:rPr>
        <w:t>NOTE</w:t>
      </w:r>
      <w:r w:rsidRPr="00113CE7">
        <w:rPr>
          <w:rStyle w:val="QuoteChar"/>
          <w:color w:val="auto"/>
        </w:rPr>
        <w:t xml:space="preserve">: The script will prompt for your password as your user account will be used to communicate with the Elasticsearch cluster. You will also be asked to enter the site of the Elastic cluster; this defaults to </w:t>
      </w:r>
      <w:r w:rsidRPr="00113CE7">
        <w:rPr>
          <w:rStyle w:val="QuoteChar"/>
          <w:bCs/>
          <w:color w:val="auto"/>
        </w:rPr>
        <w:t>ech</w:t>
      </w:r>
      <w:r w:rsidRPr="00113CE7">
        <w:rPr>
          <w:rStyle w:val="QuoteChar"/>
          <w:color w:val="auto"/>
        </w:rPr>
        <w:t xml:space="preserve"> but may be different on test enclaves.</w:t>
      </w:r>
    </w:p>
    <w:p w14:paraId="125DA638" w14:textId="77777777" w:rsidR="00F35E58" w:rsidRPr="00113CE7" w:rsidRDefault="00F35E58" w:rsidP="00F35E58">
      <w:pPr>
        <w:pStyle w:val="ListParagraph"/>
        <w:contextualSpacing w:val="0"/>
        <w:rPr>
          <w:rStyle w:val="QuoteChar"/>
          <w:b w:val="0"/>
          <w:color w:val="auto"/>
        </w:rPr>
      </w:pPr>
      <w:r w:rsidRPr="00113CE7">
        <w:rPr>
          <w:rStyle w:val="QuoteChar"/>
          <w:color w:val="auto"/>
        </w:rPr>
        <w:t>If you are unsure of the cluster site, you can test access to the cluster by using ping:</w:t>
      </w:r>
    </w:p>
    <w:p w14:paraId="2DBE65AC" w14:textId="77777777" w:rsidR="00F35E58" w:rsidRDefault="00F35E58" w:rsidP="00F35E58">
      <w:pPr>
        <w:pStyle w:val="ListParagraph"/>
        <w:ind w:left="1440"/>
        <w:contextualSpacing w:val="0"/>
        <w:rPr>
          <w:rStyle w:val="QuoteChar"/>
          <w:rFonts w:ascii="Courier New" w:hAnsi="Courier New" w:cs="Courier New"/>
          <w:b w:val="0"/>
          <w:color w:val="auto"/>
          <w:sz w:val="20"/>
          <w:szCs w:val="20"/>
        </w:rPr>
      </w:pPr>
      <w:r>
        <w:rPr>
          <w:rStyle w:val="QuoteChar"/>
          <w:rFonts w:ascii="Courier New" w:hAnsi="Courier New" w:cs="Courier New"/>
          <w:color w:val="auto"/>
          <w:sz w:val="20"/>
          <w:szCs w:val="20"/>
        </w:rPr>
        <w:t># ping elastic-node-1.{site}</w:t>
      </w:r>
    </w:p>
    <w:p w14:paraId="098032F8" w14:textId="77777777" w:rsidR="00F35E58" w:rsidRDefault="00F35E58" w:rsidP="003667C7">
      <w:pPr>
        <w:pStyle w:val="Heading5"/>
      </w:pPr>
      <w:bookmarkStart w:id="640" w:name="_Toc101526163"/>
      <w:bookmarkStart w:id="641" w:name="_Toc138075943"/>
      <w:r>
        <w:lastRenderedPageBreak/>
        <w:t>Update Groups of Servers to Monitor</w:t>
      </w:r>
      <w:bookmarkEnd w:id="640"/>
      <w:bookmarkEnd w:id="641"/>
    </w:p>
    <w:p w14:paraId="16301CED" w14:textId="77777777" w:rsidR="00F35E58" w:rsidRDefault="00F35E58" w:rsidP="00F35E58">
      <w:pPr>
        <w:keepNext/>
        <w:keepLines/>
      </w:pPr>
      <w:r>
        <w:t>During the installation, if not already present, a file named groups.ini was placed in the /ELK-local/elasticDataCollector directory. This is the configuration file used to set up groups of hosts to monitor. To add groups, follow the format defined in the header of the file.</w:t>
      </w:r>
    </w:p>
    <w:p w14:paraId="4ED278DA" w14:textId="77777777" w:rsidR="00F35E58" w:rsidRDefault="00F35E58" w:rsidP="00F35E58">
      <w:pPr>
        <w:keepNext/>
        <w:jc w:val="center"/>
      </w:pPr>
      <w:r>
        <w:rPr>
          <w:noProof/>
        </w:rPr>
        <w:drawing>
          <wp:inline distT="0" distB="0" distL="0" distR="0" wp14:anchorId="17E4BB6B" wp14:editId="3CF6ADBF">
            <wp:extent cx="5018320" cy="1857375"/>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024597" cy="1859698"/>
                    </a:xfrm>
                    <a:prstGeom prst="rect">
                      <a:avLst/>
                    </a:prstGeom>
                  </pic:spPr>
                </pic:pic>
              </a:graphicData>
            </a:graphic>
          </wp:inline>
        </w:drawing>
      </w:r>
    </w:p>
    <w:p w14:paraId="7B732B58" w14:textId="146A1A0D" w:rsidR="00F35E58" w:rsidRDefault="00F35E58" w:rsidP="00F35E58">
      <w:pPr>
        <w:pStyle w:val="Caption"/>
      </w:pPr>
      <w:bookmarkStart w:id="642" w:name="_Toc101525761"/>
      <w:bookmarkStart w:id="643" w:name="_Toc135913041"/>
      <w:r>
        <w:t xml:space="preserve">Figure </w:t>
      </w:r>
      <w:fldSimple w:instr=" SEQ Figure \* ARABIC ">
        <w:r w:rsidR="00651143">
          <w:rPr>
            <w:noProof/>
          </w:rPr>
          <w:t>26</w:t>
        </w:r>
      </w:fldSimple>
      <w:r>
        <w:t xml:space="preserve"> Configuration File</w:t>
      </w:r>
      <w:bookmarkEnd w:id="642"/>
      <w:bookmarkEnd w:id="643"/>
    </w:p>
    <w:p w14:paraId="0C52BB3E" w14:textId="77777777" w:rsidR="00F35E58" w:rsidRDefault="00F35E58" w:rsidP="00F35E58">
      <w:pPr>
        <w:spacing w:after="120"/>
      </w:pPr>
      <w:r w:rsidRPr="00045ABC">
        <w:rPr>
          <w:b/>
          <w:bCs/>
        </w:rPr>
        <w:t>NOTE:</w:t>
      </w:r>
      <w:r>
        <w:t xml:space="preserve"> The elasticDataCollector service must be restarted after updating this file.</w:t>
      </w:r>
    </w:p>
    <w:p w14:paraId="5CE5FF21" w14:textId="77777777" w:rsidR="00F35E58" w:rsidRDefault="00F35E58" w:rsidP="00F35E58">
      <w:pPr>
        <w:rPr>
          <w:rFonts w:ascii="Courier New" w:hAnsi="Courier New" w:cs="Courier New"/>
          <w:sz w:val="20"/>
          <w:szCs w:val="20"/>
        </w:rPr>
      </w:pPr>
      <w:r w:rsidRPr="00C74DB7">
        <w:rPr>
          <w:rFonts w:ascii="Courier New" w:hAnsi="Courier New" w:cs="Courier New"/>
          <w:sz w:val="20"/>
          <w:szCs w:val="20"/>
        </w:rPr>
        <w:tab/>
        <w:t># systemctl restart elasticDataCollector</w:t>
      </w:r>
    </w:p>
    <w:p w14:paraId="7E798B5F" w14:textId="77777777" w:rsidR="00F35E58" w:rsidRPr="0095253F" w:rsidRDefault="00F35E58" w:rsidP="00F35E58">
      <w:pPr>
        <w:rPr>
          <w:rFonts w:cs="Times New Roman"/>
        </w:rPr>
      </w:pPr>
      <w:r w:rsidRPr="0095253F">
        <w:rPr>
          <w:rFonts w:cs="Times New Roman"/>
          <w:b/>
          <w:bCs/>
        </w:rPr>
        <w:t>NOTE</w:t>
      </w:r>
      <w:r w:rsidRPr="0095253F">
        <w:rPr>
          <w:rFonts w:cs="Times New Roman"/>
        </w:rPr>
        <w:t>: If this file already exists it is not overwritten during the upgrade</w:t>
      </w:r>
      <w:r>
        <w:rPr>
          <w:rFonts w:cs="Times New Roman"/>
        </w:rPr>
        <w:t>.</w:t>
      </w:r>
    </w:p>
    <w:p w14:paraId="1D512DAA" w14:textId="77777777" w:rsidR="00F35E58" w:rsidRDefault="00F35E58" w:rsidP="003667C7">
      <w:pPr>
        <w:pStyle w:val="Heading5"/>
      </w:pPr>
      <w:bookmarkStart w:id="644" w:name="_Toc101526164"/>
      <w:bookmarkStart w:id="645" w:name="_Ref135748341"/>
      <w:bookmarkStart w:id="646" w:name="_Toc138075944"/>
      <w:r>
        <w:t>Set Up Devices to Be Monitored</w:t>
      </w:r>
      <w:bookmarkEnd w:id="644"/>
      <w:bookmarkEnd w:id="645"/>
      <w:bookmarkEnd w:id="646"/>
    </w:p>
    <w:p w14:paraId="4E51919F" w14:textId="77777777" w:rsidR="00F35E58" w:rsidRDefault="00F35E58" w:rsidP="00F35E58">
      <w:r>
        <w:t>After installing the data collector, if not done on a previous install, a configuration file must be created that contains the devices to monitor for each site. A configurator tool is delivered as part of this upgrade to set up the devices to monitor. The tool was installed with the data collector. Use the tool to configure the devices to monitor for each site.</w:t>
      </w:r>
    </w:p>
    <w:p w14:paraId="2A4C69D0" w14:textId="77777777" w:rsidR="00F35E58" w:rsidRDefault="00F35E58" w:rsidP="00F35E58">
      <w:r w:rsidRPr="00B70516">
        <w:rPr>
          <w:b/>
        </w:rPr>
        <w:t>NOTE</w:t>
      </w:r>
      <w:r>
        <w:t xml:space="preserve">: The devices to monitor may be updated any time device information changes. During upgrades is a good time to verify that each site is configured to monitor the correct devices. The configurator can be used to verify the monitoring configuration of a site. Making updates is not required if the current monitoring configuration is satisfactory. </w:t>
      </w:r>
    </w:p>
    <w:p w14:paraId="50841D5D" w14:textId="77777777" w:rsidR="00F35E58" w:rsidRDefault="00F35E58" w:rsidP="00F35E58">
      <w:r>
        <w:t>Before proceeding with this section, you will need to gather the following information for all infrastructure devices that will be monitored for each site. You must create a configuration file for each site (Logstash instance) where you want to monitor devices.</w:t>
      </w:r>
    </w:p>
    <w:p w14:paraId="77675997" w14:textId="77777777" w:rsidR="00F35E58" w:rsidRDefault="00F35E58" w:rsidP="00F35E58">
      <w:pPr>
        <w:spacing w:after="120"/>
      </w:pPr>
      <w:r>
        <w:t>Device Information needed to monitor XtremIO and Isilon devices:</w:t>
      </w:r>
    </w:p>
    <w:p w14:paraId="52E4E9C5" w14:textId="77777777" w:rsidR="00F35E58" w:rsidRDefault="00F35E58" w:rsidP="00F35E58">
      <w:pPr>
        <w:pStyle w:val="ListParagraph"/>
        <w:numPr>
          <w:ilvl w:val="0"/>
          <w:numId w:val="52"/>
        </w:numPr>
      </w:pPr>
      <w:r>
        <w:t>URL – This is the URL to access the device’s web interface.</w:t>
      </w:r>
    </w:p>
    <w:p w14:paraId="32E90468" w14:textId="77777777" w:rsidR="00F35E58" w:rsidRDefault="00F35E58" w:rsidP="00F35E58">
      <w:pPr>
        <w:pStyle w:val="ListParagraph"/>
        <w:numPr>
          <w:ilvl w:val="0"/>
          <w:numId w:val="52"/>
        </w:numPr>
      </w:pPr>
      <w:r>
        <w:t>Username – Username to access the device via REST API.</w:t>
      </w:r>
    </w:p>
    <w:p w14:paraId="305ADB74" w14:textId="77777777" w:rsidR="00F35E58" w:rsidRDefault="00F35E58" w:rsidP="00F35E58">
      <w:pPr>
        <w:pStyle w:val="ListParagraph"/>
        <w:numPr>
          <w:ilvl w:val="0"/>
          <w:numId w:val="52"/>
        </w:numPr>
      </w:pPr>
      <w:r>
        <w:t>Password – Password for Username.</w:t>
      </w:r>
    </w:p>
    <w:p w14:paraId="28A1CA88" w14:textId="77777777" w:rsidR="00F35E58" w:rsidRDefault="00F35E58" w:rsidP="00F35E58">
      <w:pPr>
        <w:pStyle w:val="ListParagraph"/>
        <w:numPr>
          <w:ilvl w:val="0"/>
          <w:numId w:val="52"/>
        </w:numPr>
      </w:pPr>
      <w:r>
        <w:t>Display Name – Short unique description of device (ex: ech-isilon, ech-xtremio).</w:t>
      </w:r>
    </w:p>
    <w:p w14:paraId="61E391A1" w14:textId="77777777" w:rsidR="00F35E58" w:rsidRDefault="00F35E58" w:rsidP="00F35E58">
      <w:pPr>
        <w:pStyle w:val="ListParagraph"/>
        <w:numPr>
          <w:ilvl w:val="0"/>
          <w:numId w:val="52"/>
        </w:numPr>
      </w:pPr>
      <w:r>
        <w:t>Host – DNS resolvable name or IP address of host (ex: u00av01xms1).</w:t>
      </w:r>
    </w:p>
    <w:p w14:paraId="7256BF9A" w14:textId="77777777" w:rsidR="00F35E58" w:rsidRDefault="00F35E58" w:rsidP="00F35E58">
      <w:pPr>
        <w:spacing w:after="120"/>
      </w:pPr>
      <w:r>
        <w:lastRenderedPageBreak/>
        <w:t>Device Information needed to monitor Cisco switches, fx2 chassis, fc6xx blades, r6xx servers and Data Domain storage devices:</w:t>
      </w:r>
    </w:p>
    <w:p w14:paraId="0501694A" w14:textId="77777777" w:rsidR="00F35E58" w:rsidRDefault="00F35E58" w:rsidP="00F35E58">
      <w:pPr>
        <w:pStyle w:val="ListParagraph"/>
        <w:numPr>
          <w:ilvl w:val="0"/>
          <w:numId w:val="53"/>
        </w:numPr>
      </w:pPr>
      <w:r>
        <w:t>URL – This is the URL to access the device’s web interface (CMC, IDRAC, Cisco Prime).</w:t>
      </w:r>
    </w:p>
    <w:p w14:paraId="2230F68E" w14:textId="77777777" w:rsidR="00F35E58" w:rsidRDefault="00F35E58" w:rsidP="00F35E58">
      <w:pPr>
        <w:pStyle w:val="ListParagraph"/>
        <w:numPr>
          <w:ilvl w:val="0"/>
          <w:numId w:val="53"/>
        </w:numPr>
      </w:pPr>
      <w:r>
        <w:t>Username – Username to access the device via SNMP.</w:t>
      </w:r>
    </w:p>
    <w:p w14:paraId="4B6F61AE" w14:textId="77777777" w:rsidR="00F35E58" w:rsidRDefault="00F35E58" w:rsidP="00F35E58">
      <w:pPr>
        <w:pStyle w:val="ListParagraph"/>
        <w:numPr>
          <w:ilvl w:val="0"/>
          <w:numId w:val="53"/>
        </w:numPr>
      </w:pPr>
      <w:r>
        <w:t>Password – Authentication Password for Username.</w:t>
      </w:r>
    </w:p>
    <w:p w14:paraId="0B031D9E" w14:textId="77777777" w:rsidR="00F35E58" w:rsidRDefault="00F35E58" w:rsidP="00F35E58">
      <w:pPr>
        <w:pStyle w:val="ListParagraph"/>
        <w:numPr>
          <w:ilvl w:val="0"/>
          <w:numId w:val="53"/>
        </w:numPr>
      </w:pPr>
      <w:r>
        <w:t>Priv Password – Privacy Password for Username.</w:t>
      </w:r>
    </w:p>
    <w:p w14:paraId="1193DBDE" w14:textId="77777777" w:rsidR="00F35E58" w:rsidRDefault="00F35E58" w:rsidP="00F35E58">
      <w:pPr>
        <w:pStyle w:val="ListParagraph"/>
        <w:numPr>
          <w:ilvl w:val="0"/>
          <w:numId w:val="53"/>
        </w:numPr>
      </w:pPr>
      <w:r>
        <w:t>Display Name – Short unique description of device (ex: ech-fx2, ech-5k).</w:t>
      </w:r>
    </w:p>
    <w:p w14:paraId="7066803A" w14:textId="77777777" w:rsidR="00F35E58" w:rsidRDefault="00F35E58" w:rsidP="00F35E58">
      <w:pPr>
        <w:pStyle w:val="ListParagraph"/>
        <w:numPr>
          <w:ilvl w:val="0"/>
          <w:numId w:val="53"/>
        </w:numPr>
      </w:pPr>
      <w:r>
        <w:t>Host – DNS resolvable name or IP address of host (ex: u00av01xms1).</w:t>
      </w:r>
    </w:p>
    <w:p w14:paraId="27523432" w14:textId="77777777" w:rsidR="00F35E58" w:rsidRDefault="00F35E58" w:rsidP="003667C7">
      <w:pPr>
        <w:pStyle w:val="Heading6"/>
      </w:pPr>
      <w:bookmarkStart w:id="647" w:name="_Toc101526165"/>
      <w:bookmarkStart w:id="648" w:name="_Toc138075945"/>
      <w:r>
        <w:t>Verify X11-Forwarding Enabled</w:t>
      </w:r>
      <w:bookmarkEnd w:id="647"/>
      <w:bookmarkEnd w:id="648"/>
    </w:p>
    <w:p w14:paraId="17A93736" w14:textId="61A1C1A3" w:rsidR="00F35E58" w:rsidRDefault="00F35E58" w:rsidP="00F35E58">
      <w:r>
        <w:t xml:space="preserve">To use this tool you must be able to open a window from the Logstash box. The easiest way to do this is by using mobaXterm which has an embedded X Server. When the data collector was installed, it set up the SSH daemon to allow X11 connections. Puppet was also disabled on the Logstash host to allow this change to remain during device configuration. To have the change automatically reverted, Puppet must be re-enabled upon completion of section </w:t>
      </w:r>
      <w:r>
        <w:fldChar w:fldCharType="begin"/>
      </w:r>
      <w:r>
        <w:instrText xml:space="preserve"> REF _Ref99366087 \r \h </w:instrText>
      </w:r>
      <w:r>
        <w:fldChar w:fldCharType="separate"/>
      </w:r>
      <w:r w:rsidR="00651143">
        <w:t>5.5.5.2.3.2</w:t>
      </w:r>
      <w:r>
        <w:fldChar w:fldCharType="end"/>
      </w:r>
      <w:r>
        <w:t>. To verify X11 is set up correctly, do the following:</w:t>
      </w:r>
    </w:p>
    <w:p w14:paraId="51B7CC50" w14:textId="77777777" w:rsidR="00F35E58" w:rsidRDefault="00F35E58" w:rsidP="00F35E58">
      <w:pPr>
        <w:pStyle w:val="ListParagraph"/>
        <w:numPr>
          <w:ilvl w:val="0"/>
          <w:numId w:val="51"/>
        </w:numPr>
      </w:pPr>
      <w:r>
        <w:t>Connect to the Logstash VM with a new mobaXterm session.</w:t>
      </w:r>
    </w:p>
    <w:p w14:paraId="1325EDA9" w14:textId="77777777" w:rsidR="00F35E58" w:rsidRDefault="00F35E58" w:rsidP="00F35E58">
      <w:pPr>
        <w:pStyle w:val="ListParagraph"/>
        <w:numPr>
          <w:ilvl w:val="0"/>
          <w:numId w:val="51"/>
        </w:numPr>
      </w:pPr>
      <w:r>
        <w:t xml:space="preserve">Verify X11-forwarding is enabled. There will be a green check box next to </w:t>
      </w:r>
      <w:r w:rsidRPr="002439E2">
        <w:rPr>
          <w:b/>
          <w:bCs/>
        </w:rPr>
        <w:t>X11-forwarding</w:t>
      </w:r>
      <w:r>
        <w:t>, as shown in the following figure.</w:t>
      </w:r>
    </w:p>
    <w:p w14:paraId="311B22A5" w14:textId="77777777" w:rsidR="00F35E58" w:rsidRDefault="00F35E58" w:rsidP="00F35E58">
      <w:pPr>
        <w:jc w:val="center"/>
      </w:pPr>
      <w:r>
        <w:rPr>
          <w:noProof/>
        </w:rPr>
        <w:drawing>
          <wp:inline distT="0" distB="0" distL="0" distR="0" wp14:anchorId="00D0BC40" wp14:editId="62D29321">
            <wp:extent cx="5490779" cy="128587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1744" cy="1290785"/>
                    </a:xfrm>
                    <a:prstGeom prst="rect">
                      <a:avLst/>
                    </a:prstGeom>
                  </pic:spPr>
                </pic:pic>
              </a:graphicData>
            </a:graphic>
          </wp:inline>
        </w:drawing>
      </w:r>
    </w:p>
    <w:p w14:paraId="790CDAE5" w14:textId="03DBF5C7" w:rsidR="00F35E58" w:rsidRDefault="00F35E58" w:rsidP="00F35E58">
      <w:pPr>
        <w:pStyle w:val="Caption"/>
      </w:pPr>
      <w:bookmarkStart w:id="649" w:name="_Toc101525762"/>
      <w:bookmarkStart w:id="650" w:name="_Toc135913042"/>
      <w:r>
        <w:t xml:space="preserve">Figure </w:t>
      </w:r>
      <w:fldSimple w:instr=" SEQ Figure \* ARABIC ">
        <w:r w:rsidR="00651143">
          <w:rPr>
            <w:noProof/>
          </w:rPr>
          <w:t>27</w:t>
        </w:r>
      </w:fldSimple>
      <w:r>
        <w:t xml:space="preserve"> X11 Forwarding Setup Successfully</w:t>
      </w:r>
      <w:bookmarkEnd w:id="649"/>
      <w:bookmarkEnd w:id="650"/>
    </w:p>
    <w:p w14:paraId="7D3683EA" w14:textId="77777777" w:rsidR="00F35E58" w:rsidRDefault="00F35E58" w:rsidP="00F35E58">
      <w:pPr>
        <w:pStyle w:val="ListParagraph"/>
        <w:ind w:left="0"/>
      </w:pPr>
      <w:r w:rsidRPr="00BA7832">
        <w:rPr>
          <w:b/>
          <w:bCs/>
        </w:rPr>
        <w:t>NOTE:</w:t>
      </w:r>
      <w:r>
        <w:t xml:space="preserve"> When Puppet is re-enabled, X11-forwarding will be automatically disabled. To run the configurator if this occurs you can manually enable X11-forwarding by executing the following steps.</w:t>
      </w:r>
    </w:p>
    <w:p w14:paraId="2F6FAA9C" w14:textId="77777777" w:rsidR="00F35E58" w:rsidRDefault="00F35E58" w:rsidP="00F35E58">
      <w:pPr>
        <w:pStyle w:val="ListParagraph"/>
        <w:numPr>
          <w:ilvl w:val="0"/>
          <w:numId w:val="58"/>
        </w:numPr>
        <w:spacing w:after="0"/>
      </w:pPr>
      <w:r>
        <w:t>Execute the following command:</w:t>
      </w:r>
    </w:p>
    <w:p w14:paraId="69F0ED39" w14:textId="77777777" w:rsidR="00F35E58" w:rsidRPr="00F225AB" w:rsidRDefault="00F35E58" w:rsidP="00F35E58">
      <w:pPr>
        <w:pStyle w:val="ListParagraph"/>
        <w:rPr>
          <w:rFonts w:ascii="Courier New" w:hAnsi="Courier New" w:cs="Courier New"/>
          <w:sz w:val="20"/>
          <w:szCs w:val="20"/>
        </w:rPr>
      </w:pPr>
      <w:r>
        <w:rPr>
          <w:rFonts w:ascii="Courier New" w:hAnsi="Courier New" w:cs="Courier New"/>
          <w:sz w:val="20"/>
          <w:szCs w:val="20"/>
        </w:rPr>
        <w:t xml:space="preserve"># </w:t>
      </w:r>
      <w:r w:rsidRPr="00F225AB">
        <w:rPr>
          <w:rFonts w:ascii="Courier New" w:hAnsi="Courier New" w:cs="Courier New"/>
          <w:sz w:val="20"/>
          <w:szCs w:val="20"/>
        </w:rPr>
        <w:t>sed -i 's/X11Forwarding no/X11Forwarding yes/g' /etc/ssh/sshd_config</w:t>
      </w:r>
    </w:p>
    <w:p w14:paraId="5AC999A5" w14:textId="77777777" w:rsidR="00F35E58" w:rsidRPr="00F225AB" w:rsidRDefault="00F35E58" w:rsidP="00F35E58">
      <w:pPr>
        <w:pStyle w:val="ListParagraph"/>
        <w:numPr>
          <w:ilvl w:val="0"/>
          <w:numId w:val="58"/>
        </w:numPr>
        <w:rPr>
          <w:rFonts w:ascii="Courier New" w:hAnsi="Courier New" w:cs="Courier New"/>
          <w:sz w:val="20"/>
          <w:szCs w:val="20"/>
        </w:rPr>
      </w:pPr>
      <w:r>
        <w:rPr>
          <w:rFonts w:ascii="Courier New" w:hAnsi="Courier New" w:cs="Courier New"/>
          <w:sz w:val="20"/>
          <w:szCs w:val="20"/>
        </w:rPr>
        <w:t xml:space="preserve"># </w:t>
      </w:r>
      <w:r w:rsidRPr="00F225AB">
        <w:rPr>
          <w:rFonts w:ascii="Courier New" w:hAnsi="Courier New" w:cs="Courier New"/>
          <w:sz w:val="20"/>
          <w:szCs w:val="20"/>
        </w:rPr>
        <w:t>systemctl restart sshd</w:t>
      </w:r>
    </w:p>
    <w:p w14:paraId="0318250A" w14:textId="77777777" w:rsidR="00F35E58" w:rsidRDefault="00F35E58" w:rsidP="00F35E58">
      <w:pPr>
        <w:pStyle w:val="ListParagraph"/>
        <w:numPr>
          <w:ilvl w:val="0"/>
          <w:numId w:val="58"/>
        </w:numPr>
      </w:pPr>
      <w:r>
        <w:t>Retry the previous test to verify X11 forwarding is set up correctly.</w:t>
      </w:r>
    </w:p>
    <w:p w14:paraId="505198CB" w14:textId="77777777" w:rsidR="00F35E58" w:rsidRDefault="00F35E58" w:rsidP="00F35E58">
      <w:pPr>
        <w:rPr>
          <w:b/>
          <w:bCs/>
        </w:rPr>
      </w:pPr>
      <w:r w:rsidRPr="00BA7832">
        <w:rPr>
          <w:b/>
          <w:bCs/>
        </w:rPr>
        <w:t>NOTE:</w:t>
      </w:r>
      <w:r>
        <w:rPr>
          <w:b/>
          <w:bCs/>
        </w:rPr>
        <w:t xml:space="preserve"> if the steps above are still not getting X11-fowarding enabled one last thing to try is to ensure the AdressFamily setting is correct.</w:t>
      </w:r>
    </w:p>
    <w:p w14:paraId="655F8B5F" w14:textId="77777777" w:rsidR="00F35E58" w:rsidRDefault="00F35E58" w:rsidP="00F35E58">
      <w:pPr>
        <w:pStyle w:val="ListParagraph"/>
        <w:numPr>
          <w:ilvl w:val="0"/>
          <w:numId w:val="59"/>
        </w:numPr>
      </w:pPr>
      <w:r>
        <w:t># cd /etc/ssh</w:t>
      </w:r>
    </w:p>
    <w:p w14:paraId="1D72B460" w14:textId="77777777" w:rsidR="00F35E58" w:rsidRDefault="00F35E58" w:rsidP="00F35E58">
      <w:pPr>
        <w:pStyle w:val="ListParagraph"/>
        <w:numPr>
          <w:ilvl w:val="0"/>
          <w:numId w:val="59"/>
        </w:numPr>
      </w:pPr>
      <w:r>
        <w:t># vi sshd_config</w:t>
      </w:r>
    </w:p>
    <w:p w14:paraId="547E79D3" w14:textId="77777777" w:rsidR="00F35E58" w:rsidRDefault="00F35E58" w:rsidP="00F35E58">
      <w:pPr>
        <w:pStyle w:val="ListParagraph"/>
        <w:numPr>
          <w:ilvl w:val="0"/>
          <w:numId w:val="59"/>
        </w:numPr>
      </w:pPr>
      <w:r>
        <w:t>look for the line setting for “AddressFamily”.  If it is comment out, then uncomment and verify it is set to “inet”</w:t>
      </w:r>
    </w:p>
    <w:p w14:paraId="13148147" w14:textId="77777777" w:rsidR="00F35E58" w:rsidRDefault="00F35E58" w:rsidP="00F35E58">
      <w:pPr>
        <w:ind w:left="720"/>
      </w:pPr>
      <w:r>
        <w:lastRenderedPageBreak/>
        <w:t>Should be:  AddressFamily inet</w:t>
      </w:r>
    </w:p>
    <w:p w14:paraId="14B02A4E" w14:textId="77777777" w:rsidR="00F35E58" w:rsidRDefault="00F35E58" w:rsidP="00F35E58">
      <w:pPr>
        <w:pStyle w:val="ListParagraph"/>
        <w:numPr>
          <w:ilvl w:val="0"/>
          <w:numId w:val="59"/>
        </w:numPr>
      </w:pPr>
      <w:r>
        <w:t>Save changes (:wq)</w:t>
      </w:r>
    </w:p>
    <w:p w14:paraId="4553BDF0" w14:textId="77777777" w:rsidR="00F35E58" w:rsidRDefault="00F35E58" w:rsidP="00F35E58">
      <w:pPr>
        <w:pStyle w:val="ListParagraph"/>
        <w:numPr>
          <w:ilvl w:val="0"/>
          <w:numId w:val="59"/>
        </w:numPr>
      </w:pPr>
      <w:r>
        <w:t># systemctl restart sshd</w:t>
      </w:r>
    </w:p>
    <w:p w14:paraId="38AA8498" w14:textId="77777777" w:rsidR="00F35E58" w:rsidRDefault="00F35E58" w:rsidP="00F35E58">
      <w:pPr>
        <w:pStyle w:val="ListParagraph"/>
        <w:numPr>
          <w:ilvl w:val="0"/>
          <w:numId w:val="59"/>
        </w:numPr>
      </w:pPr>
      <w:r>
        <w:t>Retry the previous test to verify X11 forwarding is setup correctly.</w:t>
      </w:r>
    </w:p>
    <w:p w14:paraId="00AD7DFC" w14:textId="77777777" w:rsidR="00F35E58" w:rsidRDefault="00F35E58" w:rsidP="00F35E58">
      <w:pPr>
        <w:spacing w:after="0"/>
        <w:ind w:left="360"/>
      </w:pPr>
      <w:r w:rsidRPr="00F225AB">
        <w:rPr>
          <w:b/>
          <w:bCs/>
          <w:color w:val="C00000"/>
        </w:rPr>
        <w:t>IMPORTANT:</w:t>
      </w:r>
      <w:r>
        <w:t xml:space="preserve"> If you cannot get X11-forwarding enabled, </w:t>
      </w:r>
      <w:r w:rsidRPr="00F225AB">
        <w:rPr>
          <w:b/>
          <w:bCs/>
          <w:color w:val="C00000"/>
        </w:rPr>
        <w:t>STOP</w:t>
      </w:r>
      <w:r w:rsidRPr="00F225AB">
        <w:t>,</w:t>
      </w:r>
      <w:r>
        <w:rPr>
          <w:color w:val="FF0000"/>
        </w:rPr>
        <w:t xml:space="preserve"> </w:t>
      </w:r>
      <w:r>
        <w:t>and consult a Linux SME for help.</w:t>
      </w:r>
    </w:p>
    <w:p w14:paraId="1AC6D9F5" w14:textId="77777777" w:rsidR="00F35E58" w:rsidRDefault="00F35E58" w:rsidP="003667C7">
      <w:pPr>
        <w:pStyle w:val="Heading6"/>
      </w:pPr>
      <w:bookmarkStart w:id="651" w:name="_Toc101526166"/>
      <w:bookmarkStart w:id="652" w:name="_Toc138075946"/>
      <w:r>
        <w:t>Create Collector Configuration</w:t>
      </w:r>
      <w:bookmarkEnd w:id="651"/>
      <w:bookmarkEnd w:id="652"/>
    </w:p>
    <w:p w14:paraId="59A44254" w14:textId="77777777" w:rsidR="00F35E58" w:rsidRPr="005C6A88" w:rsidRDefault="00F35E58" w:rsidP="00F35E58">
      <w:r w:rsidRPr="007251A5">
        <w:rPr>
          <w:b/>
          <w:bCs/>
        </w:rPr>
        <w:t>NOTE:</w:t>
      </w:r>
      <w:r>
        <w:t xml:space="preserve"> The previous step must be successful to continue. The GUI will not display if X11-forwarding is not enabled on the Logstash VM.</w:t>
      </w:r>
    </w:p>
    <w:p w14:paraId="0D9169F2" w14:textId="77777777" w:rsidR="00F35E58" w:rsidRDefault="00F35E58" w:rsidP="00F35E58">
      <w:pPr>
        <w:pStyle w:val="ListParagraph"/>
        <w:keepNext/>
        <w:numPr>
          <w:ilvl w:val="0"/>
          <w:numId w:val="50"/>
        </w:numPr>
        <w:spacing w:after="120"/>
      </w:pPr>
      <w:r>
        <w:t>Log in to the Logstash VM with your .adm account and list the xauth cookies.</w:t>
      </w:r>
    </w:p>
    <w:p w14:paraId="1E9A2768" w14:textId="77777777" w:rsidR="00F35E58" w:rsidRDefault="00F35E58" w:rsidP="00F35E58">
      <w:pPr>
        <w:spacing w:after="120"/>
        <w:ind w:left="720" w:firstLine="720"/>
        <w:rPr>
          <w:rFonts w:ascii="Courier New" w:hAnsi="Courier New" w:cs="Courier New"/>
          <w:sz w:val="20"/>
          <w:szCs w:val="20"/>
        </w:rPr>
      </w:pPr>
      <w:r w:rsidRPr="007E56D8">
        <w:rPr>
          <w:rFonts w:ascii="Courier New" w:hAnsi="Courier New" w:cs="Courier New"/>
          <w:sz w:val="20"/>
          <w:szCs w:val="20"/>
        </w:rPr>
        <w:t xml:space="preserve">xauth list </w:t>
      </w:r>
    </w:p>
    <w:p w14:paraId="1AE686FE" w14:textId="77777777" w:rsidR="00F35E58" w:rsidRDefault="00F35E58" w:rsidP="00F35E58">
      <w:pPr>
        <w:ind w:left="720"/>
      </w:pPr>
      <w:r w:rsidRPr="00C50482">
        <w:t>You may see multiple cookies if X11-forwarding is enabled on other hosts. Take note of the</w:t>
      </w:r>
      <w:r>
        <w:t xml:space="preserve"> cookie for this host; you will see the ls01 host name at the beginning.</w:t>
      </w:r>
    </w:p>
    <w:p w14:paraId="18D57952" w14:textId="77777777" w:rsidR="00F35E58" w:rsidRDefault="00F35E58" w:rsidP="00F35E58">
      <w:pPr>
        <w:ind w:left="720"/>
      </w:pPr>
      <w:r w:rsidRPr="00EA11F9">
        <w:rPr>
          <w:b/>
          <w:bCs/>
        </w:rPr>
        <w:t>NOTE:</w:t>
      </w:r>
      <w:r w:rsidRPr="00C50482">
        <w:t xml:space="preserve">  If there are multiple entries for the ls01 host the last entry is most likely the one you will use</w:t>
      </w:r>
      <w:r>
        <w:t>.</w:t>
      </w:r>
      <w:r w:rsidRPr="00C50482">
        <w:t xml:space="preserve"> </w:t>
      </w:r>
      <w:r>
        <w:t>T</w:t>
      </w:r>
      <w:r w:rsidRPr="00C50482">
        <w:t>o make sure</w:t>
      </w:r>
      <w:r>
        <w:t>,</w:t>
      </w:r>
      <w:r w:rsidRPr="00C50482">
        <w:t xml:space="preserve"> execute </w:t>
      </w:r>
      <w:r w:rsidRPr="009974D5">
        <w:rPr>
          <w:b/>
          <w:bCs/>
        </w:rPr>
        <w:t>echo $DISPLAY</w:t>
      </w:r>
      <w:r w:rsidRPr="00C50482">
        <w:t xml:space="preserve"> to get the correct number of the display for your SSH session. Use the cookie line that has both </w:t>
      </w:r>
      <w:r w:rsidRPr="009974D5">
        <w:rPr>
          <w:b/>
          <w:bCs/>
        </w:rPr>
        <w:t>ls01</w:t>
      </w:r>
      <w:r w:rsidRPr="00C50482">
        <w:t xml:space="preserve"> and the display number.</w:t>
      </w:r>
    </w:p>
    <w:p w14:paraId="509BF75C" w14:textId="77777777" w:rsidR="00F35E58" w:rsidRDefault="00F35E58" w:rsidP="00F35E58">
      <w:pPr>
        <w:jc w:val="center"/>
      </w:pPr>
      <w:r>
        <w:rPr>
          <w:noProof/>
        </w:rPr>
        <w:drawing>
          <wp:inline distT="0" distB="0" distL="0" distR="0" wp14:anchorId="43633573" wp14:editId="500667A0">
            <wp:extent cx="5524500" cy="6563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au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58685" cy="660390"/>
                    </a:xfrm>
                    <a:prstGeom prst="rect">
                      <a:avLst/>
                    </a:prstGeom>
                  </pic:spPr>
                </pic:pic>
              </a:graphicData>
            </a:graphic>
          </wp:inline>
        </w:drawing>
      </w:r>
    </w:p>
    <w:p w14:paraId="0A6D6396" w14:textId="7F1BA852" w:rsidR="00F35E58" w:rsidRDefault="00F35E58" w:rsidP="00F35E58">
      <w:pPr>
        <w:pStyle w:val="Caption"/>
      </w:pPr>
      <w:bookmarkStart w:id="653" w:name="_Toc101525763"/>
      <w:bookmarkStart w:id="654" w:name="_Toc135913043"/>
      <w:r>
        <w:t xml:space="preserve">Figure </w:t>
      </w:r>
      <w:fldSimple w:instr=" SEQ Figure \* ARABIC ">
        <w:r w:rsidR="00651143">
          <w:rPr>
            <w:noProof/>
          </w:rPr>
          <w:t>28</w:t>
        </w:r>
      </w:fldSimple>
      <w:r>
        <w:t xml:space="preserve"> xauth list example with logstash host</w:t>
      </w:r>
      <w:bookmarkEnd w:id="653"/>
      <w:bookmarkEnd w:id="654"/>
    </w:p>
    <w:p w14:paraId="219218D5" w14:textId="77777777" w:rsidR="00F35E58" w:rsidRPr="007251A5" w:rsidRDefault="00F35E58" w:rsidP="00F35E58">
      <w:pPr>
        <w:pStyle w:val="ListParagraph"/>
        <w:numPr>
          <w:ilvl w:val="0"/>
          <w:numId w:val="50"/>
        </w:numPr>
        <w:spacing w:after="0"/>
        <w:rPr>
          <w:rFonts w:ascii="Courier New" w:hAnsi="Courier New" w:cs="Courier New"/>
          <w:sz w:val="20"/>
          <w:szCs w:val="20"/>
        </w:rPr>
      </w:pPr>
      <w:r>
        <w:t xml:space="preserve">Sudo to become root. </w:t>
      </w:r>
    </w:p>
    <w:p w14:paraId="7CCF64B7" w14:textId="77777777" w:rsidR="00F35E58" w:rsidRPr="009974D5" w:rsidRDefault="00F35E58" w:rsidP="00F35E58">
      <w:pPr>
        <w:pStyle w:val="ListParagraph"/>
        <w:rPr>
          <w:rFonts w:ascii="Courier New" w:hAnsi="Courier New" w:cs="Courier New"/>
          <w:sz w:val="20"/>
          <w:szCs w:val="20"/>
        </w:rPr>
      </w:pPr>
      <w:r w:rsidRPr="00C206E1">
        <w:rPr>
          <w:rFonts w:ascii="Courier New" w:hAnsi="Courier New" w:cs="Courier New"/>
          <w:sz w:val="20"/>
          <w:szCs w:val="20"/>
        </w:rPr>
        <w:t># sudo su</w:t>
      </w:r>
    </w:p>
    <w:p w14:paraId="3B57A94E" w14:textId="77777777" w:rsidR="00F35E58" w:rsidRPr="007251A5" w:rsidRDefault="00F35E58" w:rsidP="00F35E58">
      <w:pPr>
        <w:pStyle w:val="ListParagraph"/>
        <w:numPr>
          <w:ilvl w:val="0"/>
          <w:numId w:val="50"/>
        </w:numPr>
        <w:rPr>
          <w:rFonts w:ascii="Courier New" w:hAnsi="Courier New" w:cs="Courier New"/>
          <w:sz w:val="20"/>
          <w:szCs w:val="20"/>
        </w:rPr>
      </w:pPr>
      <w:r>
        <w:t>Copy the xauth cookie and add it to the roots xauth cookies.</w:t>
      </w:r>
    </w:p>
    <w:p w14:paraId="2D06F3AC" w14:textId="77777777" w:rsidR="00F35E58" w:rsidRPr="009974D5" w:rsidRDefault="00F35E58" w:rsidP="00F35E58">
      <w:pPr>
        <w:pStyle w:val="ListParagraph"/>
        <w:spacing w:after="120"/>
        <w:contextualSpacing w:val="0"/>
        <w:rPr>
          <w:rFonts w:ascii="Courier New" w:hAnsi="Courier New" w:cs="Courier New"/>
          <w:sz w:val="20"/>
          <w:szCs w:val="20"/>
        </w:rPr>
      </w:pPr>
      <w:r w:rsidRPr="007251A5">
        <w:rPr>
          <w:rFonts w:ascii="Courier New" w:hAnsi="Courier New" w:cs="Courier New"/>
          <w:sz w:val="20"/>
          <w:szCs w:val="20"/>
        </w:rPr>
        <w:t># xauth add &lt;cookie&gt;</w:t>
      </w:r>
    </w:p>
    <w:p w14:paraId="7EBEDB42" w14:textId="77777777" w:rsidR="00F35E58" w:rsidRDefault="00F35E58" w:rsidP="00F35E58">
      <w:pPr>
        <w:pStyle w:val="ListParagraph"/>
      </w:pPr>
      <w:r>
        <w:t>Example:</w:t>
      </w:r>
    </w:p>
    <w:p w14:paraId="7AEE61A4" w14:textId="77777777" w:rsidR="00F35E58" w:rsidRDefault="00F35E58" w:rsidP="00F35E58">
      <w:pPr>
        <w:jc w:val="center"/>
      </w:pPr>
      <w:r>
        <w:rPr>
          <w:noProof/>
        </w:rPr>
        <w:drawing>
          <wp:inline distT="0" distB="0" distL="0" distR="0" wp14:anchorId="20C23FB7" wp14:editId="57131A1C">
            <wp:extent cx="5612130" cy="805180"/>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805180"/>
                    </a:xfrm>
                    <a:prstGeom prst="rect">
                      <a:avLst/>
                    </a:prstGeom>
                  </pic:spPr>
                </pic:pic>
              </a:graphicData>
            </a:graphic>
          </wp:inline>
        </w:drawing>
      </w:r>
    </w:p>
    <w:p w14:paraId="2624DBB9" w14:textId="22119903" w:rsidR="00F35E58" w:rsidRPr="00AA68AA" w:rsidRDefault="00F35E58" w:rsidP="00F35E58">
      <w:pPr>
        <w:pStyle w:val="Caption"/>
      </w:pPr>
      <w:bookmarkStart w:id="655" w:name="_Toc101525764"/>
      <w:bookmarkStart w:id="656" w:name="_Toc135913044"/>
      <w:r>
        <w:t xml:space="preserve">Figure </w:t>
      </w:r>
      <w:fldSimple w:instr=" SEQ Figure \* ARABIC ">
        <w:r w:rsidR="00651143">
          <w:rPr>
            <w:noProof/>
          </w:rPr>
          <w:t>29</w:t>
        </w:r>
      </w:fldSimple>
      <w:r>
        <w:t xml:space="preserve"> </w:t>
      </w:r>
      <w:r w:rsidRPr="00173559">
        <w:t>xauth add &lt;cookie&gt;</w:t>
      </w:r>
      <w:bookmarkEnd w:id="655"/>
      <w:bookmarkEnd w:id="656"/>
    </w:p>
    <w:p w14:paraId="6F0E0785" w14:textId="77777777" w:rsidR="00F35E58" w:rsidRPr="00E12785" w:rsidRDefault="00F35E58" w:rsidP="00F35E58">
      <w:pPr>
        <w:pStyle w:val="ListParagraph"/>
        <w:numPr>
          <w:ilvl w:val="0"/>
          <w:numId w:val="50"/>
        </w:numPr>
        <w:rPr>
          <w:rFonts w:ascii="Courier New" w:hAnsi="Courier New" w:cs="Courier New"/>
          <w:sz w:val="20"/>
          <w:szCs w:val="20"/>
        </w:rPr>
      </w:pPr>
      <w:r>
        <w:t xml:space="preserve"> Run the configurator GUI.</w:t>
      </w:r>
    </w:p>
    <w:p w14:paraId="084365D1" w14:textId="77777777" w:rsidR="00F35E58" w:rsidRDefault="00F35E58" w:rsidP="00F35E58">
      <w:pPr>
        <w:pStyle w:val="ListParagraph"/>
        <w:rPr>
          <w:rFonts w:ascii="Courier New" w:hAnsi="Courier New" w:cs="Courier New"/>
          <w:sz w:val="20"/>
          <w:szCs w:val="20"/>
        </w:rPr>
      </w:pPr>
      <w:r w:rsidRPr="007251A5">
        <w:rPr>
          <w:rFonts w:ascii="Courier New" w:hAnsi="Courier New" w:cs="Courier New"/>
          <w:sz w:val="20"/>
          <w:szCs w:val="20"/>
        </w:rPr>
        <w:t># cd /etc/logstash/scripts</w:t>
      </w:r>
    </w:p>
    <w:p w14:paraId="1CA5B701" w14:textId="77777777" w:rsidR="00F35E58" w:rsidRPr="007251A5" w:rsidRDefault="00F35E58" w:rsidP="00F35E58">
      <w:pPr>
        <w:pStyle w:val="ListParagraph"/>
        <w:rPr>
          <w:rFonts w:ascii="Courier New" w:hAnsi="Courier New" w:cs="Courier New"/>
          <w:sz w:val="20"/>
          <w:szCs w:val="20"/>
        </w:rPr>
      </w:pPr>
      <w:r>
        <w:rPr>
          <w:rFonts w:ascii="Courier New" w:hAnsi="Courier New" w:cs="Courier New"/>
          <w:sz w:val="20"/>
          <w:szCs w:val="20"/>
        </w:rPr>
        <w:t># . ./venv/bin/activate</w:t>
      </w:r>
    </w:p>
    <w:p w14:paraId="1C6A5E0F" w14:textId="77777777" w:rsidR="00F35E58" w:rsidRPr="007251A5" w:rsidRDefault="00F35E58" w:rsidP="00F35E58">
      <w:pPr>
        <w:pStyle w:val="ListParagraph"/>
        <w:rPr>
          <w:rFonts w:ascii="Courier New" w:hAnsi="Courier New" w:cs="Courier New"/>
          <w:sz w:val="20"/>
          <w:szCs w:val="20"/>
        </w:rPr>
      </w:pPr>
      <w:r w:rsidRPr="007251A5">
        <w:rPr>
          <w:rFonts w:ascii="Courier New" w:hAnsi="Courier New" w:cs="Courier New"/>
          <w:sz w:val="20"/>
          <w:szCs w:val="20"/>
        </w:rPr>
        <w:t># python ./configurator</w:t>
      </w:r>
      <w:r>
        <w:rPr>
          <w:rFonts w:ascii="Courier New" w:hAnsi="Courier New" w:cs="Courier New"/>
          <w:sz w:val="20"/>
          <w:szCs w:val="20"/>
        </w:rPr>
        <w:t>.py</w:t>
      </w:r>
    </w:p>
    <w:p w14:paraId="37A71DDF" w14:textId="77777777" w:rsidR="00F35E58" w:rsidRPr="00E12785" w:rsidRDefault="00F35E58" w:rsidP="00F35E58">
      <w:pPr>
        <w:pStyle w:val="ListParagraph"/>
        <w:rPr>
          <w:rFonts w:ascii="Courier New" w:hAnsi="Courier New" w:cs="Courier New"/>
          <w:sz w:val="20"/>
          <w:szCs w:val="20"/>
        </w:rPr>
      </w:pPr>
    </w:p>
    <w:p w14:paraId="2131C53C" w14:textId="77777777" w:rsidR="00F35E58" w:rsidRPr="00E12785" w:rsidRDefault="00F35E58" w:rsidP="00F35E58">
      <w:pPr>
        <w:pStyle w:val="ListParagraph"/>
        <w:keepNext/>
        <w:numPr>
          <w:ilvl w:val="0"/>
          <w:numId w:val="50"/>
        </w:numPr>
        <w:rPr>
          <w:rFonts w:ascii="Courier New" w:hAnsi="Courier New" w:cs="Courier New"/>
          <w:sz w:val="20"/>
          <w:szCs w:val="20"/>
        </w:rPr>
      </w:pPr>
      <w:r>
        <w:t xml:space="preserve">The device configuration window, </w:t>
      </w:r>
      <w:r w:rsidRPr="00E12785">
        <w:rPr>
          <w:b/>
          <w:bCs/>
        </w:rPr>
        <w:t>The Configurator</w:t>
      </w:r>
      <w:r>
        <w:t>, displays.</w:t>
      </w:r>
    </w:p>
    <w:p w14:paraId="0D6864BE" w14:textId="77777777" w:rsidR="00F35E58" w:rsidRDefault="00F35E58" w:rsidP="00F35E58">
      <w:pPr>
        <w:pStyle w:val="ListParagraph"/>
        <w:keepNext/>
      </w:pPr>
      <w:r w:rsidRPr="0058401E">
        <w:rPr>
          <w:b/>
          <w:bCs/>
        </w:rPr>
        <w:t>NOTE:</w:t>
      </w:r>
      <w:r>
        <w:t xml:space="preserve"> If the window does not come to the foreground, look for an icon in the taskbar.</w:t>
      </w:r>
    </w:p>
    <w:p w14:paraId="78ED8D9C" w14:textId="77777777" w:rsidR="00F35E58" w:rsidRDefault="00F35E58" w:rsidP="00F35E58">
      <w:pPr>
        <w:jc w:val="center"/>
      </w:pPr>
      <w:r>
        <w:rPr>
          <w:noProof/>
        </w:rPr>
        <w:drawing>
          <wp:inline distT="0" distB="0" distL="0" distR="0" wp14:anchorId="12DD7AB8" wp14:editId="55B99073">
            <wp:extent cx="4038600" cy="2964661"/>
            <wp:effectExtent l="0" t="0" r="0" b="762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76"/>
                    <a:stretch>
                      <a:fillRect/>
                    </a:stretch>
                  </pic:blipFill>
                  <pic:spPr>
                    <a:xfrm>
                      <a:off x="0" y="0"/>
                      <a:ext cx="4084093" cy="2998056"/>
                    </a:xfrm>
                    <a:prstGeom prst="rect">
                      <a:avLst/>
                    </a:prstGeom>
                  </pic:spPr>
                </pic:pic>
              </a:graphicData>
            </a:graphic>
          </wp:inline>
        </w:drawing>
      </w:r>
    </w:p>
    <w:p w14:paraId="4C5E898A" w14:textId="3807C4EF" w:rsidR="00F35E58" w:rsidRDefault="00F35E58" w:rsidP="00F35E58">
      <w:pPr>
        <w:pStyle w:val="Caption"/>
      </w:pPr>
      <w:bookmarkStart w:id="657" w:name="_Toc101525765"/>
      <w:bookmarkStart w:id="658" w:name="_Toc135913045"/>
      <w:r>
        <w:t xml:space="preserve">Figure </w:t>
      </w:r>
      <w:fldSimple w:instr=" SEQ Figure \* ARABIC ">
        <w:r w:rsidR="00651143">
          <w:rPr>
            <w:noProof/>
          </w:rPr>
          <w:t>30</w:t>
        </w:r>
      </w:fldSimple>
      <w:r>
        <w:t xml:space="preserve"> Device Configuration GUI</w:t>
      </w:r>
      <w:bookmarkEnd w:id="657"/>
      <w:bookmarkEnd w:id="658"/>
    </w:p>
    <w:p w14:paraId="61CF5450" w14:textId="77777777" w:rsidR="00F35E58" w:rsidRPr="00111235" w:rsidRDefault="00F35E58" w:rsidP="00F35E58">
      <w:pPr>
        <w:ind w:left="720"/>
      </w:pPr>
      <w:r w:rsidRPr="00332230">
        <w:rPr>
          <w:b/>
        </w:rPr>
        <w:t>NOTE:</w:t>
      </w:r>
      <w:r>
        <w:t xml:space="preserve"> If the data collector was already installed on a previous version the devices that are currently set up for monitoring will be displayed. If there are no updates to be made, verify that all devices to be monitored are listed and exit. If this is the initial configuration or edits need to be made, continue with this section.</w:t>
      </w:r>
    </w:p>
    <w:p w14:paraId="69E27174" w14:textId="77777777" w:rsidR="00F35E58" w:rsidRDefault="00F35E58" w:rsidP="00F35E58">
      <w:pPr>
        <w:pStyle w:val="ListParagraph"/>
        <w:numPr>
          <w:ilvl w:val="0"/>
          <w:numId w:val="50"/>
        </w:numPr>
        <w:rPr>
          <w:rFonts w:cs="Times New Roman"/>
        </w:rPr>
      </w:pPr>
      <w:r>
        <w:rPr>
          <w:rFonts w:cs="Times New Roman"/>
        </w:rPr>
        <w:t xml:space="preserve">Configure devices one at a time until you have added all devices to monitor for the site. </w:t>
      </w:r>
    </w:p>
    <w:p w14:paraId="2F275AAA" w14:textId="77777777" w:rsidR="00F35E58" w:rsidRDefault="00F35E58" w:rsidP="00F35E58">
      <w:pPr>
        <w:pStyle w:val="ListParagraph"/>
        <w:keepNext/>
        <w:numPr>
          <w:ilvl w:val="0"/>
          <w:numId w:val="50"/>
        </w:numPr>
        <w:rPr>
          <w:rFonts w:cs="Times New Roman"/>
        </w:rPr>
      </w:pPr>
      <w:r>
        <w:rPr>
          <w:rFonts w:cs="Times New Roman"/>
        </w:rPr>
        <w:lastRenderedPageBreak/>
        <w:t xml:space="preserve">Select a device from the </w:t>
      </w:r>
      <w:r w:rsidRPr="00C86CCD">
        <w:rPr>
          <w:rFonts w:cs="Times New Roman"/>
          <w:b/>
        </w:rPr>
        <w:t>Select the Device</w:t>
      </w:r>
      <w:r>
        <w:rPr>
          <w:rFonts w:cs="Times New Roman"/>
        </w:rPr>
        <w:t xml:space="preserve"> menu and click </w:t>
      </w:r>
      <w:r w:rsidRPr="002439E2">
        <w:rPr>
          <w:rFonts w:cs="Times New Roman"/>
          <w:b/>
          <w:bCs/>
        </w:rPr>
        <w:t>G</w:t>
      </w:r>
      <w:r>
        <w:rPr>
          <w:rFonts w:cs="Times New Roman"/>
          <w:b/>
          <w:bCs/>
        </w:rPr>
        <w:t>o</w:t>
      </w:r>
      <w:r>
        <w:rPr>
          <w:rFonts w:cs="Times New Roman"/>
        </w:rPr>
        <w:t>.</w:t>
      </w:r>
    </w:p>
    <w:p w14:paraId="13CDF856" w14:textId="77777777" w:rsidR="00F35E58" w:rsidRPr="007061B0" w:rsidRDefault="00F35E58" w:rsidP="00F35E58">
      <w:pPr>
        <w:pStyle w:val="ListParagraph"/>
        <w:keepNext/>
        <w:rPr>
          <w:rFonts w:cs="Times New Roman"/>
        </w:rPr>
      </w:pPr>
      <w:r w:rsidRPr="007251A5">
        <w:rPr>
          <w:rFonts w:cs="Times New Roman"/>
          <w:b/>
        </w:rPr>
        <w:t>NOTE:</w:t>
      </w:r>
      <w:r>
        <w:rPr>
          <w:rFonts w:cs="Times New Roman"/>
        </w:rPr>
        <w:t xml:space="preserve"> You must select the device type again for every new device.</w:t>
      </w:r>
    </w:p>
    <w:p w14:paraId="5FBCC725" w14:textId="77777777" w:rsidR="00F35E58" w:rsidRDefault="00F35E58" w:rsidP="00F35E58">
      <w:pPr>
        <w:jc w:val="center"/>
      </w:pPr>
      <w:r>
        <w:rPr>
          <w:noProof/>
        </w:rPr>
        <w:drawing>
          <wp:inline distT="0" distB="0" distL="0" distR="0" wp14:anchorId="4AE7810A" wp14:editId="2E4E40BD">
            <wp:extent cx="3864634" cy="2832414"/>
            <wp:effectExtent l="0" t="0" r="2540" b="6350"/>
            <wp:docPr id="61" name="Picture 61" descr="Graphical user interface,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aterfall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80170" cy="2843800"/>
                    </a:xfrm>
                    <a:prstGeom prst="rect">
                      <a:avLst/>
                    </a:prstGeom>
                  </pic:spPr>
                </pic:pic>
              </a:graphicData>
            </a:graphic>
          </wp:inline>
        </w:drawing>
      </w:r>
    </w:p>
    <w:p w14:paraId="6830B05A" w14:textId="72D84D74" w:rsidR="00F35E58" w:rsidRDefault="00F35E58" w:rsidP="00F35E58">
      <w:pPr>
        <w:pStyle w:val="Caption"/>
        <w:rPr>
          <w:rFonts w:cs="Times New Roman"/>
        </w:rPr>
      </w:pPr>
      <w:r>
        <w:t xml:space="preserve">       </w:t>
      </w:r>
      <w:bookmarkStart w:id="659" w:name="_Toc101525766"/>
      <w:bookmarkStart w:id="660" w:name="_Toc135913046"/>
      <w:r>
        <w:t xml:space="preserve">Figure </w:t>
      </w:r>
      <w:fldSimple w:instr=" SEQ Figure \* ARABIC ">
        <w:r w:rsidR="00651143">
          <w:rPr>
            <w:noProof/>
          </w:rPr>
          <w:t>31</w:t>
        </w:r>
      </w:fldSimple>
      <w:r>
        <w:t xml:space="preserve"> Select Device to Configure</w:t>
      </w:r>
      <w:bookmarkEnd w:id="659"/>
      <w:bookmarkEnd w:id="660"/>
    </w:p>
    <w:p w14:paraId="2EEA6BB3" w14:textId="77777777" w:rsidR="00F35E58" w:rsidRDefault="00F35E58" w:rsidP="00F35E58">
      <w:pPr>
        <w:pStyle w:val="ListParagraph"/>
        <w:numPr>
          <w:ilvl w:val="0"/>
          <w:numId w:val="50"/>
        </w:numPr>
        <w:rPr>
          <w:rFonts w:cs="Times New Roman"/>
        </w:rPr>
      </w:pPr>
      <w:r>
        <w:rPr>
          <w:rFonts w:cs="Times New Roman"/>
        </w:rPr>
        <w:t xml:space="preserve">Fill in the fields with the required information to monitor the device. Click </w:t>
      </w:r>
      <w:r w:rsidRPr="00C86CCD">
        <w:rPr>
          <w:rFonts w:cs="Times New Roman"/>
          <w:b/>
        </w:rPr>
        <w:t>Configure</w:t>
      </w:r>
      <w:r>
        <w:rPr>
          <w:rFonts w:cs="Times New Roman"/>
        </w:rPr>
        <w:t>.</w:t>
      </w:r>
    </w:p>
    <w:p w14:paraId="7232874B" w14:textId="77777777" w:rsidR="00F35E58" w:rsidRDefault="00F35E58" w:rsidP="00F35E58">
      <w:pPr>
        <w:jc w:val="center"/>
      </w:pPr>
      <w:r>
        <w:rPr>
          <w:noProof/>
        </w:rPr>
        <w:drawing>
          <wp:inline distT="0" distB="0" distL="0" distR="0" wp14:anchorId="0B165FEA" wp14:editId="746A51E5">
            <wp:extent cx="3979156" cy="3165894"/>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89938" cy="3174472"/>
                    </a:xfrm>
                    <a:prstGeom prst="rect">
                      <a:avLst/>
                    </a:prstGeom>
                  </pic:spPr>
                </pic:pic>
              </a:graphicData>
            </a:graphic>
          </wp:inline>
        </w:drawing>
      </w:r>
    </w:p>
    <w:p w14:paraId="177D3D36" w14:textId="114682EC" w:rsidR="00F35E58" w:rsidRDefault="00F35E58" w:rsidP="00F35E58">
      <w:pPr>
        <w:pStyle w:val="Caption"/>
        <w:rPr>
          <w:rFonts w:cs="Times New Roman"/>
        </w:rPr>
      </w:pPr>
      <w:bookmarkStart w:id="661" w:name="_Toc101525767"/>
      <w:bookmarkStart w:id="662" w:name="_Toc135913047"/>
      <w:r>
        <w:t xml:space="preserve">Figure </w:t>
      </w:r>
      <w:fldSimple w:instr=" SEQ Figure \* ARABIC ">
        <w:r w:rsidR="00651143">
          <w:rPr>
            <w:noProof/>
          </w:rPr>
          <w:t>32</w:t>
        </w:r>
      </w:fldSimple>
      <w:r>
        <w:t xml:space="preserve"> Configure Device</w:t>
      </w:r>
      <w:bookmarkEnd w:id="661"/>
      <w:bookmarkEnd w:id="662"/>
    </w:p>
    <w:p w14:paraId="3AA208EC" w14:textId="77777777" w:rsidR="00F35E58" w:rsidRPr="007251A5" w:rsidRDefault="00F35E58" w:rsidP="00F35E58">
      <w:pPr>
        <w:pStyle w:val="ListParagraph"/>
        <w:keepNext/>
        <w:numPr>
          <w:ilvl w:val="0"/>
          <w:numId w:val="50"/>
        </w:numPr>
        <w:rPr>
          <w:rFonts w:cs="Times New Roman"/>
        </w:rPr>
      </w:pPr>
      <w:r>
        <w:rPr>
          <w:rFonts w:cs="Times New Roman"/>
        </w:rPr>
        <w:lastRenderedPageBreak/>
        <w:t>The list on the right will populate.</w:t>
      </w:r>
    </w:p>
    <w:p w14:paraId="753D2A6F" w14:textId="77777777" w:rsidR="00F35E58" w:rsidRDefault="00F35E58" w:rsidP="00F35E58">
      <w:pPr>
        <w:jc w:val="center"/>
      </w:pPr>
      <w:r>
        <w:rPr>
          <w:noProof/>
        </w:rPr>
        <w:drawing>
          <wp:inline distT="0" distB="0" distL="0" distR="0" wp14:anchorId="2DD4BFBE" wp14:editId="55CCB81C">
            <wp:extent cx="4140679" cy="3291309"/>
            <wp:effectExtent l="0" t="0" r="0" b="4445"/>
            <wp:docPr id="928" name="Picture 9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Picture 928" descr="Graphical user interface,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46018" cy="3295553"/>
                    </a:xfrm>
                    <a:prstGeom prst="rect">
                      <a:avLst/>
                    </a:prstGeom>
                  </pic:spPr>
                </pic:pic>
              </a:graphicData>
            </a:graphic>
          </wp:inline>
        </w:drawing>
      </w:r>
    </w:p>
    <w:p w14:paraId="4691E952" w14:textId="404CF238" w:rsidR="00F35E58" w:rsidRDefault="00F35E58" w:rsidP="00F35E58">
      <w:pPr>
        <w:pStyle w:val="Caption"/>
        <w:rPr>
          <w:rFonts w:cs="Times New Roman"/>
        </w:rPr>
      </w:pPr>
      <w:bookmarkStart w:id="663" w:name="_Toc101525768"/>
      <w:bookmarkStart w:id="664" w:name="_Toc135913048"/>
      <w:r>
        <w:t xml:space="preserve">Figure </w:t>
      </w:r>
      <w:fldSimple w:instr=" SEQ Figure \* ARABIC ">
        <w:r w:rsidR="00651143">
          <w:rPr>
            <w:noProof/>
          </w:rPr>
          <w:t>33</w:t>
        </w:r>
      </w:fldSimple>
      <w:r>
        <w:t xml:space="preserve"> Device Added to List</w:t>
      </w:r>
      <w:bookmarkEnd w:id="663"/>
      <w:bookmarkEnd w:id="664"/>
    </w:p>
    <w:p w14:paraId="66B0D883" w14:textId="77777777" w:rsidR="00F35E58" w:rsidRDefault="00F35E58" w:rsidP="00F35E58">
      <w:pPr>
        <w:pStyle w:val="ListParagraph"/>
        <w:numPr>
          <w:ilvl w:val="0"/>
          <w:numId w:val="50"/>
        </w:numPr>
        <w:rPr>
          <w:rFonts w:cs="Times New Roman"/>
        </w:rPr>
      </w:pPr>
      <w:r>
        <w:rPr>
          <w:rFonts w:cs="Times New Roman"/>
        </w:rPr>
        <w:t xml:space="preserve">Enter another device or press </w:t>
      </w:r>
      <w:r w:rsidRPr="00C86CCD">
        <w:rPr>
          <w:rFonts w:cs="Times New Roman"/>
          <w:b/>
        </w:rPr>
        <w:t>Publish</w:t>
      </w:r>
      <w:r>
        <w:rPr>
          <w:rFonts w:cs="Times New Roman"/>
        </w:rPr>
        <w:t xml:space="preserve"> to test your configuration.</w:t>
      </w:r>
    </w:p>
    <w:p w14:paraId="296EFEBF" w14:textId="77777777" w:rsidR="00F35E58" w:rsidRDefault="00F35E58" w:rsidP="00F35E58">
      <w:pPr>
        <w:jc w:val="center"/>
      </w:pPr>
      <w:r>
        <w:rPr>
          <w:noProof/>
        </w:rPr>
        <w:drawing>
          <wp:inline distT="0" distB="0" distL="0" distR="0" wp14:anchorId="29BFED14" wp14:editId="42F6E91D">
            <wp:extent cx="4166558" cy="3299861"/>
            <wp:effectExtent l="0" t="0" r="5715" b="0"/>
            <wp:docPr id="930" name="Picture 9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78062" cy="3308972"/>
                    </a:xfrm>
                    <a:prstGeom prst="rect">
                      <a:avLst/>
                    </a:prstGeom>
                  </pic:spPr>
                </pic:pic>
              </a:graphicData>
            </a:graphic>
          </wp:inline>
        </w:drawing>
      </w:r>
    </w:p>
    <w:p w14:paraId="222FA11B" w14:textId="00F4EB87" w:rsidR="00F35E58" w:rsidRDefault="00F35E58" w:rsidP="00F35E58">
      <w:pPr>
        <w:pStyle w:val="Caption"/>
        <w:rPr>
          <w:rFonts w:cs="Times New Roman"/>
        </w:rPr>
      </w:pPr>
      <w:bookmarkStart w:id="665" w:name="_Toc101525769"/>
      <w:bookmarkStart w:id="666" w:name="_Toc135913049"/>
      <w:r>
        <w:t xml:space="preserve">Figure </w:t>
      </w:r>
      <w:fldSimple w:instr=" SEQ Figure \* ARABIC ">
        <w:r w:rsidR="00651143">
          <w:rPr>
            <w:noProof/>
          </w:rPr>
          <w:t>34</w:t>
        </w:r>
      </w:fldSimple>
      <w:r>
        <w:t xml:space="preserve"> Publish Device Configuration</w:t>
      </w:r>
      <w:bookmarkEnd w:id="665"/>
      <w:bookmarkEnd w:id="666"/>
    </w:p>
    <w:p w14:paraId="184459BC" w14:textId="77777777" w:rsidR="00F35E58" w:rsidRPr="00F6285E" w:rsidRDefault="00F35E58" w:rsidP="00F35E58">
      <w:pPr>
        <w:pStyle w:val="ListParagraph"/>
        <w:numPr>
          <w:ilvl w:val="0"/>
          <w:numId w:val="50"/>
        </w:numPr>
        <w:rPr>
          <w:rFonts w:cs="Times New Roman"/>
        </w:rPr>
      </w:pPr>
      <w:r>
        <w:rPr>
          <w:rFonts w:cs="Times New Roman"/>
        </w:rPr>
        <w:lastRenderedPageBreak/>
        <w:t xml:space="preserve">The Configurator will verify the values you have entered by trying to access the device(s). </w:t>
      </w:r>
      <w:r w:rsidRPr="00F6285E">
        <w:rPr>
          <w:rFonts w:cs="Times New Roman"/>
        </w:rPr>
        <w:t>If all goes well your configuration will be updated and a success message will be displayed.</w:t>
      </w:r>
    </w:p>
    <w:p w14:paraId="11333B5F" w14:textId="77777777" w:rsidR="00F35E58" w:rsidRDefault="00F35E58" w:rsidP="00F35E58">
      <w:pPr>
        <w:jc w:val="center"/>
      </w:pPr>
      <w:r>
        <w:rPr>
          <w:noProof/>
        </w:rPr>
        <w:drawing>
          <wp:inline distT="0" distB="0" distL="0" distR="0" wp14:anchorId="1559D701" wp14:editId="3299F032">
            <wp:extent cx="1992702" cy="2821563"/>
            <wp:effectExtent l="0" t="0" r="7620" b="0"/>
            <wp:docPr id="936" name="Picture 9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Picture 936"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001945" cy="2834650"/>
                    </a:xfrm>
                    <a:prstGeom prst="rect">
                      <a:avLst/>
                    </a:prstGeom>
                  </pic:spPr>
                </pic:pic>
              </a:graphicData>
            </a:graphic>
          </wp:inline>
        </w:drawing>
      </w:r>
    </w:p>
    <w:p w14:paraId="75795638" w14:textId="517A2674" w:rsidR="00F35E58" w:rsidRDefault="00F35E58" w:rsidP="00F35E58">
      <w:pPr>
        <w:pStyle w:val="Caption"/>
        <w:rPr>
          <w:rFonts w:cs="Times New Roman"/>
        </w:rPr>
      </w:pPr>
      <w:bookmarkStart w:id="667" w:name="_Toc101525770"/>
      <w:bookmarkStart w:id="668" w:name="_Toc135913050"/>
      <w:r>
        <w:t xml:space="preserve">Figure </w:t>
      </w:r>
      <w:fldSimple w:instr=" SEQ Figure \* ARABIC ">
        <w:r w:rsidR="00651143">
          <w:rPr>
            <w:noProof/>
          </w:rPr>
          <w:t>35</w:t>
        </w:r>
      </w:fldSimple>
      <w:r>
        <w:t xml:space="preserve"> Successful Publish</w:t>
      </w:r>
      <w:bookmarkEnd w:id="667"/>
      <w:bookmarkEnd w:id="668"/>
    </w:p>
    <w:p w14:paraId="4AED90B6" w14:textId="77777777" w:rsidR="00F35E58" w:rsidRPr="007251A5" w:rsidRDefault="00F35E58" w:rsidP="00F35E58">
      <w:pPr>
        <w:pStyle w:val="ListParagraph"/>
        <w:numPr>
          <w:ilvl w:val="1"/>
          <w:numId w:val="50"/>
        </w:numPr>
        <w:rPr>
          <w:rFonts w:cs="Times New Roman"/>
        </w:rPr>
      </w:pPr>
      <w:r>
        <w:rPr>
          <w:rFonts w:cs="Times New Roman"/>
        </w:rPr>
        <w:t xml:space="preserve">If any of your access parameters are incorrect the </w:t>
      </w:r>
      <w:r w:rsidRPr="00C86CCD">
        <w:rPr>
          <w:rFonts w:cs="Times New Roman"/>
          <w:b/>
        </w:rPr>
        <w:t>Publish</w:t>
      </w:r>
      <w:r>
        <w:rPr>
          <w:rFonts w:cs="Times New Roman"/>
        </w:rPr>
        <w:t xml:space="preserve"> will fail, and the configuration file will not be updated.</w:t>
      </w:r>
    </w:p>
    <w:p w14:paraId="16D58563" w14:textId="77777777" w:rsidR="00F35E58" w:rsidRDefault="00F35E58" w:rsidP="00F35E58">
      <w:pPr>
        <w:jc w:val="center"/>
      </w:pPr>
      <w:r>
        <w:rPr>
          <w:noProof/>
        </w:rPr>
        <w:drawing>
          <wp:inline distT="0" distB="0" distL="0" distR="0" wp14:anchorId="56A075CB" wp14:editId="64D3DF76">
            <wp:extent cx="1718155" cy="2368550"/>
            <wp:effectExtent l="0" t="0" r="0" b="0"/>
            <wp:docPr id="937" name="Picture 93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descr="Text, whiteboard&#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1882" cy="2387473"/>
                    </a:xfrm>
                    <a:prstGeom prst="rect">
                      <a:avLst/>
                    </a:prstGeom>
                  </pic:spPr>
                </pic:pic>
              </a:graphicData>
            </a:graphic>
          </wp:inline>
        </w:drawing>
      </w:r>
    </w:p>
    <w:p w14:paraId="186AF6B1" w14:textId="6B17B2EC" w:rsidR="00F35E58" w:rsidRPr="00CD13A2" w:rsidRDefault="00F35E58" w:rsidP="00F35E58">
      <w:pPr>
        <w:pStyle w:val="Caption"/>
        <w:rPr>
          <w:rFonts w:cs="Times New Roman"/>
        </w:rPr>
      </w:pPr>
      <w:bookmarkStart w:id="669" w:name="_Toc101525771"/>
      <w:bookmarkStart w:id="670" w:name="_Toc135913051"/>
      <w:r>
        <w:t xml:space="preserve">Figure </w:t>
      </w:r>
      <w:fldSimple w:instr=" SEQ Figure \* ARABIC ">
        <w:r w:rsidR="00651143">
          <w:rPr>
            <w:noProof/>
          </w:rPr>
          <w:t>36</w:t>
        </w:r>
      </w:fldSimple>
      <w:r>
        <w:t xml:space="preserve"> Unsuccessful Publish</w:t>
      </w:r>
      <w:bookmarkEnd w:id="669"/>
      <w:bookmarkEnd w:id="670"/>
    </w:p>
    <w:p w14:paraId="5A86A1F7" w14:textId="77777777" w:rsidR="00F35E58" w:rsidRDefault="00F35E58" w:rsidP="00F35E58">
      <w:pPr>
        <w:pStyle w:val="ListParagraph"/>
        <w:numPr>
          <w:ilvl w:val="0"/>
          <w:numId w:val="50"/>
        </w:numPr>
        <w:rPr>
          <w:rFonts w:cs="Times New Roman"/>
        </w:rPr>
      </w:pPr>
      <w:r>
        <w:rPr>
          <w:rFonts w:cs="Times New Roman"/>
        </w:rPr>
        <w:t xml:space="preserve">Select the </w:t>
      </w:r>
      <w:r w:rsidRPr="00C86CCD">
        <w:rPr>
          <w:rFonts w:cs="Times New Roman"/>
          <w:b/>
        </w:rPr>
        <w:t>Continue</w:t>
      </w:r>
      <w:r>
        <w:rPr>
          <w:rFonts w:cs="Times New Roman"/>
        </w:rPr>
        <w:t xml:space="preserve"> button in the </w:t>
      </w:r>
      <w:r w:rsidRPr="004B0558">
        <w:rPr>
          <w:rFonts w:cs="Times New Roman"/>
          <w:b/>
          <w:bCs/>
        </w:rPr>
        <w:t>Results</w:t>
      </w:r>
      <w:r>
        <w:rPr>
          <w:rFonts w:cs="Times New Roman"/>
        </w:rPr>
        <w:t xml:space="preserve"> window to continue. If you entered information incorrectly and the </w:t>
      </w:r>
      <w:r w:rsidRPr="00C86CCD">
        <w:rPr>
          <w:rFonts w:cs="Times New Roman"/>
          <w:b/>
        </w:rPr>
        <w:t>Publish</w:t>
      </w:r>
      <w:r>
        <w:rPr>
          <w:rFonts w:cs="Times New Roman"/>
        </w:rPr>
        <w:t xml:space="preserve"> failed, you can either </w:t>
      </w:r>
      <w:r w:rsidRPr="00C86CCD">
        <w:rPr>
          <w:rFonts w:cs="Times New Roman"/>
          <w:b/>
        </w:rPr>
        <w:t>Edit</w:t>
      </w:r>
      <w:r>
        <w:rPr>
          <w:rFonts w:cs="Times New Roman"/>
        </w:rPr>
        <w:t xml:space="preserve"> or </w:t>
      </w:r>
      <w:r w:rsidRPr="00C86CCD">
        <w:rPr>
          <w:rFonts w:cs="Times New Roman"/>
          <w:b/>
        </w:rPr>
        <w:t>Del</w:t>
      </w:r>
      <w:r>
        <w:rPr>
          <w:rFonts w:cs="Times New Roman"/>
        </w:rPr>
        <w:t xml:space="preserve"> the device that failed. </w:t>
      </w:r>
    </w:p>
    <w:p w14:paraId="7A006D60" w14:textId="77777777" w:rsidR="00F35E58" w:rsidRDefault="00F35E58" w:rsidP="00F35E58">
      <w:pPr>
        <w:keepNext/>
        <w:spacing w:after="0"/>
        <w:ind w:left="720"/>
        <w:rPr>
          <w:rFonts w:cs="Times New Roman"/>
          <w:b/>
        </w:rPr>
      </w:pPr>
      <w:r w:rsidRPr="007251A5">
        <w:rPr>
          <w:rFonts w:cs="Times New Roman"/>
          <w:b/>
        </w:rPr>
        <w:lastRenderedPageBreak/>
        <w:t>NOTE</w:t>
      </w:r>
      <w:r>
        <w:rPr>
          <w:rFonts w:cs="Times New Roman"/>
          <w:b/>
        </w:rPr>
        <w:t>S</w:t>
      </w:r>
      <w:r w:rsidRPr="007251A5">
        <w:rPr>
          <w:rFonts w:cs="Times New Roman"/>
          <w:b/>
        </w:rPr>
        <w:t xml:space="preserve">: </w:t>
      </w:r>
    </w:p>
    <w:p w14:paraId="7D70E43F" w14:textId="77777777" w:rsidR="00F35E58" w:rsidRPr="004B0558" w:rsidRDefault="00F35E58" w:rsidP="00F35E58">
      <w:pPr>
        <w:pStyle w:val="ListParagraph"/>
        <w:numPr>
          <w:ilvl w:val="0"/>
          <w:numId w:val="56"/>
        </w:numPr>
        <w:rPr>
          <w:rFonts w:cs="Times New Roman"/>
          <w:b/>
        </w:rPr>
      </w:pPr>
      <w:r w:rsidRPr="004B0558">
        <w:rPr>
          <w:rFonts w:cs="Times New Roman"/>
          <w:bCs/>
        </w:rPr>
        <w:t>If any of the devices fail, the configuration file is NOT updated. Access to all devices must be successful to create/update a device configuration file.</w:t>
      </w:r>
    </w:p>
    <w:p w14:paraId="6EF14623" w14:textId="77777777" w:rsidR="00F35E58" w:rsidRPr="004B0558" w:rsidRDefault="00F35E58" w:rsidP="00F35E58">
      <w:pPr>
        <w:pStyle w:val="ListParagraph"/>
        <w:numPr>
          <w:ilvl w:val="0"/>
          <w:numId w:val="56"/>
        </w:numPr>
        <w:contextualSpacing w:val="0"/>
        <w:rPr>
          <w:rFonts w:cs="Times New Roman"/>
        </w:rPr>
      </w:pPr>
      <w:r w:rsidRPr="004B0558">
        <w:rPr>
          <w:rFonts w:cs="Times New Roman"/>
        </w:rPr>
        <w:t xml:space="preserve">Every successful publish will restart the elasticDataCollector service so the current configuration is read in and collection from the updated devices is started. </w:t>
      </w:r>
    </w:p>
    <w:p w14:paraId="391C934B" w14:textId="77777777" w:rsidR="00F35E58" w:rsidRPr="003236F9" w:rsidRDefault="00F35E58" w:rsidP="00F35E58">
      <w:pPr>
        <w:pStyle w:val="ListParagraph"/>
        <w:keepNext/>
        <w:numPr>
          <w:ilvl w:val="0"/>
          <w:numId w:val="50"/>
        </w:numPr>
        <w:rPr>
          <w:rFonts w:cs="Times New Roman"/>
        </w:rPr>
      </w:pPr>
      <w:r>
        <w:rPr>
          <w:rFonts w:cs="Times New Roman"/>
        </w:rPr>
        <w:t xml:space="preserve">If the </w:t>
      </w:r>
      <w:r w:rsidRPr="00C86CCD">
        <w:rPr>
          <w:rFonts w:cs="Times New Roman"/>
          <w:b/>
        </w:rPr>
        <w:t>Publish</w:t>
      </w:r>
      <w:r>
        <w:rPr>
          <w:rFonts w:cs="Times New Roman"/>
        </w:rPr>
        <w:t xml:space="preserve"> failed, you can use the </w:t>
      </w:r>
      <w:r w:rsidRPr="00C86CCD">
        <w:rPr>
          <w:rFonts w:cs="Times New Roman"/>
          <w:b/>
        </w:rPr>
        <w:t>Edit</w:t>
      </w:r>
      <w:r>
        <w:rPr>
          <w:rFonts w:cs="Times New Roman"/>
        </w:rPr>
        <w:t xml:space="preserve"> feature to correct the issue. For security reasons the password is not shown, so if everything else looks correct try re-entering the password. To review this feature, select the device you’d like to modify and press the </w:t>
      </w:r>
      <w:r w:rsidRPr="00C86CCD">
        <w:rPr>
          <w:rFonts w:cs="Times New Roman"/>
          <w:b/>
        </w:rPr>
        <w:t>Edit</w:t>
      </w:r>
      <w:r>
        <w:rPr>
          <w:rFonts w:cs="Times New Roman"/>
        </w:rPr>
        <w:t xml:space="preserve"> button.</w:t>
      </w:r>
    </w:p>
    <w:p w14:paraId="184B715A" w14:textId="77777777" w:rsidR="00F35E58" w:rsidRDefault="00F35E58" w:rsidP="00F35E58">
      <w:pPr>
        <w:jc w:val="center"/>
      </w:pPr>
      <w:r>
        <w:rPr>
          <w:noProof/>
        </w:rPr>
        <w:drawing>
          <wp:inline distT="0" distB="0" distL="0" distR="0" wp14:anchorId="2F308F3B" wp14:editId="74F38A58">
            <wp:extent cx="2972662" cy="2190750"/>
            <wp:effectExtent l="0" t="0" r="0" b="0"/>
            <wp:docPr id="938" name="Picture 9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descr="Graphical user interface,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97094" cy="2208755"/>
                    </a:xfrm>
                    <a:prstGeom prst="rect">
                      <a:avLst/>
                    </a:prstGeom>
                  </pic:spPr>
                </pic:pic>
              </a:graphicData>
            </a:graphic>
          </wp:inline>
        </w:drawing>
      </w:r>
    </w:p>
    <w:p w14:paraId="214839A7" w14:textId="294E2671" w:rsidR="00F35E58" w:rsidRDefault="00F35E58" w:rsidP="00F35E58">
      <w:pPr>
        <w:pStyle w:val="Caption"/>
      </w:pPr>
      <w:bookmarkStart w:id="671" w:name="_Toc101525772"/>
      <w:bookmarkStart w:id="672" w:name="_Toc135913052"/>
      <w:r>
        <w:t xml:space="preserve">Figure </w:t>
      </w:r>
      <w:fldSimple w:instr=" SEQ Figure \* ARABIC ">
        <w:r w:rsidR="00651143">
          <w:rPr>
            <w:noProof/>
          </w:rPr>
          <w:t>37</w:t>
        </w:r>
      </w:fldSimple>
      <w:r>
        <w:t xml:space="preserve"> Select Edit to modify device information</w:t>
      </w:r>
      <w:bookmarkEnd w:id="671"/>
      <w:bookmarkEnd w:id="672"/>
    </w:p>
    <w:p w14:paraId="6AD878BB" w14:textId="77777777" w:rsidR="00F35E58" w:rsidRDefault="00F35E58" w:rsidP="00F35E58">
      <w:pPr>
        <w:pStyle w:val="ListParagraph"/>
        <w:numPr>
          <w:ilvl w:val="0"/>
          <w:numId w:val="50"/>
        </w:numPr>
      </w:pPr>
      <w:r>
        <w:t xml:space="preserve">The </w:t>
      </w:r>
      <w:r w:rsidRPr="00C86CCD">
        <w:rPr>
          <w:b/>
        </w:rPr>
        <w:t>Edit</w:t>
      </w:r>
      <w:r>
        <w:t xml:space="preserve"> </w:t>
      </w:r>
      <w:r w:rsidRPr="00246E15">
        <w:rPr>
          <w:b/>
          <w:bCs/>
        </w:rPr>
        <w:t>Item</w:t>
      </w:r>
      <w:r>
        <w:t xml:space="preserve"> dialog appears. The information that was entered for the device you selected is displayed. You can make changes to any of the items and select </w:t>
      </w:r>
      <w:r w:rsidRPr="00C86CCD">
        <w:rPr>
          <w:b/>
        </w:rPr>
        <w:t>Save</w:t>
      </w:r>
      <w:r>
        <w:t xml:space="preserve"> or go back to the main screen without making any modifications by selecting </w:t>
      </w:r>
      <w:r w:rsidRPr="00C86CCD">
        <w:rPr>
          <w:b/>
        </w:rPr>
        <w:t>Cancel</w:t>
      </w:r>
      <w:r>
        <w:rPr>
          <w:bCs/>
        </w:rPr>
        <w:t>.</w:t>
      </w:r>
    </w:p>
    <w:p w14:paraId="0D9C9F90" w14:textId="77777777" w:rsidR="00F35E58" w:rsidRDefault="00F35E58" w:rsidP="00F35E58">
      <w:pPr>
        <w:keepNext/>
        <w:jc w:val="center"/>
      </w:pPr>
      <w:r>
        <w:rPr>
          <w:noProof/>
        </w:rPr>
        <w:drawing>
          <wp:inline distT="0" distB="0" distL="0" distR="0" wp14:anchorId="3E0F4FD9" wp14:editId="6C7717AA">
            <wp:extent cx="4183811" cy="1841145"/>
            <wp:effectExtent l="0" t="0" r="0" b="6985"/>
            <wp:docPr id="939" name="Picture 9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Picture 939" descr="Graphical user interf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98411" cy="1847570"/>
                    </a:xfrm>
                    <a:prstGeom prst="rect">
                      <a:avLst/>
                    </a:prstGeom>
                  </pic:spPr>
                </pic:pic>
              </a:graphicData>
            </a:graphic>
          </wp:inline>
        </w:drawing>
      </w:r>
    </w:p>
    <w:p w14:paraId="4CA21414" w14:textId="03C6E23E" w:rsidR="00F35E58" w:rsidRDefault="00F35E58" w:rsidP="00F35E58">
      <w:pPr>
        <w:pStyle w:val="Caption"/>
      </w:pPr>
      <w:bookmarkStart w:id="673" w:name="_Toc101525773"/>
      <w:bookmarkStart w:id="674" w:name="_Toc135913053"/>
      <w:r>
        <w:t xml:space="preserve">Figure </w:t>
      </w:r>
      <w:fldSimple w:instr=" SEQ Figure \* ARABIC ">
        <w:r w:rsidR="00651143">
          <w:rPr>
            <w:noProof/>
          </w:rPr>
          <w:t>38</w:t>
        </w:r>
      </w:fldSimple>
      <w:r>
        <w:t xml:space="preserve"> Edit Item</w:t>
      </w:r>
      <w:bookmarkEnd w:id="673"/>
      <w:bookmarkEnd w:id="674"/>
    </w:p>
    <w:p w14:paraId="00E92906" w14:textId="77777777" w:rsidR="00F35E58" w:rsidRDefault="00F35E58" w:rsidP="00F35E58">
      <w:pPr>
        <w:pStyle w:val="ListParagraph"/>
        <w:numPr>
          <w:ilvl w:val="0"/>
          <w:numId w:val="50"/>
        </w:numPr>
      </w:pPr>
      <w:r>
        <w:t xml:space="preserve">Once back at the main screen you can select </w:t>
      </w:r>
      <w:r w:rsidRPr="00C86CCD">
        <w:rPr>
          <w:b/>
        </w:rPr>
        <w:t>Publish</w:t>
      </w:r>
      <w:r>
        <w:t xml:space="preserve"> again, verify your device configurations, or continue entering devices by selecting a new device from the </w:t>
      </w:r>
      <w:r w:rsidRPr="00C86CCD">
        <w:rPr>
          <w:b/>
        </w:rPr>
        <w:t>Select the Device</w:t>
      </w:r>
      <w:r>
        <w:t xml:space="preserve"> menu.</w:t>
      </w:r>
    </w:p>
    <w:p w14:paraId="0BD771EC" w14:textId="77777777" w:rsidR="00F35E58" w:rsidRDefault="00F35E58" w:rsidP="00F35E58">
      <w:pPr>
        <w:pStyle w:val="ListParagraph"/>
        <w:numPr>
          <w:ilvl w:val="0"/>
          <w:numId w:val="50"/>
        </w:numPr>
      </w:pPr>
      <w:r>
        <w:lastRenderedPageBreak/>
        <w:t xml:space="preserve">Once you have configured all your devices and the </w:t>
      </w:r>
      <w:r w:rsidRPr="00C86CCD">
        <w:rPr>
          <w:b/>
        </w:rPr>
        <w:t>Publish</w:t>
      </w:r>
      <w:r>
        <w:t xml:space="preserve"> is successful, you can exit the Configurator. Your device configuration is automatically saved on each successful Publish.</w:t>
      </w:r>
    </w:p>
    <w:p w14:paraId="633A1AB0" w14:textId="77777777" w:rsidR="00F35E58" w:rsidRDefault="00F35E58" w:rsidP="00F35E58">
      <w:pPr>
        <w:pStyle w:val="ListParagraph"/>
        <w:numPr>
          <w:ilvl w:val="0"/>
          <w:numId w:val="50"/>
        </w:numPr>
      </w:pPr>
      <w:r>
        <w:t>Re-enable Puppet on the Logstash host by executing the following command:</w:t>
      </w:r>
    </w:p>
    <w:p w14:paraId="471EC0DE" w14:textId="77777777" w:rsidR="00F35E58" w:rsidRPr="009B0F97" w:rsidRDefault="00F35E58" w:rsidP="00F35E58">
      <w:pPr>
        <w:pStyle w:val="ListParagraph"/>
        <w:rPr>
          <w:rFonts w:ascii="Courier New" w:hAnsi="Courier New" w:cs="Courier New"/>
        </w:rPr>
      </w:pPr>
      <w:r w:rsidRPr="009B0F97">
        <w:rPr>
          <w:rFonts w:ascii="Courier New" w:hAnsi="Courier New" w:cs="Courier New"/>
          <w:sz w:val="20"/>
          <w:szCs w:val="20"/>
        </w:rPr>
        <w:t># puppet agent –enable</w:t>
      </w:r>
    </w:p>
    <w:p w14:paraId="01D9EE9A" w14:textId="77777777" w:rsidR="00F35E58" w:rsidRDefault="00F35E58" w:rsidP="00F35E58">
      <w:pPr>
        <w:pStyle w:val="ListParagraph"/>
      </w:pPr>
    </w:p>
    <w:p w14:paraId="20A33747" w14:textId="77777777" w:rsidR="00F35E58" w:rsidRDefault="00F35E58" w:rsidP="00F35E58">
      <w:pPr>
        <w:pStyle w:val="ListParagraph"/>
      </w:pPr>
      <w:r w:rsidRPr="009B0F97">
        <w:rPr>
          <w:b/>
          <w:bCs/>
          <w:color w:val="C00000"/>
        </w:rPr>
        <w:t>IMPORTAN</w:t>
      </w:r>
      <w:r>
        <w:rPr>
          <w:b/>
          <w:bCs/>
          <w:color w:val="C00000"/>
        </w:rPr>
        <w:t>T:</w:t>
      </w:r>
      <w:r>
        <w:t xml:space="preserve"> Don’t skip this step.</w:t>
      </w:r>
    </w:p>
    <w:p w14:paraId="308C7484" w14:textId="77777777" w:rsidR="00F35E58" w:rsidRDefault="00F35E58" w:rsidP="00F35E58">
      <w:pPr>
        <w:spacing w:after="0"/>
      </w:pPr>
      <w:r w:rsidRPr="007251A5">
        <w:rPr>
          <w:b/>
        </w:rPr>
        <w:t>NOTE</w:t>
      </w:r>
      <w:r>
        <w:rPr>
          <w:b/>
        </w:rPr>
        <w:t>S</w:t>
      </w:r>
      <w:r w:rsidRPr="007251A5">
        <w:rPr>
          <w:b/>
          <w:bCs/>
        </w:rPr>
        <w:t>:</w:t>
      </w:r>
      <w:r>
        <w:t xml:space="preserve"> </w:t>
      </w:r>
    </w:p>
    <w:p w14:paraId="175EAEA4" w14:textId="77777777" w:rsidR="00F35E58" w:rsidRPr="007251A5" w:rsidRDefault="00F35E58" w:rsidP="00F35E58">
      <w:pPr>
        <w:pStyle w:val="ListParagraph"/>
        <w:numPr>
          <w:ilvl w:val="0"/>
          <w:numId w:val="57"/>
        </w:numPr>
      </w:pPr>
      <w:r w:rsidRPr="007251A5">
        <w:t>You can run the configurator GUI at any time to either view, modify</w:t>
      </w:r>
      <w:r>
        <w:t>,</w:t>
      </w:r>
      <w:r w:rsidRPr="007251A5">
        <w:t xml:space="preserve"> or add devices for this Logstash instance to monitor.</w:t>
      </w:r>
    </w:p>
    <w:p w14:paraId="265E9662" w14:textId="77777777" w:rsidR="00F35E58" w:rsidRPr="005F1B3B" w:rsidRDefault="00F35E58" w:rsidP="00F35E58">
      <w:pPr>
        <w:pStyle w:val="ListParagraph"/>
        <w:numPr>
          <w:ilvl w:val="0"/>
          <w:numId w:val="57"/>
        </w:numPr>
      </w:pPr>
      <w:r>
        <w:t>Every successful publish will restart the elasticDataCollector service so the current configuration is read in and collection from the devices is started.</w:t>
      </w:r>
    </w:p>
    <w:p w14:paraId="15BBE80C" w14:textId="77777777" w:rsidR="00F35E58" w:rsidRDefault="00F35E58" w:rsidP="003667C7">
      <w:pPr>
        <w:pStyle w:val="Heading5"/>
      </w:pPr>
      <w:bookmarkStart w:id="675" w:name="_Toc101526167"/>
      <w:bookmarkStart w:id="676" w:name="_Toc138075947"/>
      <w:r>
        <w:t>Verify Device Data is Being Collected</w:t>
      </w:r>
      <w:bookmarkEnd w:id="675"/>
      <w:bookmarkEnd w:id="676"/>
    </w:p>
    <w:p w14:paraId="64C1E1E9" w14:textId="77777777" w:rsidR="00F35E58" w:rsidRDefault="00F35E58" w:rsidP="00F35E58">
      <w:r>
        <w:t xml:space="preserve">Once you have a good configuration in place and the elasticDataCollector service is running we can verify that Elastic is receiving data for the devices. The easiest way to do this is viewing the </w:t>
      </w:r>
      <w:r w:rsidRPr="00C85570">
        <w:rPr>
          <w:b/>
          <w:bCs/>
        </w:rPr>
        <w:t>IAAS</w:t>
      </w:r>
      <w:r>
        <w:t>-</w:t>
      </w:r>
      <w:r w:rsidRPr="00C85570">
        <w:rPr>
          <w:b/>
          <w:bCs/>
        </w:rPr>
        <w:t>ES</w:t>
      </w:r>
      <w:r w:rsidRPr="00E06F03">
        <w:t>-</w:t>
      </w:r>
      <w:r>
        <w:rPr>
          <w:b/>
          <w:bCs/>
        </w:rPr>
        <w:t xml:space="preserve">Infrastructure Overall Status </w:t>
      </w:r>
      <w:r w:rsidRPr="00C85570">
        <w:rPr>
          <w:b/>
          <w:bCs/>
        </w:rPr>
        <w:t>Dashboard</w:t>
      </w:r>
      <w:r>
        <w:t>. This dashboard shows the overall status of each of the devices you have configured.</w:t>
      </w:r>
    </w:p>
    <w:p w14:paraId="7D048168" w14:textId="77777777" w:rsidR="00F35E58" w:rsidRDefault="00F35E58" w:rsidP="00F35E58">
      <w:pPr>
        <w:pStyle w:val="ListParagraph"/>
        <w:keepNext/>
        <w:numPr>
          <w:ilvl w:val="0"/>
          <w:numId w:val="54"/>
        </w:numPr>
      </w:pPr>
      <w:r>
        <w:t xml:space="preserve">Select the </w:t>
      </w:r>
      <w:r w:rsidRPr="001A4583">
        <w:rPr>
          <w:b/>
          <w:bCs/>
        </w:rPr>
        <w:t>Dashboard</w:t>
      </w:r>
      <w:r>
        <w:t xml:space="preserve"> option from the hamburger menu.</w:t>
      </w:r>
    </w:p>
    <w:p w14:paraId="30E563D9" w14:textId="77777777" w:rsidR="00F35E58" w:rsidRDefault="00F35E58" w:rsidP="00F35E58">
      <w:pPr>
        <w:jc w:val="center"/>
      </w:pPr>
      <w:r>
        <w:rPr>
          <w:noProof/>
        </w:rPr>
        <w:drawing>
          <wp:inline distT="0" distB="0" distL="0" distR="0" wp14:anchorId="2FD3BAD0" wp14:editId="68B28052">
            <wp:extent cx="1841854" cy="3856382"/>
            <wp:effectExtent l="0" t="0" r="6350" b="0"/>
            <wp:docPr id="944" name="Picture 9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52538" cy="3878752"/>
                    </a:xfrm>
                    <a:prstGeom prst="rect">
                      <a:avLst/>
                    </a:prstGeom>
                  </pic:spPr>
                </pic:pic>
              </a:graphicData>
            </a:graphic>
          </wp:inline>
        </w:drawing>
      </w:r>
    </w:p>
    <w:p w14:paraId="6B34596A" w14:textId="5B8885AA" w:rsidR="00F35E58" w:rsidRDefault="00F35E58" w:rsidP="00F35E58">
      <w:pPr>
        <w:pStyle w:val="Caption"/>
      </w:pPr>
      <w:bookmarkStart w:id="677" w:name="_Toc101525774"/>
      <w:bookmarkStart w:id="678" w:name="_Toc135913054"/>
      <w:r>
        <w:t xml:space="preserve">Figure </w:t>
      </w:r>
      <w:fldSimple w:instr=" SEQ Figure \* ARABIC ">
        <w:r w:rsidR="00651143">
          <w:rPr>
            <w:noProof/>
          </w:rPr>
          <w:t>39</w:t>
        </w:r>
      </w:fldSimple>
      <w:r>
        <w:t xml:space="preserve"> Select Dashboards Option</w:t>
      </w:r>
      <w:bookmarkEnd w:id="677"/>
      <w:bookmarkEnd w:id="678"/>
    </w:p>
    <w:p w14:paraId="525732B0" w14:textId="77777777" w:rsidR="00F35E58" w:rsidRDefault="00F35E58" w:rsidP="00F35E58">
      <w:pPr>
        <w:pStyle w:val="ListParagraph"/>
        <w:keepNext/>
        <w:numPr>
          <w:ilvl w:val="0"/>
          <w:numId w:val="54"/>
        </w:numPr>
      </w:pPr>
      <w:r>
        <w:lastRenderedPageBreak/>
        <w:t xml:space="preserve">Type </w:t>
      </w:r>
      <w:r w:rsidRPr="00764E6C">
        <w:rPr>
          <w:b/>
          <w:bCs/>
        </w:rPr>
        <w:t>IAAS</w:t>
      </w:r>
      <w:r>
        <w:t>-</w:t>
      </w:r>
      <w:r w:rsidRPr="00764E6C">
        <w:rPr>
          <w:b/>
          <w:bCs/>
        </w:rPr>
        <w:t>ES</w:t>
      </w:r>
      <w:r w:rsidRPr="00E06F03">
        <w:t>-</w:t>
      </w:r>
      <w:r>
        <w:rPr>
          <w:b/>
          <w:bCs/>
        </w:rPr>
        <w:t xml:space="preserve">Infrastructure Overall Status </w:t>
      </w:r>
      <w:r w:rsidRPr="00764E6C">
        <w:rPr>
          <w:b/>
          <w:bCs/>
        </w:rPr>
        <w:t>Dashboard</w:t>
      </w:r>
      <w:r>
        <w:t xml:space="preserve"> in the search bar.</w:t>
      </w:r>
    </w:p>
    <w:p w14:paraId="76407B73" w14:textId="77777777" w:rsidR="00F35E58" w:rsidRDefault="00F35E58" w:rsidP="00F35E58">
      <w:pPr>
        <w:jc w:val="center"/>
      </w:pPr>
      <w:r>
        <w:rPr>
          <w:noProof/>
        </w:rPr>
        <w:drawing>
          <wp:inline distT="0" distB="0" distL="0" distR="0" wp14:anchorId="22F1C3ED" wp14:editId="2FF6116C">
            <wp:extent cx="4916920" cy="1514475"/>
            <wp:effectExtent l="0" t="0" r="0" b="0"/>
            <wp:docPr id="945" name="Picture 9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Picture 945"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48035" cy="1524059"/>
                    </a:xfrm>
                    <a:prstGeom prst="rect">
                      <a:avLst/>
                    </a:prstGeom>
                  </pic:spPr>
                </pic:pic>
              </a:graphicData>
            </a:graphic>
          </wp:inline>
        </w:drawing>
      </w:r>
    </w:p>
    <w:p w14:paraId="22CCF21A" w14:textId="4B4A1C9E" w:rsidR="00F35E58" w:rsidRDefault="00F35E58" w:rsidP="00F35E58">
      <w:pPr>
        <w:pStyle w:val="Caption"/>
      </w:pPr>
      <w:bookmarkStart w:id="679" w:name="_Toc101525775"/>
      <w:bookmarkStart w:id="680" w:name="_Toc135913055"/>
      <w:r>
        <w:t xml:space="preserve">Figure </w:t>
      </w:r>
      <w:fldSimple w:instr=" SEQ Figure \* ARABIC ">
        <w:r w:rsidR="00651143">
          <w:rPr>
            <w:noProof/>
          </w:rPr>
          <w:t>40</w:t>
        </w:r>
      </w:fldSimple>
      <w:r>
        <w:t xml:space="preserve"> Select IAAS-ES-Infrastructure Status Dashboard</w:t>
      </w:r>
      <w:bookmarkEnd w:id="679"/>
      <w:bookmarkEnd w:id="680"/>
    </w:p>
    <w:p w14:paraId="2B7084B9" w14:textId="77777777" w:rsidR="00F35E58" w:rsidRDefault="00F35E58" w:rsidP="00F35E58">
      <w:pPr>
        <w:pStyle w:val="ListParagraph"/>
        <w:keepNext/>
        <w:numPr>
          <w:ilvl w:val="0"/>
          <w:numId w:val="54"/>
        </w:numPr>
      </w:pPr>
      <w:r>
        <w:t>Verify that the devices you entered into the configuration are listed in the dashboard.</w:t>
      </w:r>
    </w:p>
    <w:p w14:paraId="16A0664E" w14:textId="77777777" w:rsidR="00F35E58" w:rsidRDefault="00F35E58" w:rsidP="00F35E58">
      <w:pPr>
        <w:keepNext/>
        <w:jc w:val="center"/>
      </w:pPr>
      <w:r>
        <w:rPr>
          <w:noProof/>
        </w:rPr>
        <w:drawing>
          <wp:inline distT="0" distB="0" distL="0" distR="0" wp14:anchorId="0E072A2A" wp14:editId="43E93D23">
            <wp:extent cx="5369487" cy="3323230"/>
            <wp:effectExtent l="0" t="0" r="3175" b="0"/>
            <wp:docPr id="946" name="Picture 9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descr="Graphical user interface, text, application, tabl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84939" cy="3332793"/>
                    </a:xfrm>
                    <a:prstGeom prst="rect">
                      <a:avLst/>
                    </a:prstGeom>
                  </pic:spPr>
                </pic:pic>
              </a:graphicData>
            </a:graphic>
          </wp:inline>
        </w:drawing>
      </w:r>
    </w:p>
    <w:p w14:paraId="2281818C" w14:textId="2211A631" w:rsidR="00F35E58" w:rsidRDefault="00F35E58" w:rsidP="00F35E58">
      <w:pPr>
        <w:pStyle w:val="Caption"/>
      </w:pPr>
      <w:bookmarkStart w:id="681" w:name="_Toc101525776"/>
      <w:bookmarkStart w:id="682" w:name="_Toc135913056"/>
      <w:r>
        <w:t xml:space="preserve">Figure </w:t>
      </w:r>
      <w:fldSimple w:instr=" SEQ Figure \* ARABIC ">
        <w:r w:rsidR="00651143">
          <w:rPr>
            <w:noProof/>
          </w:rPr>
          <w:t>41</w:t>
        </w:r>
      </w:fldSimple>
      <w:r>
        <w:t xml:space="preserve"> Devices Listed in Dashboard</w:t>
      </w:r>
      <w:bookmarkEnd w:id="681"/>
      <w:bookmarkEnd w:id="682"/>
    </w:p>
    <w:p w14:paraId="5D53AF13" w14:textId="77777777" w:rsidR="00F35E58" w:rsidRDefault="00F35E58" w:rsidP="00F35E58">
      <w:pPr>
        <w:pStyle w:val="ListParagraph"/>
      </w:pPr>
      <w:r>
        <w:t>There should be 6 areas on the dashboard:</w:t>
      </w:r>
    </w:p>
    <w:p w14:paraId="6E705639" w14:textId="77777777" w:rsidR="00F35E58" w:rsidRDefault="00F35E58" w:rsidP="00F35E58">
      <w:pPr>
        <w:pStyle w:val="ListParagraph"/>
        <w:numPr>
          <w:ilvl w:val="0"/>
          <w:numId w:val="55"/>
        </w:numPr>
      </w:pPr>
      <w:r>
        <w:t>Isilon</w:t>
      </w:r>
    </w:p>
    <w:p w14:paraId="66A8BF3E" w14:textId="77777777" w:rsidR="00F35E58" w:rsidRDefault="00F35E58" w:rsidP="00F35E58">
      <w:pPr>
        <w:pStyle w:val="ListParagraph"/>
        <w:numPr>
          <w:ilvl w:val="0"/>
          <w:numId w:val="55"/>
        </w:numPr>
      </w:pPr>
      <w:r>
        <w:t>Switches</w:t>
      </w:r>
    </w:p>
    <w:p w14:paraId="72BD9526" w14:textId="77777777" w:rsidR="00F35E58" w:rsidRDefault="00F35E58" w:rsidP="00F35E58">
      <w:pPr>
        <w:pStyle w:val="ListParagraph"/>
        <w:numPr>
          <w:ilvl w:val="0"/>
          <w:numId w:val="55"/>
        </w:numPr>
      </w:pPr>
      <w:r>
        <w:t>Data Domain</w:t>
      </w:r>
    </w:p>
    <w:p w14:paraId="6E0FB4A9" w14:textId="77777777" w:rsidR="00F35E58" w:rsidRDefault="00F35E58" w:rsidP="00F35E58">
      <w:pPr>
        <w:pStyle w:val="ListParagraph"/>
        <w:numPr>
          <w:ilvl w:val="0"/>
          <w:numId w:val="55"/>
        </w:numPr>
      </w:pPr>
      <w:r>
        <w:t>XtremIO</w:t>
      </w:r>
    </w:p>
    <w:p w14:paraId="6B9299EC" w14:textId="77777777" w:rsidR="00F35E58" w:rsidRDefault="00F35E58" w:rsidP="00F35E58">
      <w:pPr>
        <w:pStyle w:val="ListParagraph"/>
        <w:numPr>
          <w:ilvl w:val="0"/>
          <w:numId w:val="55"/>
        </w:numPr>
      </w:pPr>
      <w:r>
        <w:t>Fx2</w:t>
      </w:r>
    </w:p>
    <w:p w14:paraId="7227ED8A" w14:textId="77777777" w:rsidR="00F35E58" w:rsidRDefault="00F35E58" w:rsidP="00F35E58">
      <w:pPr>
        <w:pStyle w:val="ListParagraph"/>
        <w:numPr>
          <w:ilvl w:val="0"/>
          <w:numId w:val="55"/>
        </w:numPr>
      </w:pPr>
      <w:r>
        <w:t xml:space="preserve">Rc6xx </w:t>
      </w:r>
    </w:p>
    <w:p w14:paraId="34A1A477" w14:textId="77777777" w:rsidR="00F35E58" w:rsidRDefault="00F35E58" w:rsidP="003667C7"/>
    <w:p w14:paraId="094F4D61" w14:textId="0BC812AE" w:rsidR="006B1A5D" w:rsidRPr="009020FC" w:rsidRDefault="00EB7D12" w:rsidP="006B1A5D">
      <w:r w:rsidRPr="003667C7">
        <w:rPr>
          <w:b/>
          <w:bCs/>
          <w:color w:val="FF0000"/>
        </w:rPr>
        <w:lastRenderedPageBreak/>
        <w:t>Important</w:t>
      </w:r>
      <w:r>
        <w:t xml:space="preserve">: </w:t>
      </w:r>
      <w:r w:rsidR="006B1A5D">
        <w:t xml:space="preserve">Repeat </w:t>
      </w:r>
      <w:r>
        <w:t xml:space="preserve">sections in 5.4.6 </w:t>
      </w:r>
      <w:r w:rsidR="006B1A5D">
        <w:t>for each Logstash instance.</w:t>
      </w:r>
    </w:p>
    <w:p w14:paraId="23BADA59" w14:textId="77777777" w:rsidR="00DD4BFD" w:rsidRDefault="00DD4BFD" w:rsidP="003667C7">
      <w:pPr>
        <w:pStyle w:val="Heading3"/>
      </w:pPr>
      <w:bookmarkStart w:id="683" w:name="_Toc51142838"/>
      <w:bookmarkStart w:id="684" w:name="_Toc86994745"/>
      <w:bookmarkStart w:id="685" w:name="_Toc138075948"/>
      <w:r>
        <w:t>Secure Elastic with Break-Glass Password</w:t>
      </w:r>
      <w:bookmarkEnd w:id="683"/>
      <w:bookmarkEnd w:id="684"/>
      <w:bookmarkEnd w:id="685"/>
    </w:p>
    <w:p w14:paraId="52575728" w14:textId="77777777" w:rsidR="00DD4BFD" w:rsidRDefault="00DD4BFD" w:rsidP="00DD4BFD">
      <w:r>
        <w:t>This section is to be completed after the successful install and checkout of Elasticsearch, Kibana, and all Logstash instances on the entire system.</w:t>
      </w:r>
    </w:p>
    <w:p w14:paraId="7BB776AA" w14:textId="77777777" w:rsidR="00DD4BFD" w:rsidRDefault="00DD4BFD" w:rsidP="00DD4BFD">
      <w:r>
        <w:t>Now that Elasticsearch has been successfully installed and integrated into Active Directory, all access to Elastic should be done using DCGS accounts. There are two Active Directory groups that are used for cluster administration.</w:t>
      </w:r>
    </w:p>
    <w:p w14:paraId="48504F7E" w14:textId="77777777" w:rsidR="00DD4BFD" w:rsidRDefault="00DD4BFD" w:rsidP="00DD4BFD">
      <w:pPr>
        <w:pStyle w:val="ListParagraph"/>
        <w:numPr>
          <w:ilvl w:val="0"/>
          <w:numId w:val="166"/>
        </w:numPr>
      </w:pPr>
      <w:r w:rsidRPr="0047737C">
        <w:rPr>
          <w:b/>
          <w:bCs/>
        </w:rPr>
        <w:t>ent elastic admins</w:t>
      </w:r>
      <w:r>
        <w:t xml:space="preserve"> – Members of this group will oversee installations/upgrades and all configuration aspects of Elasticsearch and its components. This group should be limited to a very small group of people as it gives all privileges in Elastic.</w:t>
      </w:r>
    </w:p>
    <w:p w14:paraId="4C0678CD" w14:textId="77777777" w:rsidR="00DD4BFD" w:rsidRDefault="00DD4BFD" w:rsidP="00DD4BFD">
      <w:pPr>
        <w:pStyle w:val="ListParagraph"/>
        <w:numPr>
          <w:ilvl w:val="0"/>
          <w:numId w:val="166"/>
        </w:numPr>
      </w:pPr>
      <w:r w:rsidRPr="0047737C">
        <w:rPr>
          <w:b/>
          <w:bCs/>
        </w:rPr>
        <w:t>ent kibana admins</w:t>
      </w:r>
      <w:r>
        <w:t xml:space="preserve"> – Members of this group will oversee day-to-day operations with Elastic, which includes but is not limited to:</w:t>
      </w:r>
    </w:p>
    <w:p w14:paraId="2F553D1F" w14:textId="77777777" w:rsidR="00DD4BFD" w:rsidRDefault="00DD4BFD" w:rsidP="00DD4BFD">
      <w:pPr>
        <w:pStyle w:val="ListParagraph"/>
        <w:numPr>
          <w:ilvl w:val="1"/>
          <w:numId w:val="166"/>
        </w:numPr>
      </w:pPr>
      <w:r>
        <w:t>Ensuring the cluster is running correctly</w:t>
      </w:r>
    </w:p>
    <w:p w14:paraId="74169045" w14:textId="77777777" w:rsidR="00DD4BFD" w:rsidRDefault="00DD4BFD" w:rsidP="00DD4BFD">
      <w:pPr>
        <w:pStyle w:val="ListParagraph"/>
        <w:numPr>
          <w:ilvl w:val="1"/>
          <w:numId w:val="166"/>
        </w:numPr>
      </w:pPr>
      <w:r>
        <w:t>Recovering from any cluster or ingest issues</w:t>
      </w:r>
    </w:p>
    <w:p w14:paraId="20A9A83F" w14:textId="77777777" w:rsidR="00DD4BFD" w:rsidRDefault="00DD4BFD" w:rsidP="00DD4BFD">
      <w:pPr>
        <w:pStyle w:val="ListParagraph"/>
        <w:numPr>
          <w:ilvl w:val="1"/>
          <w:numId w:val="166"/>
        </w:numPr>
      </w:pPr>
      <w:r>
        <w:t>Creating visuals/dashboards</w:t>
      </w:r>
    </w:p>
    <w:p w14:paraId="27A8320F" w14:textId="3EA0D379" w:rsidR="00DD4BFD" w:rsidRPr="00892BED" w:rsidRDefault="00DD4BFD" w:rsidP="003667C7">
      <w:pPr>
        <w:pStyle w:val="Heading3"/>
      </w:pPr>
      <w:bookmarkStart w:id="686" w:name="_Toc86994746"/>
      <w:bookmarkStart w:id="687" w:name="_Toc51142839"/>
      <w:r w:rsidRPr="00892BED">
        <w:t xml:space="preserve"> </w:t>
      </w:r>
      <w:bookmarkStart w:id="688" w:name="_Toc138075949"/>
      <w:r w:rsidRPr="00892BED">
        <w:t>Verify Role Mappings</w:t>
      </w:r>
      <w:bookmarkEnd w:id="686"/>
      <w:bookmarkEnd w:id="688"/>
    </w:p>
    <w:p w14:paraId="7A9533A0" w14:textId="77777777" w:rsidR="00DD4BFD" w:rsidRPr="00892BED" w:rsidRDefault="00DD4BFD" w:rsidP="00DD4BFD">
      <w:r w:rsidRPr="00892BED">
        <w:t>Prior to checking Active Directory access, check the Kibana Role Mapping (which map AD groups to Kibana Roles):</w:t>
      </w:r>
    </w:p>
    <w:p w14:paraId="48EA7A95" w14:textId="77777777" w:rsidR="00DD4BFD" w:rsidRPr="00892BED" w:rsidRDefault="00DD4BFD" w:rsidP="00DD4BFD">
      <w:pPr>
        <w:pStyle w:val="ListParagraph"/>
        <w:keepNext/>
        <w:numPr>
          <w:ilvl w:val="0"/>
          <w:numId w:val="170"/>
        </w:numPr>
        <w:spacing w:after="120"/>
        <w:contextualSpacing w:val="0"/>
      </w:pPr>
      <w:r w:rsidRPr="00892BED">
        <w:t xml:space="preserve">Log into Kibana using the Elastic account. </w:t>
      </w:r>
    </w:p>
    <w:p w14:paraId="666D90E6" w14:textId="77777777" w:rsidR="00DD4BFD" w:rsidRPr="00892BED" w:rsidRDefault="00DD4BFD" w:rsidP="00DD4BFD">
      <w:pPr>
        <w:pStyle w:val="ListParagraph"/>
        <w:keepNext/>
        <w:numPr>
          <w:ilvl w:val="0"/>
          <w:numId w:val="170"/>
        </w:numPr>
        <w:spacing w:after="120"/>
        <w:contextualSpacing w:val="0"/>
      </w:pPr>
      <w:r w:rsidRPr="00892BED">
        <w:t xml:space="preserve">Go to </w:t>
      </w:r>
      <w:r w:rsidRPr="00892BED">
        <w:rPr>
          <w:b/>
          <w:bCs/>
        </w:rPr>
        <w:t>Stack Management</w:t>
      </w:r>
      <w:r w:rsidRPr="00892BED">
        <w:t xml:space="preserve"> and under </w:t>
      </w:r>
      <w:r w:rsidRPr="00892BED">
        <w:rPr>
          <w:b/>
          <w:bCs/>
        </w:rPr>
        <w:t>Security</w:t>
      </w:r>
      <w:r w:rsidRPr="00892BED">
        <w:t xml:space="preserve">, select </w:t>
      </w:r>
      <w:r w:rsidRPr="00892BED">
        <w:rPr>
          <w:b/>
          <w:bCs/>
        </w:rPr>
        <w:t>Role Mappings</w:t>
      </w:r>
      <w:r w:rsidRPr="00892BED">
        <w:t>.</w:t>
      </w:r>
    </w:p>
    <w:p w14:paraId="145CC18A" w14:textId="77777777" w:rsidR="00DD4BFD" w:rsidRPr="00892BED" w:rsidRDefault="00DD4BFD" w:rsidP="00DD4BFD">
      <w:pPr>
        <w:pStyle w:val="ListParagraph"/>
        <w:keepNext/>
        <w:numPr>
          <w:ilvl w:val="0"/>
          <w:numId w:val="170"/>
        </w:numPr>
        <w:spacing w:after="120"/>
        <w:contextualSpacing w:val="0"/>
      </w:pPr>
      <w:r w:rsidRPr="00892BED">
        <w:t xml:space="preserve">Select the name of one of the Mappings and open the </w:t>
      </w:r>
      <w:r>
        <w:t>s</w:t>
      </w:r>
      <w:r w:rsidRPr="00892BED">
        <w:t>witch to JSON Editor link at the bottom.</w:t>
      </w:r>
    </w:p>
    <w:p w14:paraId="457999E2" w14:textId="77777777" w:rsidR="00DD4BFD" w:rsidRPr="00892BED" w:rsidRDefault="00DD4BFD" w:rsidP="00DD4BFD">
      <w:pPr>
        <w:pStyle w:val="ListParagraph"/>
        <w:keepNext/>
        <w:numPr>
          <w:ilvl w:val="0"/>
          <w:numId w:val="170"/>
        </w:numPr>
        <w:spacing w:after="120"/>
        <w:contextualSpacing w:val="0"/>
      </w:pPr>
      <w:r w:rsidRPr="00892BED">
        <w:t>Verify the string(s) contain</w:t>
      </w:r>
      <w:r>
        <w:t>(</w:t>
      </w:r>
      <w:r w:rsidRPr="00892BED">
        <w:t>s</w:t>
      </w:r>
      <w:r>
        <w:t>)</w:t>
      </w:r>
      <w:r w:rsidRPr="00892BED">
        <w:t xml:space="preserve"> a valid AD group (it is possible that the string content got cut off, so the end may be missing).</w:t>
      </w:r>
    </w:p>
    <w:p w14:paraId="65114944" w14:textId="77777777" w:rsidR="00DD4BFD" w:rsidRPr="00892BED" w:rsidRDefault="00DD4BFD" w:rsidP="00DD4BFD">
      <w:pPr>
        <w:pStyle w:val="ListParagraph"/>
        <w:keepNext/>
        <w:numPr>
          <w:ilvl w:val="0"/>
          <w:numId w:val="170"/>
        </w:numPr>
        <w:spacing w:after="120"/>
        <w:contextualSpacing w:val="0"/>
      </w:pPr>
      <w:r w:rsidRPr="00892BED">
        <w:t>Save, if necessary.</w:t>
      </w:r>
    </w:p>
    <w:p w14:paraId="6334B18F" w14:textId="77777777" w:rsidR="00DD4BFD" w:rsidRPr="00892BED" w:rsidRDefault="00DD4BFD" w:rsidP="00DD4BFD">
      <w:pPr>
        <w:pStyle w:val="ListParagraph"/>
        <w:keepNext/>
        <w:numPr>
          <w:ilvl w:val="0"/>
          <w:numId w:val="170"/>
        </w:numPr>
        <w:spacing w:after="120"/>
        <w:contextualSpacing w:val="0"/>
      </w:pPr>
      <w:r w:rsidRPr="00892BED">
        <w:t>Repeat for all Mappings.</w:t>
      </w:r>
    </w:p>
    <w:p w14:paraId="778C9E73" w14:textId="77777777" w:rsidR="00DD4BFD" w:rsidRDefault="00DD4BFD" w:rsidP="00CD51FA">
      <w:pPr>
        <w:pStyle w:val="Heading3"/>
      </w:pPr>
      <w:bookmarkStart w:id="689" w:name="_Toc86994747"/>
      <w:bookmarkStart w:id="690" w:name="_Toc138075950"/>
      <w:r>
        <w:t>Verify Roles</w:t>
      </w:r>
      <w:bookmarkEnd w:id="687"/>
      <w:bookmarkEnd w:id="689"/>
      <w:bookmarkEnd w:id="690"/>
    </w:p>
    <w:p w14:paraId="68A7AA5F" w14:textId="77777777" w:rsidR="00DD4BFD" w:rsidRDefault="00DD4BFD" w:rsidP="00DD4BFD">
      <w:r>
        <w:t xml:space="preserve">As the installer of Elasticsearch, you should be a member of the </w:t>
      </w:r>
      <w:r w:rsidRPr="0047737C">
        <w:rPr>
          <w:b/>
          <w:bCs/>
        </w:rPr>
        <w:t>ent elastic admins</w:t>
      </w:r>
      <w:r>
        <w:t xml:space="preserve"> group. Verify that you are a member of this group and use your AD account to log in to Kibana. </w:t>
      </w:r>
    </w:p>
    <w:p w14:paraId="033FDD73" w14:textId="77777777" w:rsidR="00DD4BFD" w:rsidRDefault="00DD4BFD" w:rsidP="00DD4BFD">
      <w:r w:rsidRPr="009C78A3">
        <w:rPr>
          <w:b/>
          <w:bCs/>
        </w:rPr>
        <w:t>NOTE:</w:t>
      </w:r>
      <w:r>
        <w:t xml:space="preserve"> If you are not a member of </w:t>
      </w:r>
      <w:r w:rsidRPr="0047737C">
        <w:rPr>
          <w:b/>
          <w:bCs/>
        </w:rPr>
        <w:t>ent elastic admins</w:t>
      </w:r>
      <w:r>
        <w:t xml:space="preserve">, you must find someone who is to verify they are able to log in to Kibana. </w:t>
      </w:r>
    </w:p>
    <w:p w14:paraId="441F3D93" w14:textId="77777777" w:rsidR="00DD4BFD" w:rsidRDefault="00DD4BFD" w:rsidP="00DD4BFD">
      <w:r>
        <w:t xml:space="preserve">After logging into Kibana as an </w:t>
      </w:r>
      <w:r w:rsidRPr="0047737C">
        <w:rPr>
          <w:b/>
          <w:bCs/>
        </w:rPr>
        <w:t>ent elastic admin</w:t>
      </w:r>
      <w:r>
        <w:t>, verify your privileges to ensure the role mappings have been created successfully. Execute the following from the Kibana console:</w:t>
      </w:r>
    </w:p>
    <w:p w14:paraId="7D89FE1A" w14:textId="77777777" w:rsidR="00DD4BFD" w:rsidRPr="009C78A3" w:rsidRDefault="00DD4BFD" w:rsidP="00DD4BFD">
      <w:pPr>
        <w:rPr>
          <w:rFonts w:ascii="Courier New" w:hAnsi="Courier New" w:cs="Courier New"/>
          <w:sz w:val="20"/>
          <w:szCs w:val="20"/>
        </w:rPr>
      </w:pPr>
      <w:r>
        <w:tab/>
      </w:r>
      <w:r w:rsidRPr="009C78A3">
        <w:rPr>
          <w:rFonts w:ascii="Courier New" w:hAnsi="Courier New" w:cs="Courier New"/>
          <w:sz w:val="20"/>
          <w:szCs w:val="20"/>
        </w:rPr>
        <w:t>GET _security/user/_privileges</w:t>
      </w:r>
    </w:p>
    <w:p w14:paraId="31E62A26" w14:textId="4D0B1935" w:rsidR="00DD4BFD" w:rsidRDefault="00DD4BFD" w:rsidP="00DD4BFD">
      <w:r>
        <w:lastRenderedPageBreak/>
        <w:t xml:space="preserve">Verify the privileges </w:t>
      </w:r>
      <w:r w:rsidR="00CA4C77">
        <w:t xml:space="preserve">contain the following </w:t>
      </w:r>
      <w:r>
        <w:t xml:space="preserve">(remember this is for a member of the </w:t>
      </w:r>
      <w:r w:rsidRPr="007A0CA2">
        <w:rPr>
          <w:b/>
          <w:bCs/>
        </w:rPr>
        <w:t>ent elastic admins</w:t>
      </w:r>
      <w:r>
        <w:t xml:space="preserve"> group):</w:t>
      </w:r>
    </w:p>
    <w:p w14:paraId="66CCD7B5" w14:textId="77777777" w:rsidR="00CA4C77" w:rsidRDefault="00CA4C77" w:rsidP="00CA4C77">
      <w:pPr>
        <w:spacing w:after="0"/>
        <w:textAlignment w:val="baseline"/>
        <w:rPr>
          <w:rFonts w:ascii="Courier New" w:hAnsi="Courier New" w:cs="Courier New"/>
          <w:color w:val="323130"/>
          <w:sz w:val="20"/>
          <w:szCs w:val="20"/>
        </w:rPr>
      </w:pPr>
    </w:p>
    <w:p w14:paraId="20B7B130" w14:textId="77777777" w:rsidR="00CA4C77" w:rsidRDefault="00DD4BFD" w:rsidP="00CA4C77">
      <w:pPr>
        <w:pStyle w:val="ListParagraph"/>
        <w:numPr>
          <w:ilvl w:val="0"/>
          <w:numId w:val="171"/>
        </w:numPr>
        <w:spacing w:after="0"/>
        <w:textAlignment w:val="baseline"/>
        <w:rPr>
          <w:rFonts w:ascii="Courier New" w:hAnsi="Courier New" w:cs="Courier New"/>
          <w:color w:val="323130"/>
          <w:sz w:val="20"/>
          <w:szCs w:val="20"/>
        </w:rPr>
      </w:pPr>
      <w:r w:rsidRPr="003667C7">
        <w:rPr>
          <w:rFonts w:ascii="Courier New" w:hAnsi="Courier New" w:cs="Courier New"/>
          <w:color w:val="323130"/>
          <w:sz w:val="20"/>
          <w:szCs w:val="20"/>
        </w:rPr>
        <w:t>"cluster" : [ "all" ]</w:t>
      </w:r>
    </w:p>
    <w:p w14:paraId="21536F97" w14:textId="77777777" w:rsidR="00CA4C77" w:rsidRDefault="00DD4BFD" w:rsidP="00D655DA">
      <w:pPr>
        <w:pStyle w:val="ListParagraph"/>
        <w:numPr>
          <w:ilvl w:val="0"/>
          <w:numId w:val="171"/>
        </w:numPr>
        <w:spacing w:after="0"/>
        <w:textAlignment w:val="baseline"/>
        <w:rPr>
          <w:rFonts w:ascii="Courier New" w:hAnsi="Courier New" w:cs="Courier New"/>
          <w:color w:val="323130"/>
          <w:sz w:val="20"/>
          <w:szCs w:val="20"/>
        </w:rPr>
      </w:pPr>
      <w:r w:rsidRPr="003667C7">
        <w:rPr>
          <w:rFonts w:ascii="Courier New" w:hAnsi="Courier New" w:cs="Courier New"/>
          <w:color w:val="323130"/>
          <w:sz w:val="20"/>
          <w:szCs w:val="20"/>
        </w:rPr>
        <w:t>"indices" : [</w:t>
      </w:r>
      <w:r w:rsidRPr="00CA4C77">
        <w:rPr>
          <w:rFonts w:ascii="Courier New" w:hAnsi="Courier New" w:cs="Courier New"/>
          <w:color w:val="323130"/>
          <w:sz w:val="20"/>
          <w:szCs w:val="20"/>
        </w:rPr>
        <w:t>{"names" : ["*"],</w:t>
      </w:r>
      <w:r w:rsidR="00CA4C77" w:rsidRPr="00CA4C77">
        <w:rPr>
          <w:rFonts w:ascii="Courier New" w:hAnsi="Courier New" w:cs="Courier New"/>
          <w:color w:val="323130"/>
          <w:sz w:val="20"/>
          <w:szCs w:val="20"/>
        </w:rPr>
        <w:t xml:space="preserve"> </w:t>
      </w:r>
      <w:r w:rsidRPr="00CA4C77">
        <w:rPr>
          <w:rFonts w:ascii="Courier New" w:hAnsi="Courier New" w:cs="Courier New"/>
          <w:color w:val="323130"/>
          <w:sz w:val="20"/>
          <w:szCs w:val="20"/>
        </w:rPr>
        <w:t>"privileges" : ["all"]</w:t>
      </w:r>
      <w:r w:rsidR="00CA4C77">
        <w:rPr>
          <w:rFonts w:ascii="Courier New" w:hAnsi="Courier New" w:cs="Courier New"/>
          <w:color w:val="323130"/>
          <w:sz w:val="20"/>
          <w:szCs w:val="20"/>
        </w:rPr>
        <w:t>}</w:t>
      </w:r>
    </w:p>
    <w:p w14:paraId="593FDD6C" w14:textId="7273B65A" w:rsidR="00DD4BFD" w:rsidRPr="008F1853" w:rsidRDefault="00DD4BFD" w:rsidP="003667C7">
      <w:pPr>
        <w:pStyle w:val="ListParagraph"/>
        <w:numPr>
          <w:ilvl w:val="0"/>
          <w:numId w:val="171"/>
        </w:numPr>
        <w:spacing w:after="0"/>
        <w:textAlignment w:val="baseline"/>
        <w:rPr>
          <w:rFonts w:ascii="Courier New" w:hAnsi="Courier New" w:cs="Courier New"/>
          <w:color w:val="323130"/>
          <w:sz w:val="20"/>
          <w:szCs w:val="20"/>
        </w:rPr>
      </w:pPr>
      <w:r w:rsidRPr="003667C7">
        <w:rPr>
          <w:rFonts w:ascii="Courier New" w:hAnsi="Courier New" w:cs="Courier New"/>
          <w:color w:val="323130"/>
          <w:sz w:val="20"/>
          <w:szCs w:val="20"/>
        </w:rPr>
        <w:t>"applications": [</w:t>
      </w:r>
      <w:r w:rsidRPr="008F1853">
        <w:rPr>
          <w:rFonts w:ascii="Courier New" w:hAnsi="Courier New" w:cs="Courier New"/>
          <w:color w:val="323130"/>
          <w:sz w:val="20"/>
          <w:szCs w:val="20"/>
        </w:rPr>
        <w:t>{"application" : "*","privileges" : ["*" ],"resources" : ["*"]}</w:t>
      </w:r>
    </w:p>
    <w:p w14:paraId="7C0928B4" w14:textId="009F8533" w:rsidR="00DD4BFD" w:rsidRPr="00A22EE8" w:rsidRDefault="00DD4BFD" w:rsidP="003667C7">
      <w:pPr>
        <w:spacing w:after="0"/>
        <w:ind w:left="2160"/>
        <w:textAlignment w:val="baseline"/>
        <w:rPr>
          <w:sz w:val="20"/>
          <w:szCs w:val="20"/>
        </w:rPr>
      </w:pPr>
      <w:r w:rsidRPr="009C78A3">
        <w:rPr>
          <w:rFonts w:ascii="Courier New" w:hAnsi="Courier New" w:cs="Courier New"/>
          <w:color w:val="323130"/>
          <w:sz w:val="20"/>
          <w:szCs w:val="20"/>
        </w:rPr>
        <w:t xml:space="preserve">  </w:t>
      </w:r>
    </w:p>
    <w:p w14:paraId="066B6F64" w14:textId="77777777" w:rsidR="00DD4BFD" w:rsidRDefault="00DD4BFD" w:rsidP="00DD4BFD">
      <w:r>
        <w:t>If everything looks good, remove unneeded accounts.</w:t>
      </w:r>
    </w:p>
    <w:p w14:paraId="629CF551" w14:textId="023692A5" w:rsidR="00DD4BFD" w:rsidRDefault="00DD4BFD" w:rsidP="00DD4BFD">
      <w:pPr>
        <w:pStyle w:val="ListParagraph"/>
        <w:spacing w:after="120"/>
        <w:contextualSpacing w:val="0"/>
      </w:pPr>
      <w:r w:rsidRPr="00DF3C56">
        <w:rPr>
          <w:b/>
          <w:bCs/>
        </w:rPr>
        <w:t>NOTE:</w:t>
      </w:r>
      <w:r>
        <w:t xml:space="preserve"> </w:t>
      </w:r>
      <w:r w:rsidRPr="00DF3C56">
        <w:rPr>
          <w:b/>
          <w:bCs/>
        </w:rPr>
        <w:t>Do not</w:t>
      </w:r>
      <w:r>
        <w:t xml:space="preserve"> remove the following accounts, the </w:t>
      </w:r>
      <w:r w:rsidRPr="004B3881">
        <w:rPr>
          <w:b/>
        </w:rPr>
        <w:t>kibana_xx</w:t>
      </w:r>
      <w:r>
        <w:t xml:space="preserve">, </w:t>
      </w:r>
      <w:r w:rsidRPr="004B3881">
        <w:rPr>
          <w:b/>
        </w:rPr>
        <w:t>logstash_admin_user</w:t>
      </w:r>
      <w:r>
        <w:t xml:space="preserve">, or </w:t>
      </w:r>
      <w:r w:rsidRPr="004B3881">
        <w:rPr>
          <w:b/>
        </w:rPr>
        <w:t>logstash_internal</w:t>
      </w:r>
      <w:r>
        <w:t xml:space="preserve"> accounts.</w:t>
      </w:r>
    </w:p>
    <w:p w14:paraId="3A7C01C9" w14:textId="77777777" w:rsidR="00DD4BFD" w:rsidRDefault="00DD4BFD" w:rsidP="00CD51FA">
      <w:pPr>
        <w:pStyle w:val="Heading3"/>
      </w:pPr>
      <w:bookmarkStart w:id="691" w:name="_Toc86994748"/>
      <w:bookmarkStart w:id="692" w:name="_Toc138075951"/>
      <w:r>
        <w:t>Remove Unneeded Accounts</w:t>
      </w:r>
      <w:bookmarkEnd w:id="691"/>
      <w:bookmarkEnd w:id="692"/>
    </w:p>
    <w:p w14:paraId="425D624C" w14:textId="0C9E8824" w:rsidR="00DD4BFD" w:rsidRDefault="00DD4BFD" w:rsidP="00DD4BFD">
      <w:pPr>
        <w:spacing w:after="120"/>
      </w:pPr>
      <w:r>
        <w:t xml:space="preserve">When </w:t>
      </w:r>
      <w:r w:rsidRPr="000F51B6">
        <w:t>Elastic</w:t>
      </w:r>
      <w:r>
        <w:t xml:space="preserve"> was initially set up in section </w:t>
      </w:r>
      <w:r w:rsidR="00AA3D4D">
        <w:fldChar w:fldCharType="begin"/>
      </w:r>
      <w:r w:rsidR="00AA3D4D">
        <w:instrText xml:space="preserve"> REF _Ref48906248 \r \h </w:instrText>
      </w:r>
      <w:r w:rsidR="00AA3D4D">
        <w:fldChar w:fldCharType="separate"/>
      </w:r>
      <w:r w:rsidR="00651143">
        <w:t>5.4.3.7</w:t>
      </w:r>
      <w:r w:rsidR="00AA3D4D">
        <w:fldChar w:fldCharType="end"/>
      </w:r>
      <w:r w:rsidR="00AA3D4D">
        <w:t xml:space="preserve"> </w:t>
      </w:r>
      <w:r>
        <w:t>Start &amp; Test Elasticsearch, passwords were set for the following accounts:</w:t>
      </w:r>
    </w:p>
    <w:p w14:paraId="1390D521" w14:textId="77777777" w:rsidR="00DD4BFD" w:rsidRDefault="00DD4BFD" w:rsidP="00DD4BFD">
      <w:pPr>
        <w:pStyle w:val="ListParagraph"/>
        <w:numPr>
          <w:ilvl w:val="0"/>
          <w:numId w:val="168"/>
        </w:numPr>
      </w:pPr>
      <w:r>
        <w:t>elastic</w:t>
      </w:r>
    </w:p>
    <w:p w14:paraId="364D0C76" w14:textId="77777777" w:rsidR="00DD4BFD" w:rsidRDefault="00DD4BFD" w:rsidP="00DD4BFD">
      <w:pPr>
        <w:pStyle w:val="ListParagraph"/>
        <w:numPr>
          <w:ilvl w:val="0"/>
          <w:numId w:val="168"/>
        </w:numPr>
      </w:pPr>
      <w:r>
        <w:t>apm_system</w:t>
      </w:r>
    </w:p>
    <w:p w14:paraId="44E3CA8E" w14:textId="77777777" w:rsidR="00DD4BFD" w:rsidRDefault="00DD4BFD" w:rsidP="00DD4BFD">
      <w:pPr>
        <w:pStyle w:val="ListParagraph"/>
        <w:numPr>
          <w:ilvl w:val="0"/>
          <w:numId w:val="168"/>
        </w:numPr>
      </w:pPr>
      <w:r>
        <w:t>kibana_system</w:t>
      </w:r>
    </w:p>
    <w:p w14:paraId="71DE928F" w14:textId="77777777" w:rsidR="00DD4BFD" w:rsidRDefault="00DD4BFD" w:rsidP="00DD4BFD">
      <w:pPr>
        <w:pStyle w:val="ListParagraph"/>
        <w:numPr>
          <w:ilvl w:val="0"/>
          <w:numId w:val="168"/>
        </w:numPr>
      </w:pPr>
      <w:r>
        <w:t>logstash_system</w:t>
      </w:r>
    </w:p>
    <w:p w14:paraId="02A96426" w14:textId="77777777" w:rsidR="00DD4BFD" w:rsidRDefault="00DD4BFD" w:rsidP="00DD4BFD">
      <w:pPr>
        <w:pStyle w:val="ListParagraph"/>
        <w:numPr>
          <w:ilvl w:val="0"/>
          <w:numId w:val="168"/>
        </w:numPr>
      </w:pPr>
      <w:r>
        <w:t>beats_system</w:t>
      </w:r>
    </w:p>
    <w:p w14:paraId="3773C45F" w14:textId="77777777" w:rsidR="00DD4BFD" w:rsidRDefault="00DD4BFD" w:rsidP="00DD4BFD">
      <w:pPr>
        <w:pStyle w:val="ListParagraph"/>
        <w:numPr>
          <w:ilvl w:val="0"/>
          <w:numId w:val="168"/>
        </w:numPr>
      </w:pPr>
      <w:r>
        <w:t>remote_monitoring_user</w:t>
      </w:r>
    </w:p>
    <w:p w14:paraId="6F413DB0" w14:textId="77777777" w:rsidR="00DD4BFD" w:rsidRDefault="00DD4BFD" w:rsidP="00DD4BFD">
      <w:r>
        <w:t xml:space="preserve">During the installation of Logstash, the password for the </w:t>
      </w:r>
      <w:r w:rsidRPr="007A0CA2">
        <w:rPr>
          <w:b/>
          <w:bCs/>
        </w:rPr>
        <w:t>logstash_system</w:t>
      </w:r>
      <w:r>
        <w:t xml:space="preserve"> was modified but the rest have not been changed. These user accounts are </w:t>
      </w:r>
      <w:r w:rsidRPr="007A0CA2">
        <w:rPr>
          <w:b/>
          <w:bCs/>
        </w:rPr>
        <w:t>Reserved</w:t>
      </w:r>
      <w:r>
        <w:t xml:space="preserve"> accounts and cannot be deleted. To protect access to Elastic you must change the passwords to each of these accounts, record the passwords, and store them in a safe as </w:t>
      </w:r>
      <w:r w:rsidRPr="007A0CA2">
        <w:rPr>
          <w:b/>
          <w:bCs/>
        </w:rPr>
        <w:t>break-glass</w:t>
      </w:r>
      <w:r>
        <w:t xml:space="preserve"> passwords. As indicated previously, access to Elastic should now be accomplished using Active Directory accounts. As an extra measure, we will also disable the accounts that are not needed. </w:t>
      </w:r>
    </w:p>
    <w:p w14:paraId="34E87D3A" w14:textId="77777777" w:rsidR="00DD4BFD" w:rsidRDefault="00DD4BFD" w:rsidP="00DD4BFD">
      <w:pPr>
        <w:pStyle w:val="ListParagraph"/>
        <w:numPr>
          <w:ilvl w:val="0"/>
          <w:numId w:val="169"/>
        </w:numPr>
      </w:pPr>
      <w:r>
        <w:t xml:space="preserve">Log in to Kibana using your Active Directory account (member of </w:t>
      </w:r>
      <w:r w:rsidRPr="00DF3C56">
        <w:rPr>
          <w:b/>
          <w:bCs/>
        </w:rPr>
        <w:t>ent elastic admins</w:t>
      </w:r>
      <w:r>
        <w:t xml:space="preserve">). </w:t>
      </w:r>
    </w:p>
    <w:p w14:paraId="5618F050" w14:textId="77777777" w:rsidR="00DD4BFD" w:rsidRDefault="00DD4BFD" w:rsidP="00DD4BFD">
      <w:pPr>
        <w:pStyle w:val="ListParagraph"/>
        <w:numPr>
          <w:ilvl w:val="0"/>
          <w:numId w:val="169"/>
        </w:numPr>
      </w:pPr>
      <w:r>
        <w:t xml:space="preserve">Navigate to </w:t>
      </w:r>
      <w:r w:rsidRPr="00DF3C56">
        <w:rPr>
          <w:b/>
          <w:bCs/>
        </w:rPr>
        <w:t>Management</w:t>
      </w:r>
      <w:r>
        <w:t xml:space="preserve"> &gt; </w:t>
      </w:r>
      <w:r w:rsidRPr="00DF3C56">
        <w:rPr>
          <w:b/>
          <w:bCs/>
        </w:rPr>
        <w:t>Stack Management</w:t>
      </w:r>
      <w:r>
        <w:t xml:space="preserve"> on the side navigation menu. </w:t>
      </w:r>
    </w:p>
    <w:p w14:paraId="15C80987" w14:textId="77777777" w:rsidR="00DD4BFD" w:rsidRDefault="00DD4BFD" w:rsidP="00DD4BFD">
      <w:pPr>
        <w:pStyle w:val="ListParagraph"/>
        <w:numPr>
          <w:ilvl w:val="0"/>
          <w:numId w:val="169"/>
        </w:numPr>
      </w:pPr>
      <w:r>
        <w:t xml:space="preserve">Select </w:t>
      </w:r>
      <w:r w:rsidRPr="00DF3C56">
        <w:rPr>
          <w:b/>
          <w:bCs/>
        </w:rPr>
        <w:t>Users</w:t>
      </w:r>
      <w:r>
        <w:t xml:space="preserve"> under the </w:t>
      </w:r>
      <w:r w:rsidRPr="00DF3C56">
        <w:rPr>
          <w:b/>
          <w:bCs/>
        </w:rPr>
        <w:t>Security</w:t>
      </w:r>
      <w:r>
        <w:t xml:space="preserve"> section.</w:t>
      </w:r>
    </w:p>
    <w:p w14:paraId="36223910" w14:textId="77777777" w:rsidR="00DD4BFD" w:rsidRDefault="00DD4BFD" w:rsidP="00DD4BFD">
      <w:pPr>
        <w:pStyle w:val="ListParagraph"/>
        <w:numPr>
          <w:ilvl w:val="0"/>
          <w:numId w:val="169"/>
        </w:numPr>
      </w:pPr>
      <w:r>
        <w:t>Set Break-Glass passwords for each of the following accounts:</w:t>
      </w:r>
    </w:p>
    <w:p w14:paraId="59F3FD6B" w14:textId="77777777" w:rsidR="00DD4BFD" w:rsidRDefault="00DD4BFD" w:rsidP="00DD4BFD">
      <w:pPr>
        <w:pStyle w:val="ListParagraph"/>
        <w:numPr>
          <w:ilvl w:val="0"/>
          <w:numId w:val="167"/>
        </w:numPr>
      </w:pPr>
      <w:r>
        <w:t>elastic</w:t>
      </w:r>
    </w:p>
    <w:p w14:paraId="004DCD37" w14:textId="77777777" w:rsidR="00DD4BFD" w:rsidRDefault="00DD4BFD" w:rsidP="00DD4BFD">
      <w:pPr>
        <w:pStyle w:val="ListParagraph"/>
        <w:numPr>
          <w:ilvl w:val="0"/>
          <w:numId w:val="167"/>
        </w:numPr>
      </w:pPr>
      <w:r>
        <w:t>apm_system</w:t>
      </w:r>
    </w:p>
    <w:p w14:paraId="43C65434" w14:textId="77777777" w:rsidR="00DD4BFD" w:rsidRDefault="00DD4BFD" w:rsidP="00DD4BFD">
      <w:pPr>
        <w:pStyle w:val="ListParagraph"/>
        <w:numPr>
          <w:ilvl w:val="0"/>
          <w:numId w:val="167"/>
        </w:numPr>
      </w:pPr>
      <w:r>
        <w:t>kibana</w:t>
      </w:r>
    </w:p>
    <w:p w14:paraId="2A992297" w14:textId="77777777" w:rsidR="00DD4BFD" w:rsidRDefault="00DD4BFD" w:rsidP="00DD4BFD">
      <w:pPr>
        <w:pStyle w:val="ListParagraph"/>
        <w:numPr>
          <w:ilvl w:val="0"/>
          <w:numId w:val="167"/>
        </w:numPr>
      </w:pPr>
      <w:r>
        <w:t>kibana_system</w:t>
      </w:r>
    </w:p>
    <w:p w14:paraId="4FD0B899" w14:textId="77777777" w:rsidR="00DD4BFD" w:rsidRDefault="00DD4BFD" w:rsidP="00DD4BFD">
      <w:pPr>
        <w:pStyle w:val="ListParagraph"/>
        <w:numPr>
          <w:ilvl w:val="0"/>
          <w:numId w:val="167"/>
        </w:numPr>
      </w:pPr>
      <w:r>
        <w:t>beats_system</w:t>
      </w:r>
    </w:p>
    <w:p w14:paraId="154692D6" w14:textId="77777777" w:rsidR="00DD4BFD" w:rsidRDefault="00DD4BFD" w:rsidP="00DD4BFD">
      <w:pPr>
        <w:pStyle w:val="ListParagraph"/>
        <w:numPr>
          <w:ilvl w:val="0"/>
          <w:numId w:val="167"/>
        </w:numPr>
        <w:spacing w:after="120"/>
        <w:contextualSpacing w:val="0"/>
      </w:pPr>
      <w:r>
        <w:t>remote_monitoring_user</w:t>
      </w:r>
    </w:p>
    <w:p w14:paraId="4F7BD9A2" w14:textId="77777777" w:rsidR="00DD4BFD" w:rsidRDefault="00DD4BFD" w:rsidP="00DD4BFD">
      <w:pPr>
        <w:pStyle w:val="ListParagraph"/>
        <w:spacing w:after="120"/>
        <w:contextualSpacing w:val="0"/>
      </w:pPr>
      <w:r w:rsidRPr="00DF3C56">
        <w:rPr>
          <w:b/>
          <w:bCs/>
        </w:rPr>
        <w:t>NOTE:</w:t>
      </w:r>
      <w:r>
        <w:t xml:space="preserve"> </w:t>
      </w:r>
      <w:r w:rsidRPr="00DF3C56">
        <w:rPr>
          <w:b/>
          <w:bCs/>
        </w:rPr>
        <w:t>Do not</w:t>
      </w:r>
      <w:r>
        <w:t xml:space="preserve"> change the </w:t>
      </w:r>
      <w:r w:rsidRPr="00DF3C56">
        <w:rPr>
          <w:b/>
          <w:bCs/>
        </w:rPr>
        <w:t>Logstash_system</w:t>
      </w:r>
      <w:r>
        <w:t xml:space="preserve"> account password.</w:t>
      </w:r>
    </w:p>
    <w:p w14:paraId="5D58F70A" w14:textId="77777777" w:rsidR="00DD4BFD" w:rsidRDefault="00DD4BFD" w:rsidP="00DD4BFD">
      <w:pPr>
        <w:pStyle w:val="ListParagraph"/>
        <w:keepNext/>
        <w:numPr>
          <w:ilvl w:val="0"/>
          <w:numId w:val="169"/>
        </w:numPr>
      </w:pPr>
      <w:r>
        <w:lastRenderedPageBreak/>
        <w:t xml:space="preserve">Select the account and change the password using the </w:t>
      </w:r>
      <w:r w:rsidRPr="00DF3C56">
        <w:rPr>
          <w:b/>
          <w:bCs/>
        </w:rPr>
        <w:t>Edit User</w:t>
      </w:r>
      <w:r>
        <w:t xml:space="preserve"> interface.</w:t>
      </w:r>
    </w:p>
    <w:p w14:paraId="390A16A5" w14:textId="03E7DB51" w:rsidR="00DD4BFD" w:rsidRDefault="00AA3D4D" w:rsidP="00DD4BFD">
      <w:pPr>
        <w:keepNext/>
        <w:spacing w:after="120"/>
        <w:jc w:val="center"/>
      </w:pPr>
      <w:r>
        <w:rPr>
          <w:noProof/>
        </w:rPr>
        <w:drawing>
          <wp:inline distT="0" distB="0" distL="0" distR="0" wp14:anchorId="70D56779" wp14:editId="5056236E">
            <wp:extent cx="2177152" cy="2114550"/>
            <wp:effectExtent l="0" t="0" r="0" b="0"/>
            <wp:docPr id="932" name="Picture 9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2" descr="Graphical user interface, text, application, chat or text message&#10;&#10;Description automatically generated"/>
                    <pic:cNvPicPr/>
                  </pic:nvPicPr>
                  <pic:blipFill>
                    <a:blip r:embed="rId88"/>
                    <a:stretch>
                      <a:fillRect/>
                    </a:stretch>
                  </pic:blipFill>
                  <pic:spPr>
                    <a:xfrm>
                      <a:off x="0" y="0"/>
                      <a:ext cx="2181945" cy="2119205"/>
                    </a:xfrm>
                    <a:prstGeom prst="rect">
                      <a:avLst/>
                    </a:prstGeom>
                  </pic:spPr>
                </pic:pic>
              </a:graphicData>
            </a:graphic>
          </wp:inline>
        </w:drawing>
      </w:r>
    </w:p>
    <w:p w14:paraId="531393E1" w14:textId="583E740D" w:rsidR="00DD4BFD" w:rsidRDefault="00DD4BFD" w:rsidP="00DD4BFD">
      <w:pPr>
        <w:pStyle w:val="Caption"/>
      </w:pPr>
      <w:bookmarkStart w:id="693" w:name="_Toc86994827"/>
      <w:bookmarkStart w:id="694" w:name="_Toc135913057"/>
      <w:r>
        <w:t xml:space="preserve">Figure </w:t>
      </w:r>
      <w:fldSimple w:instr=" SEQ Figure \* ARABIC ">
        <w:r w:rsidR="00651143">
          <w:rPr>
            <w:noProof/>
          </w:rPr>
          <w:t>42</w:t>
        </w:r>
      </w:fldSimple>
      <w:bookmarkEnd w:id="693"/>
      <w:r w:rsidR="00AA3D4D">
        <w:t xml:space="preserve"> Change password</w:t>
      </w:r>
      <w:bookmarkEnd w:id="694"/>
    </w:p>
    <w:p w14:paraId="311CF3B5" w14:textId="77777777" w:rsidR="00DD4BFD" w:rsidRDefault="00DD4BFD" w:rsidP="00DD4BFD">
      <w:pPr>
        <w:pStyle w:val="ListParagraph"/>
        <w:numPr>
          <w:ilvl w:val="0"/>
          <w:numId w:val="169"/>
        </w:numPr>
      </w:pPr>
      <w:r>
        <w:t>Now that the passwords have been changed, disable the accounts we don’t use for extra protection. From the Kibana console execute the following commands:</w:t>
      </w:r>
    </w:p>
    <w:p w14:paraId="3EBE3FD8" w14:textId="77777777" w:rsidR="00DD4BFD" w:rsidRDefault="00DD4BFD" w:rsidP="00DD4BFD">
      <w:pPr>
        <w:spacing w:after="0"/>
        <w:ind w:left="720"/>
        <w:rPr>
          <w:rFonts w:ascii="Courier New" w:hAnsi="Courier New" w:cs="Courier New"/>
          <w:sz w:val="20"/>
          <w:szCs w:val="20"/>
        </w:rPr>
      </w:pPr>
      <w:r w:rsidRPr="009C78A3">
        <w:rPr>
          <w:rFonts w:ascii="Courier New" w:hAnsi="Courier New" w:cs="Courier New"/>
          <w:sz w:val="20"/>
          <w:szCs w:val="20"/>
        </w:rPr>
        <w:t>PUT _security/user/apm_system/_disable</w:t>
      </w:r>
    </w:p>
    <w:p w14:paraId="23A41A30" w14:textId="77777777" w:rsidR="00DD4BFD" w:rsidRPr="009C78A3" w:rsidRDefault="00DD4BFD" w:rsidP="00DD4BFD">
      <w:pPr>
        <w:spacing w:after="0"/>
        <w:ind w:left="720"/>
        <w:rPr>
          <w:rFonts w:ascii="Courier New" w:hAnsi="Courier New" w:cs="Courier New"/>
          <w:sz w:val="20"/>
          <w:szCs w:val="20"/>
        </w:rPr>
      </w:pPr>
      <w:r w:rsidRPr="009C78A3">
        <w:rPr>
          <w:rFonts w:ascii="Courier New" w:hAnsi="Courier New" w:cs="Courier New"/>
          <w:sz w:val="20"/>
          <w:szCs w:val="20"/>
        </w:rPr>
        <w:t>PUT _security/user/kibana/_disable</w:t>
      </w:r>
    </w:p>
    <w:p w14:paraId="698D594F" w14:textId="77777777" w:rsidR="00DD4BFD" w:rsidRPr="009C78A3" w:rsidRDefault="00DD4BFD" w:rsidP="00DD4BFD">
      <w:pPr>
        <w:spacing w:after="0"/>
        <w:ind w:left="720"/>
        <w:rPr>
          <w:rFonts w:ascii="Courier New" w:hAnsi="Courier New" w:cs="Courier New"/>
          <w:sz w:val="20"/>
          <w:szCs w:val="20"/>
        </w:rPr>
      </w:pPr>
      <w:r w:rsidRPr="009C78A3">
        <w:rPr>
          <w:rFonts w:ascii="Courier New" w:hAnsi="Courier New" w:cs="Courier New"/>
          <w:sz w:val="20"/>
          <w:szCs w:val="20"/>
        </w:rPr>
        <w:t>PUT _security/user/kibana_system/_disable</w:t>
      </w:r>
    </w:p>
    <w:p w14:paraId="6EA81C8A" w14:textId="77777777" w:rsidR="00DD4BFD" w:rsidRPr="009C78A3" w:rsidRDefault="00DD4BFD" w:rsidP="00DD4BFD">
      <w:pPr>
        <w:spacing w:after="0"/>
        <w:ind w:left="720"/>
        <w:rPr>
          <w:rFonts w:ascii="Courier New" w:hAnsi="Courier New" w:cs="Courier New"/>
          <w:sz w:val="20"/>
          <w:szCs w:val="20"/>
        </w:rPr>
      </w:pPr>
      <w:r w:rsidRPr="009C78A3">
        <w:rPr>
          <w:rFonts w:ascii="Courier New" w:hAnsi="Courier New" w:cs="Courier New"/>
          <w:sz w:val="20"/>
          <w:szCs w:val="20"/>
        </w:rPr>
        <w:t>PUT _security/user/beats_system/_disable</w:t>
      </w:r>
    </w:p>
    <w:p w14:paraId="425BC91A" w14:textId="77777777" w:rsidR="00DD4BFD" w:rsidRDefault="00DD4BFD" w:rsidP="00DD4BFD">
      <w:pPr>
        <w:ind w:left="720"/>
        <w:rPr>
          <w:rFonts w:ascii="Courier New" w:hAnsi="Courier New" w:cs="Courier New"/>
          <w:sz w:val="20"/>
          <w:szCs w:val="20"/>
        </w:rPr>
      </w:pPr>
      <w:r w:rsidRPr="009C78A3">
        <w:rPr>
          <w:rFonts w:ascii="Courier New" w:hAnsi="Courier New" w:cs="Courier New"/>
          <w:sz w:val="20"/>
          <w:szCs w:val="20"/>
        </w:rPr>
        <w:t>PUT _security/user/remote_monitoring_user/_disable</w:t>
      </w:r>
    </w:p>
    <w:p w14:paraId="563EC4BC" w14:textId="77777777" w:rsidR="00DD4BFD" w:rsidRPr="009C78A3" w:rsidRDefault="00DD4BFD" w:rsidP="00DD4BFD">
      <w:pPr>
        <w:ind w:left="720"/>
      </w:pPr>
      <w:r w:rsidRPr="009C78A3">
        <w:rPr>
          <w:b/>
          <w:bCs/>
        </w:rPr>
        <w:t>NOTE:</w:t>
      </w:r>
      <w:r w:rsidRPr="009C78A3">
        <w:t xml:space="preserve"> Do not disable the </w:t>
      </w:r>
      <w:r w:rsidRPr="00DF3C56">
        <w:rPr>
          <w:b/>
          <w:bCs/>
        </w:rPr>
        <w:t>elastic</w:t>
      </w:r>
      <w:r w:rsidRPr="009C78A3">
        <w:t xml:space="preserve"> accounts as this will be the only way to log</w:t>
      </w:r>
      <w:r>
        <w:t xml:space="preserve"> </w:t>
      </w:r>
      <w:r w:rsidRPr="009C78A3">
        <w:t>in to Elastic if you have issues with Active Directory authentication.</w:t>
      </w:r>
    </w:p>
    <w:p w14:paraId="410E356A" w14:textId="77777777" w:rsidR="00DD4BFD" w:rsidRDefault="00DD4BFD" w:rsidP="00DD4BFD">
      <w:pPr>
        <w:pStyle w:val="ListParagraph"/>
        <w:keepNext/>
        <w:numPr>
          <w:ilvl w:val="0"/>
          <w:numId w:val="169"/>
        </w:numPr>
      </w:pPr>
      <w:r>
        <w:t xml:space="preserve">These user accounts will now show </w:t>
      </w:r>
      <w:r w:rsidRPr="00DF3C56">
        <w:rPr>
          <w:b/>
          <w:bCs/>
        </w:rPr>
        <w:t>Disabled</w:t>
      </w:r>
      <w:r>
        <w:t xml:space="preserve"> on the </w:t>
      </w:r>
      <w:r w:rsidRPr="00DF3C56">
        <w:rPr>
          <w:b/>
          <w:bCs/>
        </w:rPr>
        <w:t>Users</w:t>
      </w:r>
      <w:r>
        <w:t xml:space="preserve"> page in Kibana.</w:t>
      </w:r>
    </w:p>
    <w:p w14:paraId="59240A88" w14:textId="25EDEF8C" w:rsidR="00DD4BFD" w:rsidRDefault="0028350D" w:rsidP="0028350D">
      <w:pPr>
        <w:keepNext/>
        <w:spacing w:after="120"/>
        <w:jc w:val="center"/>
      </w:pPr>
      <w:r>
        <w:rPr>
          <w:noProof/>
        </w:rPr>
        <w:drawing>
          <wp:inline distT="0" distB="0" distL="0" distR="0" wp14:anchorId="340B860F" wp14:editId="6BECBCF8">
            <wp:extent cx="5172075" cy="2356720"/>
            <wp:effectExtent l="0" t="0" r="0" b="5715"/>
            <wp:docPr id="933" name="Picture 9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Graphical user interface, text, application, email&#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74911" cy="2358012"/>
                    </a:xfrm>
                    <a:prstGeom prst="rect">
                      <a:avLst/>
                    </a:prstGeom>
                  </pic:spPr>
                </pic:pic>
              </a:graphicData>
            </a:graphic>
          </wp:inline>
        </w:drawing>
      </w:r>
    </w:p>
    <w:p w14:paraId="56B4FA3E" w14:textId="5D3034A4" w:rsidR="00DD4BFD" w:rsidRDefault="00DD4BFD" w:rsidP="00DD4BFD">
      <w:pPr>
        <w:pStyle w:val="Caption"/>
      </w:pPr>
      <w:bookmarkStart w:id="695" w:name="_Toc86994828"/>
      <w:bookmarkStart w:id="696" w:name="_Toc135913058"/>
      <w:r>
        <w:t xml:space="preserve">Figure </w:t>
      </w:r>
      <w:fldSimple w:instr=" SEQ Figure \* ARABIC ">
        <w:r w:rsidR="00651143">
          <w:rPr>
            <w:noProof/>
          </w:rPr>
          <w:t>43</w:t>
        </w:r>
      </w:fldSimple>
      <w:r>
        <w:t xml:space="preserve"> Disabled accounts</w:t>
      </w:r>
      <w:bookmarkEnd w:id="695"/>
      <w:bookmarkEnd w:id="696"/>
    </w:p>
    <w:p w14:paraId="4D134391" w14:textId="22276FA7" w:rsidR="006B1A5D" w:rsidRDefault="006B1A5D" w:rsidP="005F090C">
      <w:pPr>
        <w:spacing w:line="240" w:lineRule="auto"/>
        <w:rPr>
          <w:bCs/>
        </w:rPr>
      </w:pPr>
    </w:p>
    <w:p w14:paraId="470FE029" w14:textId="77777777" w:rsidR="0028350D" w:rsidRDefault="0028350D" w:rsidP="003667C7">
      <w:pPr>
        <w:pStyle w:val="Heading3"/>
      </w:pPr>
      <w:bookmarkStart w:id="697" w:name="_Toc531175127"/>
      <w:bookmarkStart w:id="698" w:name="_Toc36118490"/>
      <w:bookmarkStart w:id="699" w:name="_Ref46392194"/>
      <w:bookmarkStart w:id="700" w:name="_Toc51142841"/>
      <w:bookmarkStart w:id="701" w:name="_Toc86994749"/>
      <w:bookmarkStart w:id="702" w:name="_Toc138075952"/>
      <w:r>
        <w:lastRenderedPageBreak/>
        <w:t>Install Beats</w:t>
      </w:r>
      <w:bookmarkEnd w:id="697"/>
      <w:bookmarkEnd w:id="698"/>
      <w:bookmarkEnd w:id="699"/>
      <w:bookmarkEnd w:id="700"/>
      <w:bookmarkEnd w:id="701"/>
      <w:bookmarkEnd w:id="702"/>
    </w:p>
    <w:p w14:paraId="47175990" w14:textId="77777777" w:rsidR="0028350D" w:rsidRDefault="0028350D" w:rsidP="0028350D">
      <w:r>
        <w:t xml:space="preserve">Beats are the agents that sit on all machines to collect and send data to </w:t>
      </w:r>
      <w:r w:rsidRPr="000F51B6">
        <w:t>Elastic</w:t>
      </w:r>
      <w:r>
        <w:t xml:space="preserve">. Beats agents are installed automatically on both windows and Linux systems. Puppet is used on Linux to distribute Beats agents and SCCM is used on Windows. </w:t>
      </w:r>
    </w:p>
    <w:p w14:paraId="65D3CCE4" w14:textId="77777777" w:rsidR="0028350D" w:rsidRDefault="0028350D" w:rsidP="0028350D">
      <w:r>
        <w:t>The following types of Beats are used at this time:</w:t>
      </w:r>
    </w:p>
    <w:p w14:paraId="09683008" w14:textId="77777777" w:rsidR="0028350D" w:rsidRDefault="0028350D" w:rsidP="0028350D">
      <w:r w:rsidRPr="00952915">
        <w:rPr>
          <w:b/>
          <w:bCs/>
        </w:rPr>
        <w:t>Filebeat</w:t>
      </w:r>
      <w:r>
        <w:rPr>
          <w:b/>
          <w:bCs/>
        </w:rPr>
        <w:t>:</w:t>
      </w:r>
      <w:r>
        <w:t xml:space="preserve"> A lightweight data shipper for forwarding and centralizing log data. Installed as an agent on servers where log collection is desired, Filebeat monitors the log files at locations specified, collects log events, and forwards them to Logstash. Filebeat is automatically installed and upgraded on hosts that are designated as needing Filebeat for data collection. </w:t>
      </w:r>
    </w:p>
    <w:p w14:paraId="7D075747" w14:textId="73307C91" w:rsidR="0028350D" w:rsidRDefault="0028350D" w:rsidP="0028350D">
      <w:r>
        <w:t xml:space="preserve">For Linux hosts, Puppet is used for the automated install. See section </w:t>
      </w:r>
      <w:r>
        <w:fldChar w:fldCharType="begin"/>
      </w:r>
      <w:r>
        <w:instrText xml:space="preserve"> REF _Ref46497052 \w \h </w:instrText>
      </w:r>
      <w:r>
        <w:fldChar w:fldCharType="separate"/>
      </w:r>
      <w:r w:rsidR="00651143">
        <w:rPr>
          <w:b/>
          <w:bCs/>
        </w:rPr>
        <w:t>Error! Reference source not found.</w:t>
      </w:r>
      <w:r>
        <w:fldChar w:fldCharType="end"/>
      </w:r>
      <w:r>
        <w:t xml:space="preserve"> for more details. </w:t>
      </w:r>
    </w:p>
    <w:p w14:paraId="1DAC3DB9" w14:textId="77777777" w:rsidR="0028350D" w:rsidRDefault="0028350D" w:rsidP="0028350D">
      <w:r>
        <w:t>For windows, SCCM is used. Filebeat will automatically be installed on all windows boxes that have configuration files in place on the SCCM installation folder. ARTs and other entities that need Filebeat installed on hosts should work with the Elastic team to have the configurations for each host integrated into the OADCGS Elastic configuration.</w:t>
      </w:r>
    </w:p>
    <w:p w14:paraId="73C8B0A7" w14:textId="77777777" w:rsidR="0028350D" w:rsidRDefault="0028350D" w:rsidP="0028350D">
      <w:r w:rsidRPr="003867BD">
        <w:rPr>
          <w:b/>
          <w:bCs/>
        </w:rPr>
        <w:t>Heartbeat</w:t>
      </w:r>
      <w:r>
        <w:rPr>
          <w:b/>
          <w:bCs/>
        </w:rPr>
        <w:t>:</w:t>
      </w:r>
      <w:r>
        <w:t xml:space="preserve"> A lightweight daemon that you install on a remote server to periodically check the status of your services to determine whether they are available. Heartbeat is used to determine if your servers/services are reachable. One instance of Heartbeat is installed at each site on the Logstash instance for that site.</w:t>
      </w:r>
    </w:p>
    <w:p w14:paraId="752DFDB0" w14:textId="77777777" w:rsidR="0028350D" w:rsidRDefault="0028350D" w:rsidP="0028350D">
      <w:r w:rsidRPr="003867BD">
        <w:rPr>
          <w:b/>
          <w:bCs/>
        </w:rPr>
        <w:t>Metricbeat:</w:t>
      </w:r>
      <w:r>
        <w:t xml:space="preserve"> A lightweight data shipper installed on each host to periodically collect metrics from the operating system and from services running on the server. Metricbeat takes the metrics and statistics that it collects and ships them to Logstash. </w:t>
      </w:r>
    </w:p>
    <w:p w14:paraId="006A2F12" w14:textId="77777777" w:rsidR="0028350D" w:rsidRDefault="0028350D" w:rsidP="0028350D">
      <w:r w:rsidRPr="003867BD">
        <w:rPr>
          <w:b/>
          <w:bCs/>
        </w:rPr>
        <w:t>Winlogbeat:</w:t>
      </w:r>
      <w:r>
        <w:t xml:space="preserve"> A lightweight data shipper installed on the Windows Event Collector of each site. Winlogbeat forwards all windows events received by the Event Collector to Logstash for ingestion into Elastic.</w:t>
      </w:r>
    </w:p>
    <w:p w14:paraId="049C68D6" w14:textId="77777777" w:rsidR="0028350D" w:rsidRDefault="0028350D" w:rsidP="0028350D">
      <w:r>
        <w:t>The following table outlines where each type of beat may be installed.</w:t>
      </w:r>
    </w:p>
    <w:p w14:paraId="7F6E7C0F" w14:textId="63CD7528" w:rsidR="0028350D" w:rsidRDefault="0028350D" w:rsidP="0028350D">
      <w:pPr>
        <w:pStyle w:val="Caption"/>
        <w:keepNext/>
        <w:spacing w:after="120"/>
      </w:pPr>
      <w:bookmarkStart w:id="703" w:name="_Toc82608361"/>
      <w:bookmarkStart w:id="704" w:name="_Toc135913163"/>
      <w:bookmarkStart w:id="705" w:name="_Toc135913176"/>
      <w:r>
        <w:t xml:space="preserve">Table </w:t>
      </w:r>
      <w:fldSimple w:instr=" SEQ Table \* ARABIC ">
        <w:r w:rsidR="00651143">
          <w:rPr>
            <w:noProof/>
          </w:rPr>
          <w:t>10</w:t>
        </w:r>
      </w:fldSimple>
      <w:r>
        <w:t xml:space="preserve"> Beat Installation Location</w:t>
      </w:r>
      <w:bookmarkEnd w:id="703"/>
      <w:bookmarkEnd w:id="704"/>
      <w:bookmarkEnd w:id="705"/>
    </w:p>
    <w:tbl>
      <w:tblPr>
        <w:tblStyle w:val="TableGrid"/>
        <w:tblW w:w="0" w:type="auto"/>
        <w:tblInd w:w="607" w:type="dxa"/>
        <w:tblLook w:val="04A0" w:firstRow="1" w:lastRow="0" w:firstColumn="1" w:lastColumn="0" w:noHBand="0" w:noVBand="1"/>
      </w:tblPr>
      <w:tblGrid>
        <w:gridCol w:w="2496"/>
        <w:gridCol w:w="2496"/>
        <w:gridCol w:w="2496"/>
      </w:tblGrid>
      <w:tr w:rsidR="0028350D" w:rsidRPr="00175F6F" w14:paraId="1C503703" w14:textId="77777777" w:rsidTr="00D655DA">
        <w:trPr>
          <w:trHeight w:val="252"/>
        </w:trPr>
        <w:tc>
          <w:tcPr>
            <w:tcW w:w="2496" w:type="dxa"/>
            <w:shd w:val="clear" w:color="auto" w:fill="002060"/>
          </w:tcPr>
          <w:p w14:paraId="4C9A3821" w14:textId="77777777" w:rsidR="0028350D" w:rsidRPr="00175F6F" w:rsidRDefault="0028350D" w:rsidP="00D655DA">
            <w:pPr>
              <w:spacing w:after="0"/>
              <w:jc w:val="center"/>
              <w:rPr>
                <w:b/>
                <w:bCs/>
              </w:rPr>
            </w:pPr>
            <w:r w:rsidRPr="00175F6F">
              <w:rPr>
                <w:b/>
                <w:bCs/>
              </w:rPr>
              <w:t>Beat</w:t>
            </w:r>
          </w:p>
        </w:tc>
        <w:tc>
          <w:tcPr>
            <w:tcW w:w="2496" w:type="dxa"/>
            <w:shd w:val="clear" w:color="auto" w:fill="002060"/>
          </w:tcPr>
          <w:p w14:paraId="53681B22" w14:textId="77777777" w:rsidR="0028350D" w:rsidRPr="00175F6F" w:rsidRDefault="0028350D" w:rsidP="00D655DA">
            <w:pPr>
              <w:spacing w:after="0"/>
              <w:jc w:val="center"/>
              <w:rPr>
                <w:b/>
                <w:bCs/>
              </w:rPr>
            </w:pPr>
            <w:r w:rsidRPr="00175F6F">
              <w:rPr>
                <w:b/>
                <w:bCs/>
              </w:rPr>
              <w:t>Installation Method</w:t>
            </w:r>
          </w:p>
        </w:tc>
        <w:tc>
          <w:tcPr>
            <w:tcW w:w="2496" w:type="dxa"/>
            <w:shd w:val="clear" w:color="auto" w:fill="002060"/>
          </w:tcPr>
          <w:p w14:paraId="5BE5DCB0" w14:textId="77777777" w:rsidR="0028350D" w:rsidRPr="00175F6F" w:rsidRDefault="0028350D" w:rsidP="00D655DA">
            <w:pPr>
              <w:spacing w:after="0"/>
              <w:jc w:val="center"/>
              <w:rPr>
                <w:b/>
                <w:bCs/>
              </w:rPr>
            </w:pPr>
            <w:r w:rsidRPr="00175F6F">
              <w:rPr>
                <w:b/>
                <w:bCs/>
              </w:rPr>
              <w:t>Destination Servers</w:t>
            </w:r>
          </w:p>
        </w:tc>
      </w:tr>
      <w:tr w:rsidR="0028350D" w14:paraId="35D7B608" w14:textId="77777777" w:rsidTr="00D655DA">
        <w:trPr>
          <w:trHeight w:val="268"/>
        </w:trPr>
        <w:tc>
          <w:tcPr>
            <w:tcW w:w="2496" w:type="dxa"/>
          </w:tcPr>
          <w:p w14:paraId="4C5B3738" w14:textId="77777777" w:rsidR="0028350D" w:rsidRDefault="0028350D" w:rsidP="00D655DA">
            <w:pPr>
              <w:spacing w:after="0"/>
              <w:jc w:val="center"/>
            </w:pPr>
            <w:r>
              <w:t>Metricbeat</w:t>
            </w:r>
          </w:p>
        </w:tc>
        <w:tc>
          <w:tcPr>
            <w:tcW w:w="2496" w:type="dxa"/>
          </w:tcPr>
          <w:p w14:paraId="626243F8" w14:textId="77777777" w:rsidR="0028350D" w:rsidRDefault="0028350D" w:rsidP="00D655DA">
            <w:pPr>
              <w:spacing w:after="0"/>
              <w:jc w:val="center"/>
            </w:pPr>
            <w:r>
              <w:t>Puppet/SCCM</w:t>
            </w:r>
          </w:p>
        </w:tc>
        <w:tc>
          <w:tcPr>
            <w:tcW w:w="2496" w:type="dxa"/>
          </w:tcPr>
          <w:p w14:paraId="6ED67F1F" w14:textId="77777777" w:rsidR="0028350D" w:rsidRDefault="0028350D" w:rsidP="00D655DA">
            <w:pPr>
              <w:spacing w:after="0"/>
              <w:jc w:val="center"/>
            </w:pPr>
            <w:r>
              <w:t>All Servers</w:t>
            </w:r>
          </w:p>
        </w:tc>
      </w:tr>
      <w:tr w:rsidR="0028350D" w14:paraId="7E443447" w14:textId="77777777" w:rsidTr="00D655DA">
        <w:trPr>
          <w:trHeight w:val="252"/>
        </w:trPr>
        <w:tc>
          <w:tcPr>
            <w:tcW w:w="2496" w:type="dxa"/>
          </w:tcPr>
          <w:p w14:paraId="2F6F2ECB" w14:textId="77777777" w:rsidR="0028350D" w:rsidRDefault="0028350D" w:rsidP="00D655DA">
            <w:pPr>
              <w:spacing w:after="0"/>
              <w:jc w:val="center"/>
            </w:pPr>
            <w:r>
              <w:t>Filebeat</w:t>
            </w:r>
          </w:p>
        </w:tc>
        <w:tc>
          <w:tcPr>
            <w:tcW w:w="2496" w:type="dxa"/>
          </w:tcPr>
          <w:p w14:paraId="5762EC13" w14:textId="77777777" w:rsidR="0028350D" w:rsidRDefault="0028350D" w:rsidP="00D655DA">
            <w:pPr>
              <w:spacing w:after="0"/>
              <w:jc w:val="center"/>
            </w:pPr>
            <w:r>
              <w:t>Puppet/SCCM</w:t>
            </w:r>
          </w:p>
        </w:tc>
        <w:tc>
          <w:tcPr>
            <w:tcW w:w="2496" w:type="dxa"/>
          </w:tcPr>
          <w:p w14:paraId="090775F0" w14:textId="77777777" w:rsidR="0028350D" w:rsidRDefault="0028350D" w:rsidP="00D655DA">
            <w:pPr>
              <w:spacing w:after="0"/>
              <w:jc w:val="center"/>
            </w:pPr>
            <w:r>
              <w:t>Designated Servers</w:t>
            </w:r>
          </w:p>
        </w:tc>
      </w:tr>
      <w:tr w:rsidR="0028350D" w14:paraId="465483D0" w14:textId="77777777" w:rsidTr="00D655DA">
        <w:trPr>
          <w:trHeight w:val="252"/>
        </w:trPr>
        <w:tc>
          <w:tcPr>
            <w:tcW w:w="2496" w:type="dxa"/>
          </w:tcPr>
          <w:p w14:paraId="19967B8F" w14:textId="77777777" w:rsidR="0028350D" w:rsidRDefault="0028350D" w:rsidP="00D655DA">
            <w:pPr>
              <w:spacing w:after="0"/>
              <w:jc w:val="center"/>
            </w:pPr>
            <w:r>
              <w:t>Winlogbeat</w:t>
            </w:r>
          </w:p>
        </w:tc>
        <w:tc>
          <w:tcPr>
            <w:tcW w:w="2496" w:type="dxa"/>
          </w:tcPr>
          <w:p w14:paraId="3D0EE8DA" w14:textId="77777777" w:rsidR="0028350D" w:rsidRDefault="0028350D" w:rsidP="00D655DA">
            <w:pPr>
              <w:spacing w:after="0"/>
              <w:jc w:val="center"/>
            </w:pPr>
            <w:r>
              <w:t>SCCM</w:t>
            </w:r>
          </w:p>
        </w:tc>
        <w:tc>
          <w:tcPr>
            <w:tcW w:w="2496" w:type="dxa"/>
          </w:tcPr>
          <w:p w14:paraId="0007CD1D" w14:textId="77777777" w:rsidR="0028350D" w:rsidRDefault="0028350D" w:rsidP="00D655DA">
            <w:pPr>
              <w:spacing w:after="0"/>
              <w:jc w:val="center"/>
            </w:pPr>
            <w:r>
              <w:t>ec01 at each site</w:t>
            </w:r>
          </w:p>
        </w:tc>
      </w:tr>
      <w:tr w:rsidR="0028350D" w14:paraId="72BAED57" w14:textId="77777777" w:rsidTr="00D655DA">
        <w:trPr>
          <w:trHeight w:val="252"/>
        </w:trPr>
        <w:tc>
          <w:tcPr>
            <w:tcW w:w="2496" w:type="dxa"/>
          </w:tcPr>
          <w:p w14:paraId="335197D5" w14:textId="77777777" w:rsidR="0028350D" w:rsidRDefault="0028350D" w:rsidP="00D655DA">
            <w:pPr>
              <w:spacing w:after="0"/>
              <w:jc w:val="center"/>
            </w:pPr>
            <w:r>
              <w:t>Heartbeat</w:t>
            </w:r>
          </w:p>
        </w:tc>
        <w:tc>
          <w:tcPr>
            <w:tcW w:w="2496" w:type="dxa"/>
          </w:tcPr>
          <w:p w14:paraId="5C3AA29D" w14:textId="77777777" w:rsidR="0028350D" w:rsidRDefault="0028350D" w:rsidP="00D655DA">
            <w:pPr>
              <w:spacing w:after="0"/>
              <w:jc w:val="center"/>
            </w:pPr>
            <w:r>
              <w:t>Puppet</w:t>
            </w:r>
          </w:p>
        </w:tc>
        <w:tc>
          <w:tcPr>
            <w:tcW w:w="2496" w:type="dxa"/>
          </w:tcPr>
          <w:p w14:paraId="507D51E0" w14:textId="77777777" w:rsidR="0028350D" w:rsidRDefault="0028350D" w:rsidP="00D655DA">
            <w:pPr>
              <w:spacing w:after="0"/>
              <w:jc w:val="center"/>
            </w:pPr>
            <w:r>
              <w:t>Logstash at each site</w:t>
            </w:r>
          </w:p>
        </w:tc>
      </w:tr>
    </w:tbl>
    <w:p w14:paraId="08302330" w14:textId="77777777" w:rsidR="0028350D" w:rsidRDefault="0028350D" w:rsidP="0028350D"/>
    <w:p w14:paraId="39C2903A" w14:textId="152DF23F" w:rsidR="0028350D" w:rsidRPr="009C78A3" w:rsidRDefault="0028350D" w:rsidP="0028350D">
      <w:pPr>
        <w:rPr>
          <w:bCs/>
        </w:rPr>
      </w:pPr>
      <w:r w:rsidRPr="009C78A3">
        <w:rPr>
          <w:bCs/>
        </w:rPr>
        <w:t>The templates for each beat MUST be loaded into Elasticsearch before allowing the automatic install/upgrade to take place.</w:t>
      </w:r>
      <w:r>
        <w:rPr>
          <w:bCs/>
        </w:rPr>
        <w:t xml:space="preserve"> </w:t>
      </w:r>
      <w:r w:rsidRPr="009C78A3">
        <w:rPr>
          <w:bCs/>
        </w:rPr>
        <w:t>If the templates are not loaded prior to the start of data ingest</w:t>
      </w:r>
      <w:r>
        <w:rPr>
          <w:bCs/>
        </w:rPr>
        <w:t>,</w:t>
      </w:r>
      <w:r w:rsidRPr="009C78A3">
        <w:rPr>
          <w:bCs/>
        </w:rPr>
        <w:t xml:space="preserve"> indexes with improper data mappings may be created causing some baseline visuals </w:t>
      </w:r>
      <w:r>
        <w:rPr>
          <w:bCs/>
        </w:rPr>
        <w:t xml:space="preserve">to </w:t>
      </w:r>
      <w:r w:rsidRPr="009C78A3">
        <w:rPr>
          <w:bCs/>
        </w:rPr>
        <w:t xml:space="preserve">work </w:t>
      </w:r>
      <w:r>
        <w:rPr>
          <w:bCs/>
        </w:rPr>
        <w:t>in</w:t>
      </w:r>
      <w:r w:rsidRPr="009C78A3">
        <w:rPr>
          <w:bCs/>
        </w:rPr>
        <w:t>correctly.</w:t>
      </w:r>
      <w:r>
        <w:rPr>
          <w:bCs/>
        </w:rPr>
        <w:t xml:space="preserve"> </w:t>
      </w:r>
      <w:r w:rsidRPr="009C78A3">
        <w:rPr>
          <w:bCs/>
        </w:rPr>
        <w:t>Before updating the OA Repo server or SCCM with the beat rpm/zip files for installation</w:t>
      </w:r>
      <w:r>
        <w:rPr>
          <w:bCs/>
        </w:rPr>
        <w:t>,</w:t>
      </w:r>
      <w:r w:rsidRPr="009C78A3">
        <w:rPr>
          <w:bCs/>
        </w:rPr>
        <w:t xml:space="preserve"> follow the steps in </w:t>
      </w:r>
      <w:r w:rsidRPr="009C78A3">
        <w:rPr>
          <w:bCs/>
        </w:rPr>
        <w:lastRenderedPageBreak/>
        <w:t xml:space="preserve">section </w:t>
      </w:r>
      <w:r w:rsidR="002F667D">
        <w:rPr>
          <w:bCs/>
        </w:rPr>
        <w:fldChar w:fldCharType="begin"/>
      </w:r>
      <w:r w:rsidR="002F667D">
        <w:rPr>
          <w:bCs/>
        </w:rPr>
        <w:instrText xml:space="preserve"> REF _Ref135665456 \r \h </w:instrText>
      </w:r>
      <w:r w:rsidR="002F667D">
        <w:rPr>
          <w:bCs/>
        </w:rPr>
      </w:r>
      <w:r w:rsidR="002F667D">
        <w:rPr>
          <w:bCs/>
        </w:rPr>
        <w:fldChar w:fldCharType="separate"/>
      </w:r>
      <w:r w:rsidR="00651143">
        <w:rPr>
          <w:bCs/>
        </w:rPr>
        <w:t>5.4.5.7</w:t>
      </w:r>
      <w:r w:rsidR="002F667D">
        <w:rPr>
          <w:bCs/>
        </w:rPr>
        <w:fldChar w:fldCharType="end"/>
      </w:r>
      <w:r w:rsidR="002F667D">
        <w:rPr>
          <w:bCs/>
        </w:rPr>
        <w:t xml:space="preserve"> </w:t>
      </w:r>
      <w:r w:rsidRPr="009C78A3">
        <w:rPr>
          <w:bCs/>
        </w:rPr>
        <w:t>to load all the templates needed for ingest.</w:t>
      </w:r>
      <w:r>
        <w:rPr>
          <w:bCs/>
        </w:rPr>
        <w:t xml:space="preserve"> </w:t>
      </w:r>
      <w:r w:rsidRPr="009C78A3">
        <w:rPr>
          <w:bCs/>
        </w:rPr>
        <w:t>Do not place the new Beats on the repo server before upgrading all Elastic nodes, Kibana</w:t>
      </w:r>
      <w:r>
        <w:rPr>
          <w:bCs/>
        </w:rPr>
        <w:t>,</w:t>
      </w:r>
      <w:r w:rsidRPr="009C78A3">
        <w:rPr>
          <w:bCs/>
        </w:rPr>
        <w:t xml:space="preserve"> and Logstash instances.</w:t>
      </w:r>
    </w:p>
    <w:p w14:paraId="5AAF598C" w14:textId="6EDA214C" w:rsidR="00AE4AFA" w:rsidRPr="00AE4AFA" w:rsidRDefault="0028350D" w:rsidP="003667C7">
      <w:pPr>
        <w:pStyle w:val="Heading4"/>
      </w:pPr>
      <w:bookmarkStart w:id="706" w:name="_Toc86994750"/>
      <w:bookmarkStart w:id="707" w:name="_Toc138075953"/>
      <w:r>
        <w:t xml:space="preserve">Verify </w:t>
      </w:r>
      <w:r w:rsidRPr="00755943">
        <w:t>Beat</w:t>
      </w:r>
      <w:r>
        <w:t xml:space="preserve"> Templates are Loaded</w:t>
      </w:r>
      <w:bookmarkEnd w:id="706"/>
      <w:bookmarkEnd w:id="707"/>
    </w:p>
    <w:p w14:paraId="0F6A32A9" w14:textId="77777777" w:rsidR="0028350D" w:rsidRDefault="0028350D" w:rsidP="0028350D">
      <w:r>
        <w:t>Verify all beats templates were loaded by running the following command from the Kibana console:</w:t>
      </w:r>
    </w:p>
    <w:p w14:paraId="7826379C" w14:textId="42097AF4" w:rsidR="0028350D" w:rsidRPr="009C78A3" w:rsidRDefault="0028350D" w:rsidP="0028350D">
      <w:pPr>
        <w:ind w:left="720"/>
        <w:rPr>
          <w:rFonts w:ascii="Courier New" w:hAnsi="Courier New" w:cs="Courier New"/>
          <w:sz w:val="20"/>
          <w:szCs w:val="20"/>
        </w:rPr>
      </w:pPr>
      <w:r w:rsidRPr="009C78A3">
        <w:rPr>
          <w:rFonts w:ascii="Courier New" w:hAnsi="Courier New" w:cs="Courier New"/>
          <w:sz w:val="20"/>
          <w:szCs w:val="20"/>
        </w:rPr>
        <w:t>GET _cat/templates/est</w:t>
      </w:r>
      <w:r w:rsidR="002F667D">
        <w:rPr>
          <w:rFonts w:ascii="Courier New" w:hAnsi="Courier New" w:cs="Courier New"/>
          <w:sz w:val="20"/>
          <w:szCs w:val="20"/>
        </w:rPr>
        <w:t>i</w:t>
      </w:r>
      <w:r w:rsidRPr="009C78A3">
        <w:rPr>
          <w:rFonts w:ascii="Courier New" w:hAnsi="Courier New" w:cs="Courier New"/>
          <w:sz w:val="20"/>
          <w:szCs w:val="20"/>
        </w:rPr>
        <w:t>*?v&amp;s=name</w:t>
      </w:r>
    </w:p>
    <w:p w14:paraId="6D30610B" w14:textId="77777777" w:rsidR="0028350D" w:rsidRDefault="0028350D" w:rsidP="0028350D">
      <w:pPr>
        <w:spacing w:after="120"/>
      </w:pPr>
      <w:r>
        <w:t xml:space="preserve">This will list the templates, sorted by </w:t>
      </w:r>
      <w:r w:rsidRPr="003867BD">
        <w:rPr>
          <w:b/>
          <w:bCs/>
        </w:rPr>
        <w:t>name</w:t>
      </w:r>
      <w:r>
        <w:t>. Verify the templates loaded for the following Beats:</w:t>
      </w:r>
    </w:p>
    <w:p w14:paraId="7407C91F" w14:textId="77777777" w:rsidR="0028350D" w:rsidRDefault="0028350D" w:rsidP="0028350D">
      <w:pPr>
        <w:pStyle w:val="ListParagraph"/>
        <w:numPr>
          <w:ilvl w:val="0"/>
          <w:numId w:val="60"/>
        </w:numPr>
      </w:pPr>
      <w:r>
        <w:t>est_filebeat-</w:t>
      </w:r>
      <w:r w:rsidRPr="00085DA5">
        <w:rPr>
          <w:color w:val="FF0000"/>
        </w:rPr>
        <w:t>{version}</w:t>
      </w:r>
    </w:p>
    <w:p w14:paraId="69BB9A47" w14:textId="77777777" w:rsidR="0028350D" w:rsidRDefault="0028350D" w:rsidP="0028350D">
      <w:pPr>
        <w:pStyle w:val="ListParagraph"/>
        <w:numPr>
          <w:ilvl w:val="0"/>
          <w:numId w:val="60"/>
        </w:numPr>
      </w:pPr>
      <w:r>
        <w:t>est_hearbeat-</w:t>
      </w:r>
      <w:r w:rsidRPr="00085DA5">
        <w:rPr>
          <w:color w:val="FF0000"/>
        </w:rPr>
        <w:t>{version}</w:t>
      </w:r>
    </w:p>
    <w:p w14:paraId="5D1A84E9" w14:textId="77777777" w:rsidR="0028350D" w:rsidRDefault="0028350D" w:rsidP="0028350D">
      <w:pPr>
        <w:pStyle w:val="ListParagraph"/>
        <w:numPr>
          <w:ilvl w:val="0"/>
          <w:numId w:val="60"/>
        </w:numPr>
      </w:pPr>
      <w:r>
        <w:t>est_metricbeat-</w:t>
      </w:r>
      <w:r w:rsidRPr="00085DA5">
        <w:rPr>
          <w:color w:val="FF0000"/>
        </w:rPr>
        <w:t>{version}</w:t>
      </w:r>
    </w:p>
    <w:p w14:paraId="5D69C6CB" w14:textId="646073D3" w:rsidR="0028350D" w:rsidRPr="003667C7" w:rsidRDefault="0028350D" w:rsidP="0028350D">
      <w:pPr>
        <w:pStyle w:val="ListParagraph"/>
        <w:numPr>
          <w:ilvl w:val="0"/>
          <w:numId w:val="60"/>
        </w:numPr>
      </w:pPr>
      <w:r>
        <w:t>est_winlogbeat-</w:t>
      </w:r>
      <w:r w:rsidRPr="00085DA5">
        <w:rPr>
          <w:color w:val="FF0000"/>
        </w:rPr>
        <w:t>{version}</w:t>
      </w:r>
    </w:p>
    <w:p w14:paraId="3DFC4605" w14:textId="77777777" w:rsidR="0028350D" w:rsidRDefault="0028350D" w:rsidP="003667C7">
      <w:pPr>
        <w:pStyle w:val="Heading4"/>
      </w:pPr>
      <w:bookmarkStart w:id="708" w:name="_Ref68770499"/>
      <w:bookmarkStart w:id="709" w:name="_Ref68770789"/>
      <w:bookmarkStart w:id="710" w:name="_Toc86994751"/>
      <w:bookmarkStart w:id="711" w:name="_Toc138075954"/>
      <w:r>
        <w:t>SCCM Configuration</w:t>
      </w:r>
      <w:bookmarkEnd w:id="708"/>
      <w:bookmarkEnd w:id="709"/>
      <w:bookmarkEnd w:id="710"/>
      <w:bookmarkEnd w:id="711"/>
    </w:p>
    <w:p w14:paraId="1216F35A" w14:textId="77777777" w:rsidR="0028350D" w:rsidRPr="009C78A3" w:rsidRDefault="0028350D" w:rsidP="0028350D">
      <w:pPr>
        <w:rPr>
          <w:b/>
        </w:rPr>
      </w:pPr>
      <w:r w:rsidRPr="009C78A3">
        <w:rPr>
          <w:b/>
        </w:rPr>
        <w:t xml:space="preserve">NOTE: </w:t>
      </w:r>
      <w:r w:rsidRPr="009C78A3">
        <w:rPr>
          <w:bCs/>
        </w:rPr>
        <w:t xml:space="preserve">An SCCM administrator </w:t>
      </w:r>
      <w:r>
        <w:rPr>
          <w:bCs/>
        </w:rPr>
        <w:t>is required</w:t>
      </w:r>
      <w:r w:rsidRPr="009C78A3">
        <w:rPr>
          <w:bCs/>
        </w:rPr>
        <w:t xml:space="preserve"> to execute this section</w:t>
      </w:r>
      <w:r>
        <w:rPr>
          <w:bCs/>
        </w:rPr>
        <w:t>.</w:t>
      </w:r>
    </w:p>
    <w:p w14:paraId="15828CC1" w14:textId="77777777" w:rsidR="0028350D" w:rsidRDefault="0028350D" w:rsidP="0028350D">
      <w:r>
        <w:t xml:space="preserve">SCCM is used to deploy all beat collectors for Windows systems. Currently SCCM deploys Winlogbeat, Metricbeat, and Filebeat on OA DCGS systems. </w:t>
      </w:r>
    </w:p>
    <w:p w14:paraId="4C5E7F69" w14:textId="77777777" w:rsidR="0028350D" w:rsidRPr="001E172B" w:rsidRDefault="0028350D" w:rsidP="0028350D">
      <w:r w:rsidRPr="001E172B">
        <w:rPr>
          <w:b/>
          <w:bCs/>
          <w:color w:val="FF0000"/>
        </w:rPr>
        <w:t>IMPORTANT:</w:t>
      </w:r>
      <w:r w:rsidRPr="00543369">
        <w:rPr>
          <w:color w:val="FF0000"/>
        </w:rPr>
        <w:t xml:space="preserve"> </w:t>
      </w:r>
      <w:r w:rsidRPr="001E172B">
        <w:t>Before creating the SCCM installation package, ensure that the following files are in the shareDir that is used to create the package.</w:t>
      </w:r>
    </w:p>
    <w:p w14:paraId="604ABAEE" w14:textId="3951439B" w:rsidR="0028350D" w:rsidRPr="001E172B" w:rsidRDefault="0028350D" w:rsidP="0028350D">
      <w:pPr>
        <w:pStyle w:val="ListParagraph"/>
        <w:numPr>
          <w:ilvl w:val="0"/>
          <w:numId w:val="67"/>
        </w:numPr>
      </w:pPr>
      <w:r w:rsidRPr="001E172B">
        <w:t xml:space="preserve">The zip files for the beats to be installed should be present in the </w:t>
      </w:r>
      <w:r w:rsidRPr="001E172B">
        <w:rPr>
          <w:b/>
          <w:bCs/>
        </w:rPr>
        <w:t>zipfiles</w:t>
      </w:r>
      <w:r w:rsidRPr="001E172B">
        <w:t xml:space="preserve"> folder</w:t>
      </w:r>
      <w:r>
        <w:t xml:space="preserve"> (see section </w:t>
      </w:r>
      <w:r w:rsidR="00D54ED3">
        <w:t>4.3</w:t>
      </w:r>
      <w:r>
        <w:t>).</w:t>
      </w:r>
    </w:p>
    <w:p w14:paraId="2DF229DC" w14:textId="5ACCA1F4" w:rsidR="0028350D" w:rsidRPr="001E172B" w:rsidRDefault="0028350D" w:rsidP="0028350D">
      <w:pPr>
        <w:pStyle w:val="ListParagraph"/>
        <w:numPr>
          <w:ilvl w:val="1"/>
          <w:numId w:val="67"/>
        </w:numPr>
      </w:pPr>
      <w:r w:rsidRPr="001E172B">
        <w:t>filebeat-</w:t>
      </w:r>
      <w:r w:rsidR="002F667D">
        <w:t>x.x.x</w:t>
      </w:r>
      <w:r w:rsidRPr="001E172B">
        <w:t>.windows-x86_64.zip</w:t>
      </w:r>
    </w:p>
    <w:p w14:paraId="3E3C97E4" w14:textId="11CC4D5A" w:rsidR="0028350D" w:rsidRPr="001E172B" w:rsidRDefault="0028350D" w:rsidP="0028350D">
      <w:pPr>
        <w:pStyle w:val="ListParagraph"/>
        <w:numPr>
          <w:ilvl w:val="1"/>
          <w:numId w:val="67"/>
        </w:numPr>
      </w:pPr>
      <w:r w:rsidRPr="001E172B">
        <w:t>metricbeat-</w:t>
      </w:r>
      <w:r w:rsidR="002F667D">
        <w:t>x.x.x</w:t>
      </w:r>
      <w:r w:rsidRPr="001E172B">
        <w:t>.windows-x86_64.zip</w:t>
      </w:r>
    </w:p>
    <w:p w14:paraId="359BDDCB" w14:textId="52BFC679" w:rsidR="0028350D" w:rsidRPr="001E172B" w:rsidRDefault="0028350D" w:rsidP="0028350D">
      <w:pPr>
        <w:pStyle w:val="ListParagraph"/>
        <w:numPr>
          <w:ilvl w:val="1"/>
          <w:numId w:val="67"/>
        </w:numPr>
      </w:pPr>
      <w:r w:rsidRPr="001E172B">
        <w:t>winlogbeat-</w:t>
      </w:r>
      <w:r w:rsidR="002F667D">
        <w:t>x.x.x</w:t>
      </w:r>
      <w:r w:rsidRPr="001E172B">
        <w:t>.windows-x86_64.zip</w:t>
      </w:r>
    </w:p>
    <w:p w14:paraId="37989807" w14:textId="77777777" w:rsidR="0028350D" w:rsidRPr="001E172B" w:rsidRDefault="0028350D" w:rsidP="0028350D">
      <w:pPr>
        <w:pStyle w:val="ListParagraph"/>
        <w:numPr>
          <w:ilvl w:val="0"/>
          <w:numId w:val="67"/>
        </w:numPr>
      </w:pPr>
      <w:r w:rsidRPr="001E172B">
        <w:t xml:space="preserve">The </w:t>
      </w:r>
      <w:r w:rsidRPr="001E172B">
        <w:rPr>
          <w:b/>
          <w:bCs/>
        </w:rPr>
        <w:t>cachain.pem</w:t>
      </w:r>
      <w:r w:rsidRPr="001E172B">
        <w:t xml:space="preserve"> file that will be used for the package contains the ROOT and SUB certificates for the system you are installing on. The cachain.pem file that is shipped is empty.</w:t>
      </w:r>
    </w:p>
    <w:p w14:paraId="740D11DE" w14:textId="77777777" w:rsidR="0028350D" w:rsidRPr="00F865BE" w:rsidRDefault="0028350D" w:rsidP="0028350D">
      <w:pPr>
        <w:rPr>
          <w:rFonts w:ascii="FabricMDL2Icons" w:hAnsi="FabricMDL2Icons" w:cs="Segoe UI"/>
          <w:sz w:val="9"/>
          <w:szCs w:val="9"/>
          <w:bdr w:val="none" w:sz="0" w:space="0" w:color="auto" w:frame="1"/>
        </w:rPr>
      </w:pPr>
      <w:r>
        <w:t xml:space="preserve">To configure SCCM for Elasticsearch, refer to </w:t>
      </w:r>
      <w:r w:rsidRPr="00F865BE">
        <w:rPr>
          <w:i/>
          <w:iCs/>
        </w:rPr>
        <w:t>ES-018 – SCCM – Instructions for Building an SCCM Package to Install Beats for Windows</w:t>
      </w:r>
      <w:r>
        <w:t>.</w:t>
      </w:r>
    </w:p>
    <w:p w14:paraId="34735CDF" w14:textId="77777777" w:rsidR="0028350D" w:rsidRDefault="0028350D" w:rsidP="0028350D">
      <w:r w:rsidRPr="009C78A3">
        <w:rPr>
          <w:b/>
          <w:bCs/>
        </w:rPr>
        <w:t>NOTE:</w:t>
      </w:r>
      <w:r>
        <w:t xml:space="preserve"> SCCM updates for Beats deployments should always occur after installs/upgrades of the Elastic core components. </w:t>
      </w:r>
    </w:p>
    <w:p w14:paraId="48BEAE27" w14:textId="77777777" w:rsidR="0028350D" w:rsidRDefault="0028350D" w:rsidP="000F07E0">
      <w:pPr>
        <w:pStyle w:val="Heading4"/>
      </w:pPr>
      <w:bookmarkStart w:id="712" w:name="_Toc86994752"/>
      <w:bookmarkStart w:id="713" w:name="_Toc138075955"/>
      <w:r>
        <w:t>ART Integration on Windows</w:t>
      </w:r>
      <w:bookmarkEnd w:id="712"/>
      <w:bookmarkEnd w:id="713"/>
      <w:r>
        <w:t xml:space="preserve"> </w:t>
      </w:r>
    </w:p>
    <w:p w14:paraId="562BF186" w14:textId="77777777" w:rsidR="0028350D" w:rsidRPr="009C78A3" w:rsidRDefault="0028350D" w:rsidP="0028350D">
      <w:r w:rsidRPr="009C78A3">
        <w:rPr>
          <w:b/>
          <w:bCs/>
        </w:rPr>
        <w:t>NOTE:</w:t>
      </w:r>
      <w:r>
        <w:t xml:space="preserve"> </w:t>
      </w:r>
      <w:r w:rsidRPr="009C78A3">
        <w:t xml:space="preserve">This section </w:t>
      </w:r>
      <w:r>
        <w:t xml:space="preserve">is </w:t>
      </w:r>
      <w:r w:rsidRPr="009C78A3">
        <w:t>informational and will not be executed during the initial installation</w:t>
      </w:r>
      <w:r>
        <w:t>.</w:t>
      </w:r>
    </w:p>
    <w:p w14:paraId="6EDD75F9" w14:textId="77777777" w:rsidR="0028350D" w:rsidRDefault="0028350D" w:rsidP="0028350D">
      <w:r>
        <w:t xml:space="preserve">When ARTs or other clients request that Filebeat be installed on their VM to collect logs, the configuration file specific to their application should be placed in the </w:t>
      </w:r>
      <w:r w:rsidRPr="00F865BE">
        <w:rPr>
          <w:b/>
          <w:bCs/>
        </w:rPr>
        <w:t>configs/filebeat</w:t>
      </w:r>
      <w:r>
        <w:t xml:space="preserve"> directory of the SCCM share for </w:t>
      </w:r>
      <w:r w:rsidRPr="000F51B6">
        <w:t>Elastic</w:t>
      </w:r>
      <w:r>
        <w:t>. The config file should be named using the hostname minus the first 7 characters of the host where the Filebeat is to be installed. Filebeat modules can also be specified with the same naming convention.</w:t>
      </w:r>
    </w:p>
    <w:p w14:paraId="4103B88F" w14:textId="77777777" w:rsidR="0028350D" w:rsidRDefault="0028350D" w:rsidP="0028350D">
      <w:r>
        <w:lastRenderedPageBreak/>
        <w:t xml:space="preserve">For example, if a client has a filebeat.yml configuration file and an activemq module file for the host u00sm01cl01, the following files would be placed in the </w:t>
      </w:r>
      <w:r w:rsidRPr="00F865BE">
        <w:rPr>
          <w:b/>
          <w:bCs/>
        </w:rPr>
        <w:t>configs/filebeat</w:t>
      </w:r>
      <w:r>
        <w:t xml:space="preserve"> directory:</w:t>
      </w:r>
    </w:p>
    <w:p w14:paraId="46CC1D64" w14:textId="77777777" w:rsidR="0028350D" w:rsidRDefault="0028350D" w:rsidP="0028350D">
      <w:pPr>
        <w:pStyle w:val="ListParagraph"/>
        <w:numPr>
          <w:ilvl w:val="0"/>
          <w:numId w:val="174"/>
        </w:numPr>
      </w:pPr>
      <w:r>
        <w:t>cl01.filebeat.yml (This is the filebeat.yml for the host.)</w:t>
      </w:r>
    </w:p>
    <w:p w14:paraId="1F905E32" w14:textId="77777777" w:rsidR="0028350D" w:rsidRDefault="0028350D" w:rsidP="0028350D">
      <w:pPr>
        <w:pStyle w:val="ListParagraph"/>
        <w:numPr>
          <w:ilvl w:val="0"/>
          <w:numId w:val="174"/>
        </w:numPr>
      </w:pPr>
      <w:r>
        <w:t>cl01.module.activemq.yml (This is the activemq.yml file for the host.)</w:t>
      </w:r>
    </w:p>
    <w:p w14:paraId="007A67FA" w14:textId="77777777" w:rsidR="0028350D" w:rsidRDefault="0028350D" w:rsidP="0028350D">
      <w:r w:rsidRPr="00F865BE">
        <w:rPr>
          <w:b/>
          <w:bCs/>
        </w:rPr>
        <w:t xml:space="preserve">IMPORTANT NOTE: </w:t>
      </w:r>
      <w:r>
        <w:t xml:space="preserve">The output section of the configuration </w:t>
      </w:r>
      <w:r w:rsidRPr="00F40415">
        <w:rPr>
          <w:b/>
          <w:bCs/>
        </w:rPr>
        <w:t>output.logstash</w:t>
      </w:r>
      <w:r>
        <w:t xml:space="preserve"> in the filebeat.yml is automatically generated by the installation script and should not be included in the configuration file placed in the SCCM share.</w:t>
      </w:r>
    </w:p>
    <w:p w14:paraId="72F3A40E" w14:textId="77777777" w:rsidR="0028350D" w:rsidRDefault="0028350D" w:rsidP="0028350D">
      <w:r>
        <w:t xml:space="preserve">After placing these files in the directory, SCCM will automatically install and configure Filebeat on the </w:t>
      </w:r>
      <w:r w:rsidRPr="00F40415">
        <w:rPr>
          <w:b/>
          <w:bCs/>
        </w:rPr>
        <w:t>cl01</w:t>
      </w:r>
      <w:r>
        <w:t xml:space="preserve"> host.</w:t>
      </w:r>
    </w:p>
    <w:p w14:paraId="07E99CCF" w14:textId="77777777" w:rsidR="0028350D" w:rsidRDefault="0028350D" w:rsidP="0028350D">
      <w:r>
        <w:t>Consult an OA DCGS Elastic SME for more information on client configurations.</w:t>
      </w:r>
    </w:p>
    <w:p w14:paraId="2831699F" w14:textId="77777777" w:rsidR="0028350D" w:rsidRDefault="0028350D" w:rsidP="003667C7">
      <w:pPr>
        <w:pStyle w:val="Heading4"/>
      </w:pPr>
      <w:bookmarkStart w:id="714" w:name="_Toc51142844"/>
      <w:bookmarkStart w:id="715" w:name="_Ref68770673"/>
      <w:bookmarkStart w:id="716" w:name="_Ref68770750"/>
      <w:bookmarkStart w:id="717" w:name="_Ref68771597"/>
      <w:bookmarkStart w:id="718" w:name="_Toc86994753"/>
      <w:bookmarkStart w:id="719" w:name="_Toc138075956"/>
      <w:r>
        <w:t>Puppet Configuration to Install Linux Hosts</w:t>
      </w:r>
      <w:bookmarkEnd w:id="714"/>
      <w:bookmarkEnd w:id="715"/>
      <w:bookmarkEnd w:id="716"/>
      <w:bookmarkEnd w:id="717"/>
      <w:bookmarkEnd w:id="718"/>
      <w:bookmarkEnd w:id="719"/>
    </w:p>
    <w:p w14:paraId="0AADC9FD" w14:textId="77777777" w:rsidR="0028350D" w:rsidRPr="000828D6" w:rsidRDefault="0028350D" w:rsidP="0028350D">
      <w:pPr>
        <w:rPr>
          <w:bCs/>
        </w:rPr>
      </w:pPr>
      <w:r w:rsidRPr="000828D6">
        <w:rPr>
          <w:b/>
        </w:rPr>
        <w:t>NOTE</w:t>
      </w:r>
      <w:r w:rsidRPr="000828D6">
        <w:rPr>
          <w:bCs/>
        </w:rPr>
        <w:t xml:space="preserve">: A Puppet administrator </w:t>
      </w:r>
      <w:r>
        <w:rPr>
          <w:bCs/>
        </w:rPr>
        <w:t>is required</w:t>
      </w:r>
      <w:r w:rsidRPr="000828D6">
        <w:rPr>
          <w:bCs/>
        </w:rPr>
        <w:t xml:space="preserve"> to execute this section</w:t>
      </w:r>
      <w:r>
        <w:rPr>
          <w:bCs/>
        </w:rPr>
        <w:t>.</w:t>
      </w:r>
    </w:p>
    <w:p w14:paraId="482A9E7D" w14:textId="008709D5" w:rsidR="0028350D" w:rsidRDefault="0028350D" w:rsidP="0028350D">
      <w:r>
        <w:t>As mentioned previously, Puppet is used to automatically install Metricbeat and Filebeat on Linux hosts. Follow these steps to ensure Puppet is configured properly for installation.</w:t>
      </w:r>
    </w:p>
    <w:p w14:paraId="260F085D" w14:textId="701FD505" w:rsidR="0028350D" w:rsidRDefault="0028350D" w:rsidP="0028350D">
      <w:pPr>
        <w:pStyle w:val="ListParagraph"/>
        <w:numPr>
          <w:ilvl w:val="0"/>
          <w:numId w:val="71"/>
        </w:numPr>
        <w:spacing w:after="120"/>
      </w:pPr>
      <w:r>
        <w:t xml:space="preserve">Copy the following </w:t>
      </w:r>
      <w:r w:rsidRPr="000F51B6">
        <w:t>RPM</w:t>
      </w:r>
      <w:r>
        <w:t xml:space="preserve">s to the </w:t>
      </w:r>
      <w:r w:rsidRPr="000F51B6">
        <w:t>Elastic</w:t>
      </w:r>
      <w:r>
        <w:t xml:space="preserve"> repo (/var/www/html/yum/elastic) (see section </w:t>
      </w:r>
      <w:r w:rsidR="00D54ED3">
        <w:t>4.3)</w:t>
      </w:r>
    </w:p>
    <w:p w14:paraId="29C0A14B" w14:textId="77777777" w:rsidR="0028350D" w:rsidRDefault="0028350D" w:rsidP="0028350D">
      <w:pPr>
        <w:pStyle w:val="ListParagraph"/>
        <w:numPr>
          <w:ilvl w:val="1"/>
          <w:numId w:val="72"/>
        </w:numPr>
      </w:pPr>
      <w:r>
        <w:t>filebeat-X.X.X-x86_64.rpm</w:t>
      </w:r>
    </w:p>
    <w:p w14:paraId="5DF874FD" w14:textId="77777777" w:rsidR="0028350D" w:rsidRDefault="0028350D" w:rsidP="0028350D">
      <w:pPr>
        <w:pStyle w:val="ListParagraph"/>
        <w:numPr>
          <w:ilvl w:val="1"/>
          <w:numId w:val="72"/>
        </w:numPr>
      </w:pPr>
      <w:r>
        <w:t>heartbeat-X.X.X-x86_64.rpm</w:t>
      </w:r>
    </w:p>
    <w:p w14:paraId="1FACF756" w14:textId="77777777" w:rsidR="0028350D" w:rsidRDefault="0028350D" w:rsidP="0028350D">
      <w:pPr>
        <w:pStyle w:val="ListParagraph"/>
        <w:numPr>
          <w:ilvl w:val="1"/>
          <w:numId w:val="72"/>
        </w:numPr>
      </w:pPr>
      <w:r>
        <w:t>metricbeat-X.X.X-x86_64.rpm</w:t>
      </w:r>
    </w:p>
    <w:p w14:paraId="49996786" w14:textId="77777777" w:rsidR="0028350D" w:rsidRDefault="0028350D" w:rsidP="0028350D">
      <w:pPr>
        <w:pStyle w:val="ListParagraph"/>
        <w:keepNext/>
        <w:numPr>
          <w:ilvl w:val="0"/>
          <w:numId w:val="71"/>
        </w:numPr>
        <w:spacing w:after="120"/>
      </w:pPr>
      <w:r>
        <w:t xml:space="preserve">Ensure </w:t>
      </w:r>
      <w:r w:rsidRPr="000F51B6">
        <w:t>RPM</w:t>
      </w:r>
      <w:r>
        <w:t>s have the correct owner/group:</w:t>
      </w:r>
    </w:p>
    <w:p w14:paraId="1D254BE2" w14:textId="3813843E" w:rsidR="0028350D" w:rsidRPr="00F40415" w:rsidRDefault="0028350D" w:rsidP="0028350D">
      <w:pPr>
        <w:rPr>
          <w:rFonts w:ascii="Courier New" w:hAnsi="Courier New" w:cs="Courier New"/>
          <w:sz w:val="20"/>
          <w:szCs w:val="20"/>
        </w:rPr>
      </w:pPr>
      <w:r w:rsidRPr="00F40415">
        <w:rPr>
          <w:rFonts w:ascii="Courier New" w:hAnsi="Courier New" w:cs="Courier New"/>
          <w:sz w:val="20"/>
          <w:szCs w:val="20"/>
        </w:rPr>
        <w:tab/>
        <w:t># chown</w:t>
      </w:r>
      <w:r w:rsidR="00A41CBF">
        <w:rPr>
          <w:rFonts w:ascii="Courier New" w:hAnsi="Courier New" w:cs="Courier New"/>
          <w:sz w:val="20"/>
          <w:szCs w:val="20"/>
        </w:rPr>
        <w:t xml:space="preserve"> -R</w:t>
      </w:r>
      <w:r w:rsidRPr="00F40415">
        <w:rPr>
          <w:rFonts w:ascii="Courier New" w:hAnsi="Courier New" w:cs="Courier New"/>
          <w:sz w:val="20"/>
          <w:szCs w:val="20"/>
        </w:rPr>
        <w:t xml:space="preserve"> apache:apache *</w:t>
      </w:r>
    </w:p>
    <w:p w14:paraId="3ADCEC87" w14:textId="77777777" w:rsidR="0028350D" w:rsidRPr="001A3398" w:rsidRDefault="0028350D" w:rsidP="0028350D">
      <w:pPr>
        <w:pStyle w:val="ListParagraph"/>
        <w:numPr>
          <w:ilvl w:val="0"/>
          <w:numId w:val="71"/>
        </w:numPr>
        <w:spacing w:after="120"/>
      </w:pPr>
      <w:r w:rsidRPr="001A3398">
        <w:t xml:space="preserve">Repo files must have SELinux context </w:t>
      </w:r>
      <w:r w:rsidRPr="00F40415">
        <w:rPr>
          <w:b/>
          <w:bCs/>
        </w:rPr>
        <w:t>httpd_sys_content_t</w:t>
      </w:r>
      <w:r w:rsidRPr="001A3398">
        <w:t xml:space="preserve"> set.</w:t>
      </w:r>
      <w:r>
        <w:t xml:space="preserve"> </w:t>
      </w:r>
      <w:r w:rsidRPr="001A3398">
        <w:t xml:space="preserve">If you copy the </w:t>
      </w:r>
      <w:r w:rsidRPr="000F51B6">
        <w:t>RPM</w:t>
      </w:r>
      <w:r w:rsidRPr="001A3398">
        <w:t>s into the directory</w:t>
      </w:r>
      <w:r>
        <w:t>,</w:t>
      </w:r>
      <w:r w:rsidRPr="001A3398">
        <w:t xml:space="preserve"> they will automatically </w:t>
      </w:r>
      <w:r>
        <w:t>have</w:t>
      </w:r>
      <w:r w:rsidRPr="001A3398">
        <w:t xml:space="preserve"> this context set.</w:t>
      </w:r>
      <w:r>
        <w:t xml:space="preserve"> </w:t>
      </w:r>
      <w:r w:rsidRPr="001A3398">
        <w:t>If you move them</w:t>
      </w:r>
      <w:r>
        <w:t>,</w:t>
      </w:r>
      <w:r w:rsidRPr="001A3398">
        <w:t xml:space="preserve"> they won’t.</w:t>
      </w:r>
      <w:r>
        <w:t xml:space="preserve"> </w:t>
      </w:r>
      <w:r w:rsidRPr="001A3398">
        <w:t>Check to ensure all files have the correct context set by executing:</w:t>
      </w:r>
    </w:p>
    <w:p w14:paraId="486ABF33" w14:textId="77777777" w:rsidR="0028350D" w:rsidRPr="00F40415" w:rsidRDefault="0028350D" w:rsidP="0028350D">
      <w:pPr>
        <w:rPr>
          <w:rFonts w:ascii="Courier New" w:hAnsi="Courier New" w:cs="Courier New"/>
          <w:sz w:val="20"/>
          <w:szCs w:val="20"/>
        </w:rPr>
      </w:pPr>
      <w:r w:rsidRPr="00F40415">
        <w:rPr>
          <w:rFonts w:ascii="Courier New" w:hAnsi="Courier New" w:cs="Courier New"/>
          <w:sz w:val="20"/>
          <w:szCs w:val="20"/>
        </w:rPr>
        <w:tab/>
        <w:t># ls –lZ</w:t>
      </w:r>
    </w:p>
    <w:p w14:paraId="4235DE4B" w14:textId="77777777" w:rsidR="0028350D" w:rsidRDefault="0028350D" w:rsidP="0028350D">
      <w:pPr>
        <w:keepNext/>
        <w:spacing w:after="120"/>
        <w:jc w:val="center"/>
      </w:pPr>
      <w:r>
        <w:rPr>
          <w:noProof/>
        </w:rPr>
        <w:drawing>
          <wp:inline distT="0" distB="0" distL="0" distR="0" wp14:anchorId="2BCC1722" wp14:editId="4FA050DD">
            <wp:extent cx="5943600" cy="1184910"/>
            <wp:effectExtent l="0" t="0" r="0" b="0"/>
            <wp:docPr id="934" name="Picture 93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934" descr="A screen shot of a computer&#10;&#10;Description automatically generated with medium confidence"/>
                    <pic:cNvPicPr/>
                  </pic:nvPicPr>
                  <pic:blipFill>
                    <a:blip r:embed="rId90"/>
                    <a:stretch>
                      <a:fillRect/>
                    </a:stretch>
                  </pic:blipFill>
                  <pic:spPr>
                    <a:xfrm>
                      <a:off x="0" y="0"/>
                      <a:ext cx="5943600" cy="1184910"/>
                    </a:xfrm>
                    <a:prstGeom prst="rect">
                      <a:avLst/>
                    </a:prstGeom>
                  </pic:spPr>
                </pic:pic>
              </a:graphicData>
            </a:graphic>
          </wp:inline>
        </w:drawing>
      </w:r>
    </w:p>
    <w:p w14:paraId="279DCA20" w14:textId="77BAB2B2" w:rsidR="0028350D" w:rsidRDefault="0028350D" w:rsidP="0028350D">
      <w:pPr>
        <w:pStyle w:val="Caption"/>
        <w:rPr>
          <w:color w:val="0070C0"/>
        </w:rPr>
      </w:pPr>
      <w:bookmarkStart w:id="720" w:name="_Toc86994829"/>
      <w:bookmarkStart w:id="721" w:name="_Toc135913059"/>
      <w:r>
        <w:t xml:space="preserve">Figure </w:t>
      </w:r>
      <w:fldSimple w:instr=" SEQ Figure \* ARABIC ">
        <w:r w:rsidR="00651143">
          <w:rPr>
            <w:noProof/>
          </w:rPr>
          <w:t>44</w:t>
        </w:r>
      </w:fldSimple>
      <w:r>
        <w:t xml:space="preserve"> </w:t>
      </w:r>
      <w:r w:rsidRPr="00DD20F1">
        <w:t>httpd_sys_context_t</w:t>
      </w:r>
      <w:bookmarkEnd w:id="720"/>
      <w:bookmarkEnd w:id="721"/>
    </w:p>
    <w:p w14:paraId="6B5FF029" w14:textId="77777777" w:rsidR="0028350D" w:rsidRPr="00F40415" w:rsidRDefault="0028350D" w:rsidP="0028350D">
      <w:pPr>
        <w:pStyle w:val="ListParagraph"/>
        <w:numPr>
          <w:ilvl w:val="0"/>
          <w:numId w:val="71"/>
        </w:numPr>
        <w:spacing w:after="120"/>
        <w:contextualSpacing w:val="0"/>
        <w:rPr>
          <w:color w:val="0070C0"/>
        </w:rPr>
      </w:pPr>
      <w:r w:rsidRPr="001A3398">
        <w:t xml:space="preserve">If all files do not have </w:t>
      </w:r>
      <w:r w:rsidRPr="00F40415">
        <w:rPr>
          <w:b/>
          <w:bCs/>
        </w:rPr>
        <w:t>httpd_sys_context_t</w:t>
      </w:r>
      <w:r w:rsidRPr="001A3398">
        <w:t xml:space="preserve"> set</w:t>
      </w:r>
      <w:r>
        <w:t>,</w:t>
      </w:r>
      <w:r w:rsidRPr="001A3398">
        <w:t xml:space="preserve"> execute the following:</w:t>
      </w:r>
    </w:p>
    <w:p w14:paraId="5A8D3A1F" w14:textId="77777777" w:rsidR="0028350D" w:rsidRPr="00F40415" w:rsidRDefault="0028350D" w:rsidP="0028350D">
      <w:pPr>
        <w:pStyle w:val="ListParagraph"/>
        <w:spacing w:after="120"/>
        <w:contextualSpacing w:val="0"/>
        <w:rPr>
          <w:color w:val="0070C0"/>
        </w:rPr>
      </w:pPr>
      <w:r w:rsidRPr="00F40415">
        <w:rPr>
          <w:rFonts w:ascii="Courier New" w:hAnsi="Courier New" w:cs="Courier New"/>
          <w:sz w:val="20"/>
          <w:szCs w:val="20"/>
        </w:rPr>
        <w:t># restorecon *</w:t>
      </w:r>
    </w:p>
    <w:p w14:paraId="76FBA062" w14:textId="77777777" w:rsidR="0028350D" w:rsidRDefault="0028350D" w:rsidP="0028350D">
      <w:pPr>
        <w:pStyle w:val="ListParagraph"/>
        <w:numPr>
          <w:ilvl w:val="0"/>
          <w:numId w:val="71"/>
        </w:numPr>
        <w:spacing w:after="120"/>
      </w:pPr>
      <w:r>
        <w:lastRenderedPageBreak/>
        <w:t xml:space="preserve">Recreate the </w:t>
      </w:r>
      <w:r w:rsidRPr="000F51B6">
        <w:t>Elastic</w:t>
      </w:r>
      <w:r>
        <w:t xml:space="preserve"> repo so it’s ready for use:</w:t>
      </w:r>
    </w:p>
    <w:p w14:paraId="2E44C9BC" w14:textId="77777777" w:rsidR="0028350D" w:rsidRPr="00F40415" w:rsidRDefault="0028350D" w:rsidP="0028350D">
      <w:pPr>
        <w:spacing w:after="0"/>
        <w:ind w:left="720"/>
        <w:rPr>
          <w:rFonts w:ascii="Courier New" w:hAnsi="Courier New" w:cs="Courier New"/>
          <w:sz w:val="20"/>
          <w:szCs w:val="20"/>
        </w:rPr>
      </w:pPr>
      <w:r w:rsidRPr="00F40415">
        <w:rPr>
          <w:rFonts w:ascii="Courier New" w:hAnsi="Courier New" w:cs="Courier New"/>
          <w:sz w:val="20"/>
          <w:szCs w:val="20"/>
        </w:rPr>
        <w:t># createrepo ./</w:t>
      </w:r>
    </w:p>
    <w:p w14:paraId="1FFC0E23" w14:textId="77777777" w:rsidR="0028350D" w:rsidRDefault="0028350D" w:rsidP="0028350D">
      <w:pPr>
        <w:ind w:left="720"/>
        <w:rPr>
          <w:rFonts w:ascii="Courier New" w:hAnsi="Courier New" w:cs="Courier New"/>
          <w:sz w:val="20"/>
          <w:szCs w:val="20"/>
        </w:rPr>
      </w:pPr>
      <w:r w:rsidRPr="00F40415">
        <w:rPr>
          <w:rFonts w:ascii="Courier New" w:hAnsi="Courier New" w:cs="Courier New"/>
          <w:sz w:val="20"/>
          <w:szCs w:val="20"/>
        </w:rPr>
        <w:t xml:space="preserve"># gpg </w:t>
      </w:r>
      <w:r>
        <w:rPr>
          <w:rFonts w:ascii="Courier New" w:hAnsi="Courier New" w:cs="Courier New"/>
          <w:sz w:val="20"/>
          <w:szCs w:val="20"/>
        </w:rPr>
        <w:t>-</w:t>
      </w:r>
      <w:r w:rsidRPr="00F40415">
        <w:rPr>
          <w:rFonts w:ascii="Courier New" w:hAnsi="Courier New" w:cs="Courier New"/>
          <w:sz w:val="20"/>
          <w:szCs w:val="20"/>
        </w:rPr>
        <w:t>–detach-sign –</w:t>
      </w:r>
      <w:r>
        <w:rPr>
          <w:rFonts w:ascii="Courier New" w:hAnsi="Courier New" w:cs="Courier New"/>
          <w:sz w:val="20"/>
          <w:szCs w:val="20"/>
        </w:rPr>
        <w:t>-</w:t>
      </w:r>
      <w:r w:rsidRPr="00F40415">
        <w:rPr>
          <w:rFonts w:ascii="Courier New" w:hAnsi="Courier New" w:cs="Courier New"/>
          <w:sz w:val="20"/>
          <w:szCs w:val="20"/>
        </w:rPr>
        <w:t>armor ./repodata/repomd.xml</w:t>
      </w:r>
    </w:p>
    <w:p w14:paraId="23B70A37" w14:textId="77777777" w:rsidR="0028350D" w:rsidRDefault="0028350D" w:rsidP="0028350D">
      <w:pPr>
        <w:ind w:left="720"/>
      </w:pPr>
      <w:r w:rsidRPr="00E6558E">
        <w:rPr>
          <w:b/>
          <w:bCs/>
        </w:rPr>
        <w:t>NOTE:</w:t>
      </w:r>
      <w:r w:rsidRPr="000E53DC">
        <w:t xml:space="preserve"> </w:t>
      </w:r>
      <w:r>
        <w:t>T</w:t>
      </w:r>
      <w:r w:rsidRPr="000E53DC">
        <w:t xml:space="preserve">here are 2 dashes in front of </w:t>
      </w:r>
      <w:r w:rsidRPr="00E6558E">
        <w:rPr>
          <w:b/>
          <w:bCs/>
        </w:rPr>
        <w:t>detach-sign</w:t>
      </w:r>
      <w:r w:rsidRPr="000E53DC">
        <w:t xml:space="preserve"> and </w:t>
      </w:r>
      <w:r w:rsidRPr="00E6558E">
        <w:rPr>
          <w:b/>
          <w:bCs/>
        </w:rPr>
        <w:t>armor</w:t>
      </w:r>
      <w:r w:rsidRPr="000E53DC">
        <w:t xml:space="preserve"> in the </w:t>
      </w:r>
      <w:r>
        <w:t>previous</w:t>
      </w:r>
      <w:r w:rsidRPr="000E53DC">
        <w:t xml:space="preserve"> command.</w:t>
      </w:r>
    </w:p>
    <w:p w14:paraId="400FADFB" w14:textId="77777777" w:rsidR="0028350D" w:rsidRPr="00DD2FFB" w:rsidRDefault="0028350D" w:rsidP="0028350D">
      <w:pPr>
        <w:pStyle w:val="ListParagraph"/>
        <w:numPr>
          <w:ilvl w:val="0"/>
          <w:numId w:val="178"/>
        </w:numPr>
        <w:rPr>
          <w:rFonts w:cs="Times New Roman"/>
          <w:color w:val="000000" w:themeColor="text1"/>
        </w:rPr>
      </w:pPr>
      <w:r w:rsidRPr="0093340E">
        <w:rPr>
          <w:rFonts w:cs="Times New Roman"/>
          <w:color w:val="000000" w:themeColor="text1"/>
        </w:rPr>
        <w:t>Confirm overwriting the file (if it already exists)</w:t>
      </w:r>
      <w:r>
        <w:rPr>
          <w:rFonts w:cs="Times New Roman"/>
          <w:color w:val="000000" w:themeColor="text1"/>
        </w:rPr>
        <w:t>.</w:t>
      </w:r>
    </w:p>
    <w:p w14:paraId="34925365" w14:textId="77777777" w:rsidR="0028350D" w:rsidRPr="00DD2FFB" w:rsidRDefault="0028350D" w:rsidP="0028350D">
      <w:pPr>
        <w:pStyle w:val="ListParagraph"/>
        <w:rPr>
          <w:rFonts w:ascii="Courier New" w:hAnsi="Courier New" w:cs="Courier New"/>
          <w:color w:val="000000" w:themeColor="text1"/>
          <w:sz w:val="20"/>
          <w:szCs w:val="20"/>
        </w:rPr>
      </w:pPr>
      <w:r w:rsidRPr="000E53DC">
        <w:t xml:space="preserve">Enter </w:t>
      </w:r>
      <w:r w:rsidRPr="00F058AA">
        <w:rPr>
          <w:b/>
          <w:bCs/>
        </w:rPr>
        <w:t>y</w:t>
      </w:r>
      <w:r w:rsidRPr="000E53DC">
        <w:t xml:space="preserve"> to overwrite</w:t>
      </w:r>
      <w:r>
        <w:t>.</w:t>
      </w:r>
    </w:p>
    <w:p w14:paraId="2DB6F4A4" w14:textId="7EB84D7F" w:rsidR="0028350D" w:rsidRDefault="0028350D" w:rsidP="0028350D">
      <w:r>
        <w:t xml:space="preserve">Once the </w:t>
      </w:r>
      <w:r w:rsidRPr="000F51B6">
        <w:t>RPM</w:t>
      </w:r>
      <w:r>
        <w:t>s are in place and the Puppet module is configured correctly, Beats will begin to appear on hosts that are running Puppet.</w:t>
      </w:r>
    </w:p>
    <w:p w14:paraId="6318DF05" w14:textId="77777777" w:rsidR="008C3DB1" w:rsidRDefault="008C3DB1" w:rsidP="003667C7">
      <w:pPr>
        <w:pStyle w:val="Heading4"/>
      </w:pPr>
      <w:bookmarkStart w:id="722" w:name="_Toc138075957"/>
      <w:r>
        <w:t>Configure Metricbeat monitoring for Elastic Cluster</w:t>
      </w:r>
      <w:bookmarkEnd w:id="722"/>
    </w:p>
    <w:p w14:paraId="4C30AEB6" w14:textId="77777777" w:rsidR="008C3DB1" w:rsidRPr="00FD55AF" w:rsidRDefault="008C3DB1" w:rsidP="008C3DB1">
      <w:pPr>
        <w:rPr>
          <w:rFonts w:cs="Times New Roman"/>
          <w:bCs/>
        </w:rPr>
      </w:pPr>
      <w:r w:rsidRPr="004D7158">
        <w:rPr>
          <w:rFonts w:cs="Times New Roman"/>
          <w:b/>
        </w:rPr>
        <w:t>NOTE:</w:t>
      </w:r>
      <w:r>
        <w:rPr>
          <w:rFonts w:cs="Times New Roman"/>
          <w:bCs/>
        </w:rPr>
        <w:t xml:space="preserve"> An Elasticsearch </w:t>
      </w:r>
      <w:r w:rsidRPr="004D7158">
        <w:rPr>
          <w:rFonts w:cs="Times New Roman"/>
          <w:bCs/>
        </w:rPr>
        <w:t>administ</w:t>
      </w:r>
      <w:r w:rsidRPr="00FD55AF">
        <w:rPr>
          <w:rFonts w:cs="Times New Roman"/>
          <w:bCs/>
        </w:rPr>
        <w:t>rator will be needed to execute this section.</w:t>
      </w:r>
    </w:p>
    <w:p w14:paraId="3F0C4AF8" w14:textId="6465A075" w:rsidR="008C3DB1" w:rsidRDefault="008C3DB1" w:rsidP="008C3DB1">
      <w:r>
        <w:t>Metricbeat running on each Elastic node is also used to collect monitoring data about the cluster.  To this point the Stack Monitoring area in Elastic will not show any data because Metricbeat has not been configured to collect monitoring data.   In the previous section we enabled the automatic installation of Metricbeat onto all Linux hosts.  When puppet runs on the elastic nodes it will install Metricbeat but it will not be able to run correctly because it is missing the user and password information needed by the Elasticsearch module that is automatically configured to collect cluster monitoring data. This section is to resolve this issue as Metricbeat must be installed before we can setup it’s keystore.</w:t>
      </w:r>
      <w:r w:rsidR="003D5B05">
        <w:t xml:space="preserve">  </w:t>
      </w:r>
    </w:p>
    <w:p w14:paraId="29C98B56" w14:textId="7B5A4D50" w:rsidR="00FA611D" w:rsidRDefault="00FA611D" w:rsidP="003667C7">
      <w:pPr>
        <w:pStyle w:val="Heading5"/>
      </w:pPr>
      <w:bookmarkStart w:id="723" w:name="_Toc138075958"/>
      <w:r>
        <w:t>Create Metricbeat user and keystore</w:t>
      </w:r>
      <w:bookmarkEnd w:id="723"/>
    </w:p>
    <w:p w14:paraId="0549446F" w14:textId="77777777" w:rsidR="008C3DB1" w:rsidRDefault="008C3DB1" w:rsidP="008C3DB1">
      <w:r>
        <w:t>Ensure the Elasticsearch Cluster is “Green” before continuing.</w:t>
      </w:r>
    </w:p>
    <w:p w14:paraId="66D30BC0" w14:textId="5C8F0C1A" w:rsidR="008C3DB1" w:rsidRDefault="008C3DB1" w:rsidP="008C3DB1">
      <w:pPr>
        <w:pStyle w:val="ListParagraph"/>
        <w:numPr>
          <w:ilvl w:val="0"/>
          <w:numId w:val="179"/>
        </w:numPr>
        <w:spacing w:after="0"/>
      </w:pPr>
      <w:r>
        <w:t>Log in</w:t>
      </w:r>
      <w:r w:rsidR="003D5B05">
        <w:t>to elastic-node-1</w:t>
      </w:r>
      <w:r>
        <w:t xml:space="preserve"> and become root.</w:t>
      </w:r>
    </w:p>
    <w:p w14:paraId="4976A2C6" w14:textId="77777777" w:rsidR="008C3DB1" w:rsidRPr="00067587" w:rsidRDefault="008C3DB1" w:rsidP="008C3DB1">
      <w:pPr>
        <w:pStyle w:val="Quote"/>
        <w:ind w:left="720"/>
        <w:rPr>
          <w:rFonts w:ascii="Courier New" w:hAnsi="Courier New" w:cs="Courier New"/>
          <w:b w:val="0"/>
          <w:bCs/>
          <w:color w:val="000000" w:themeColor="text1"/>
          <w:sz w:val="20"/>
          <w:szCs w:val="20"/>
        </w:rPr>
      </w:pPr>
      <w:r w:rsidRPr="00067587">
        <w:rPr>
          <w:rFonts w:ascii="Courier New" w:hAnsi="Courier New" w:cs="Courier New"/>
          <w:b w:val="0"/>
          <w:bCs/>
          <w:color w:val="000000" w:themeColor="text1"/>
          <w:sz w:val="20"/>
          <w:szCs w:val="20"/>
        </w:rPr>
        <w:t xml:space="preserve"># sudo su </w:t>
      </w:r>
    </w:p>
    <w:p w14:paraId="5756F6AE" w14:textId="37FDFFD0" w:rsidR="003D5B05" w:rsidRDefault="003D5B05" w:rsidP="008C3DB1">
      <w:pPr>
        <w:pStyle w:val="ListParagraph"/>
        <w:numPr>
          <w:ilvl w:val="0"/>
          <w:numId w:val="179"/>
        </w:numPr>
        <w:spacing w:after="0"/>
      </w:pPr>
      <w:r>
        <w:t xml:space="preserve">Validate that the cluster is green before </w:t>
      </w:r>
      <w:r w:rsidR="00291F26">
        <w:t>continuing.</w:t>
      </w:r>
    </w:p>
    <w:p w14:paraId="06F2A40C" w14:textId="5390A976" w:rsidR="003D5B05" w:rsidRDefault="003D5B05" w:rsidP="003D5B05">
      <w:pPr>
        <w:pStyle w:val="ListParagraph"/>
        <w:spacing w:after="0"/>
      </w:pPr>
      <w:r>
        <w:t xml:space="preserve"># </w:t>
      </w:r>
      <w:r w:rsidR="00291F26">
        <w:t xml:space="preserve">curl -k -u &lt;your user id&gt; </w:t>
      </w:r>
      <w:hyperlink r:id="rId91" w:history="1">
        <w:r w:rsidR="00291F26" w:rsidRPr="00291F26">
          <w:rPr>
            <w:rStyle w:val="Hyperlink"/>
          </w:rPr>
          <w:t>https://elastic-node-1:9200/_cluster/health?pretty</w:t>
        </w:r>
      </w:hyperlink>
    </w:p>
    <w:p w14:paraId="0F0C6F00" w14:textId="18B32E72" w:rsidR="00291F26" w:rsidRDefault="00291F26" w:rsidP="003D5B05">
      <w:pPr>
        <w:pStyle w:val="ListParagraph"/>
        <w:spacing w:after="0"/>
      </w:pPr>
    </w:p>
    <w:p w14:paraId="2D097B12" w14:textId="3471A9B6" w:rsidR="00291F26" w:rsidRDefault="00291F26" w:rsidP="003D5B05">
      <w:pPr>
        <w:pStyle w:val="ListParagraph"/>
        <w:spacing w:after="0"/>
      </w:pPr>
      <w:r>
        <w:t xml:space="preserve">Example: </w:t>
      </w:r>
      <w:r w:rsidRPr="003667C7">
        <w:rPr>
          <w:i/>
          <w:iCs/>
        </w:rPr>
        <w:t>curl -k -u joe.smith.adm https://elastic-node-1:9200/_cluster/health?pretty</w:t>
      </w:r>
    </w:p>
    <w:p w14:paraId="2DFD43E7" w14:textId="7BAB1B1A" w:rsidR="00291F26" w:rsidRDefault="00291F26" w:rsidP="008C3DB1">
      <w:pPr>
        <w:pStyle w:val="ListParagraph"/>
        <w:numPr>
          <w:ilvl w:val="0"/>
          <w:numId w:val="179"/>
        </w:numPr>
        <w:spacing w:after="0"/>
      </w:pPr>
      <w:r>
        <w:t>Validate the response show the cluster status as “green”</w:t>
      </w:r>
      <w:r w:rsidR="00FD7F4A">
        <w:t>.  See example below.</w:t>
      </w:r>
    </w:p>
    <w:p w14:paraId="7BFC1578" w14:textId="578C4BFA" w:rsidR="00291F26" w:rsidRDefault="00291F26" w:rsidP="00291F26">
      <w:pPr>
        <w:pStyle w:val="ListParagraph"/>
        <w:spacing w:after="0"/>
      </w:pPr>
    </w:p>
    <w:p w14:paraId="617E07A7" w14:textId="77777777" w:rsidR="00FD7F4A" w:rsidRDefault="00FD7F4A" w:rsidP="00291F26">
      <w:pPr>
        <w:pStyle w:val="ListParagraph"/>
        <w:spacing w:after="0"/>
      </w:pPr>
    </w:p>
    <w:p w14:paraId="294E34DA" w14:textId="77777777" w:rsidR="00FD7F4A" w:rsidRDefault="00FD7F4A" w:rsidP="003667C7">
      <w:pPr>
        <w:pStyle w:val="ListParagraph"/>
        <w:keepNext/>
        <w:spacing w:after="0"/>
        <w:jc w:val="center"/>
      </w:pPr>
      <w:r>
        <w:rPr>
          <w:noProof/>
        </w:rPr>
        <w:lastRenderedPageBreak/>
        <w:drawing>
          <wp:inline distT="0" distB="0" distL="0" distR="0" wp14:anchorId="6794A266" wp14:editId="7D227949">
            <wp:extent cx="4727217" cy="2773707"/>
            <wp:effectExtent l="0" t="0" r="0" b="7620"/>
            <wp:docPr id="950" name="Picture 950" descr="Tex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Picture 950" descr="Text, scatter cha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27217" cy="2773707"/>
                    </a:xfrm>
                    <a:prstGeom prst="rect">
                      <a:avLst/>
                    </a:prstGeom>
                  </pic:spPr>
                </pic:pic>
              </a:graphicData>
            </a:graphic>
          </wp:inline>
        </w:drawing>
      </w:r>
    </w:p>
    <w:p w14:paraId="23453E59" w14:textId="17ED027E" w:rsidR="00291F26" w:rsidRDefault="00FD7F4A" w:rsidP="00FD7F4A">
      <w:pPr>
        <w:pStyle w:val="Caption"/>
      </w:pPr>
      <w:bookmarkStart w:id="724" w:name="_Toc135913060"/>
      <w:r>
        <w:t xml:space="preserve">Figure </w:t>
      </w:r>
      <w:fldSimple w:instr=" SEQ Figure \* ARABIC ">
        <w:r w:rsidR="00651143">
          <w:rPr>
            <w:noProof/>
          </w:rPr>
          <w:t>45</w:t>
        </w:r>
      </w:fldSimple>
      <w:r>
        <w:t>- _cluster/health reponse example</w:t>
      </w:r>
      <w:bookmarkEnd w:id="724"/>
    </w:p>
    <w:p w14:paraId="746E168B" w14:textId="0B55577A" w:rsidR="00FD7F4A" w:rsidRPr="00FD7F4A" w:rsidRDefault="00FD7F4A" w:rsidP="003667C7">
      <w:pPr>
        <w:ind w:left="360"/>
      </w:pPr>
      <w:r>
        <w:t>If the cluster is not “green” stop and correct before continuing.  Contact an Elastic SME if needed.</w:t>
      </w:r>
      <w:r w:rsidR="00C4393C">
        <w:t>isn</w:t>
      </w:r>
    </w:p>
    <w:p w14:paraId="6C8B2361" w14:textId="6A1AA260" w:rsidR="00322097" w:rsidRDefault="00322097" w:rsidP="008C3DB1">
      <w:pPr>
        <w:pStyle w:val="ListParagraph"/>
        <w:numPr>
          <w:ilvl w:val="0"/>
          <w:numId w:val="179"/>
        </w:numPr>
        <w:spacing w:after="0"/>
      </w:pPr>
      <w:r>
        <w:t>Ensure Metricbeat has already been installed on the host</w:t>
      </w:r>
    </w:p>
    <w:p w14:paraId="1AD42C5F" w14:textId="2271F7AF" w:rsidR="00322097" w:rsidRDefault="00322097" w:rsidP="00322097">
      <w:pPr>
        <w:pStyle w:val="ListParagraph"/>
        <w:spacing w:after="0"/>
      </w:pPr>
      <w:r>
        <w:t># rpm -qa | grep -i metricbeat</w:t>
      </w:r>
    </w:p>
    <w:p w14:paraId="3CC5B8E4" w14:textId="54458D09" w:rsidR="00322097" w:rsidRDefault="00322097" w:rsidP="00322097">
      <w:pPr>
        <w:pStyle w:val="ListParagraph"/>
        <w:spacing w:after="0"/>
      </w:pPr>
    </w:p>
    <w:p w14:paraId="0B406358" w14:textId="044ED66D" w:rsidR="00322097" w:rsidRDefault="00322097" w:rsidP="00322097">
      <w:pPr>
        <w:spacing w:after="0"/>
        <w:ind w:left="360"/>
      </w:pPr>
      <w:r>
        <w:t>The command should print out the metricbeat version installed on the system.  If Metricbeat is installed proceed to step 6.</w:t>
      </w:r>
    </w:p>
    <w:p w14:paraId="22DAB0A3" w14:textId="77777777" w:rsidR="00322097" w:rsidRDefault="00322097" w:rsidP="003667C7">
      <w:pPr>
        <w:spacing w:after="0"/>
        <w:ind w:left="360"/>
      </w:pPr>
    </w:p>
    <w:p w14:paraId="70099439" w14:textId="6095D19A" w:rsidR="00322097" w:rsidRDefault="001D6971" w:rsidP="008C3DB1">
      <w:pPr>
        <w:pStyle w:val="ListParagraph"/>
        <w:numPr>
          <w:ilvl w:val="0"/>
          <w:numId w:val="179"/>
        </w:numPr>
        <w:spacing w:after="0"/>
      </w:pPr>
      <w:r>
        <w:t>If nothing</w:t>
      </w:r>
      <w:r w:rsidR="00322097">
        <w:t xml:space="preserve"> was returned in step 4 then run “puppet agent -t” on the host to have puppet install Metricbeat.  </w:t>
      </w:r>
    </w:p>
    <w:p w14:paraId="464F7B76" w14:textId="77777777" w:rsidR="00386260" w:rsidRDefault="00386260" w:rsidP="003667C7">
      <w:pPr>
        <w:pStyle w:val="ListParagraph"/>
        <w:spacing w:after="0"/>
      </w:pPr>
    </w:p>
    <w:p w14:paraId="55941F9C" w14:textId="0383F7FB" w:rsidR="00322097" w:rsidRDefault="00322097" w:rsidP="00322097">
      <w:pPr>
        <w:pStyle w:val="ListParagraph"/>
        <w:spacing w:after="0"/>
      </w:pPr>
      <w:r>
        <w:t># puppet agent -t</w:t>
      </w:r>
    </w:p>
    <w:p w14:paraId="78CD0DAE" w14:textId="7CEE66A2" w:rsidR="00386260" w:rsidRDefault="00386260" w:rsidP="00322097">
      <w:pPr>
        <w:pStyle w:val="ListParagraph"/>
        <w:spacing w:after="0"/>
      </w:pPr>
    </w:p>
    <w:p w14:paraId="60E45D38" w14:textId="33949867" w:rsidR="00386260" w:rsidRDefault="00386260" w:rsidP="00322097">
      <w:pPr>
        <w:pStyle w:val="ListParagraph"/>
        <w:spacing w:after="0"/>
      </w:pPr>
      <w:r>
        <w:t xml:space="preserve">Return to step 4 again to validate Metricbeat was installed.  If puppet shows an error when running or Metricbeat is still not </w:t>
      </w:r>
      <w:r w:rsidR="001D6971">
        <w:t>installed,</w:t>
      </w:r>
      <w:r>
        <w:t xml:space="preserve"> then consult with an Elastic SME for guidance.</w:t>
      </w:r>
    </w:p>
    <w:p w14:paraId="1D4693DE" w14:textId="77777777" w:rsidR="00322097" w:rsidRDefault="00322097" w:rsidP="003667C7">
      <w:pPr>
        <w:pStyle w:val="ListParagraph"/>
        <w:spacing w:after="0"/>
      </w:pPr>
    </w:p>
    <w:p w14:paraId="674F7545" w14:textId="7E89D8ED" w:rsidR="008C3DB1" w:rsidRDefault="008C3DB1" w:rsidP="008C3DB1">
      <w:pPr>
        <w:pStyle w:val="ListParagraph"/>
        <w:numPr>
          <w:ilvl w:val="0"/>
          <w:numId w:val="179"/>
        </w:numPr>
        <w:spacing w:after="0"/>
      </w:pPr>
      <w:r>
        <w:t>Run the installMetricbeatKeystore.sh script.</w:t>
      </w:r>
    </w:p>
    <w:p w14:paraId="58E96175" w14:textId="77777777" w:rsidR="00386260" w:rsidRDefault="00386260" w:rsidP="00386260">
      <w:pPr>
        <w:ind w:left="720"/>
        <w:rPr>
          <w:rStyle w:val="QuoteChar"/>
          <w:rFonts w:ascii="Courier New" w:hAnsi="Courier New" w:cs="Courier New"/>
          <w:b w:val="0"/>
          <w:bCs/>
          <w:color w:val="auto"/>
          <w:sz w:val="20"/>
          <w:szCs w:val="20"/>
        </w:rPr>
      </w:pPr>
      <w:r w:rsidRPr="00037FB5">
        <w:rPr>
          <w:rStyle w:val="QuoteChar"/>
          <w:rFonts w:ascii="Courier New" w:hAnsi="Courier New" w:cs="Courier New"/>
          <w:bCs/>
          <w:color w:val="auto"/>
          <w:sz w:val="20"/>
          <w:szCs w:val="20"/>
        </w:rPr>
        <w:t>#</w:t>
      </w:r>
      <w:r w:rsidRPr="00037FB5">
        <w:rPr>
          <w:rStyle w:val="IntenseQuoteChar"/>
          <w:b/>
          <w:bCs/>
        </w:rPr>
        <w:t xml:space="preserve"> </w:t>
      </w:r>
      <w:r w:rsidRPr="00037FB5">
        <w:rPr>
          <w:rStyle w:val="QuoteChar"/>
          <w:rFonts w:ascii="Courier New" w:hAnsi="Courier New" w:cs="Courier New"/>
          <w:bCs/>
          <w:color w:val="auto"/>
          <w:sz w:val="20"/>
          <w:szCs w:val="20"/>
        </w:rPr>
        <w:t>curl –k https://</w:t>
      </w:r>
      <w:r w:rsidRPr="00FC0A09">
        <w:rPr>
          <w:rStyle w:val="QuoteChar"/>
          <w:rFonts w:ascii="Courier New" w:hAnsi="Courier New" w:cs="Courier New"/>
          <w:bCs/>
          <w:color w:val="auto"/>
          <w:sz w:val="20"/>
          <w:szCs w:val="20"/>
        </w:rPr>
        <w:t>{site code}</w:t>
      </w:r>
      <w:r>
        <w:rPr>
          <w:rStyle w:val="QuoteChar"/>
          <w:rFonts w:ascii="Courier New" w:hAnsi="Courier New" w:cs="Courier New"/>
          <w:bCs/>
          <w:color w:val="auto"/>
          <w:sz w:val="20"/>
          <w:szCs w:val="20"/>
        </w:rPr>
        <w:t>su01</w:t>
      </w:r>
      <w:r w:rsidRPr="00037FB5">
        <w:rPr>
          <w:rStyle w:val="QuoteChar"/>
          <w:rFonts w:ascii="Courier New" w:hAnsi="Courier New" w:cs="Courier New"/>
          <w:bCs/>
          <w:color w:val="auto"/>
          <w:sz w:val="20"/>
          <w:szCs w:val="20"/>
        </w:rPr>
        <w:t>ro01.`hostname –</w:t>
      </w:r>
      <w:r>
        <w:rPr>
          <w:rStyle w:val="QuoteChar"/>
          <w:rFonts w:ascii="Courier New" w:hAnsi="Courier New" w:cs="Courier New"/>
          <w:bCs/>
          <w:color w:val="auto"/>
          <w:sz w:val="20"/>
          <w:szCs w:val="20"/>
        </w:rPr>
        <w:t>d</w:t>
      </w:r>
      <w:r w:rsidRPr="00037FB5">
        <w:rPr>
          <w:rStyle w:val="QuoteChar"/>
          <w:rFonts w:ascii="Courier New" w:hAnsi="Courier New" w:cs="Courier New"/>
          <w:bCs/>
          <w:color w:val="auto"/>
          <w:sz w:val="20"/>
          <w:szCs w:val="20"/>
        </w:rPr>
        <w:t>`/yum/elastic/install/</w:t>
      </w:r>
      <w:r>
        <w:rPr>
          <w:rStyle w:val="QuoteChar"/>
          <w:rFonts w:ascii="Courier New" w:hAnsi="Courier New" w:cs="Courier New"/>
          <w:bCs/>
          <w:color w:val="auto"/>
          <w:sz w:val="20"/>
          <w:szCs w:val="20"/>
        </w:rPr>
        <w:t>installMetricbeatkeystore.sh</w:t>
      </w:r>
      <w:r w:rsidRPr="00037FB5">
        <w:rPr>
          <w:rStyle w:val="QuoteChar"/>
          <w:rFonts w:ascii="Courier New" w:hAnsi="Courier New" w:cs="Courier New"/>
          <w:bCs/>
          <w:color w:val="auto"/>
          <w:sz w:val="20"/>
          <w:szCs w:val="20"/>
        </w:rPr>
        <w:t xml:space="preserve"> | bash</w:t>
      </w:r>
    </w:p>
    <w:p w14:paraId="0C4CB60D" w14:textId="77777777" w:rsidR="00386260" w:rsidRPr="00386260" w:rsidRDefault="00386260" w:rsidP="00386260">
      <w:pPr>
        <w:pStyle w:val="ListParagraph"/>
        <w:keepNext/>
        <w:numPr>
          <w:ilvl w:val="1"/>
          <w:numId w:val="179"/>
        </w:numPr>
        <w:rPr>
          <w:rStyle w:val="QuoteChar"/>
          <w:b w:val="0"/>
          <w:color w:val="auto"/>
        </w:rPr>
      </w:pPr>
      <w:r w:rsidRPr="00386260">
        <w:rPr>
          <w:rStyle w:val="QuoteChar"/>
          <w:b w:val="0"/>
          <w:color w:val="auto"/>
        </w:rPr>
        <w:lastRenderedPageBreak/>
        <w:t>You should see the message below when the script finishes.  The script will create the Metricbeat-user and place it’s randomly generated password into the metricbeat.keystore on the host the script is run on. Follow the directions to</w:t>
      </w:r>
      <w:r>
        <w:rPr>
          <w:rStyle w:val="QuoteChar"/>
          <w:b w:val="0"/>
          <w:color w:val="auto"/>
        </w:rPr>
        <w:t xml:space="preserve"> c</w:t>
      </w:r>
      <w:r w:rsidRPr="00386260">
        <w:rPr>
          <w:rStyle w:val="QuoteChar"/>
          <w:b w:val="0"/>
          <w:color w:val="auto"/>
        </w:rPr>
        <w:t xml:space="preserve">opy the new metricbeat.keystore to the elastic </w:t>
      </w:r>
      <w:r>
        <w:rPr>
          <w:rStyle w:val="QuoteChar"/>
          <w:b w:val="0"/>
          <w:color w:val="auto"/>
        </w:rPr>
        <w:t>keystores</w:t>
      </w:r>
      <w:r w:rsidRPr="00386260">
        <w:rPr>
          <w:rStyle w:val="QuoteChar"/>
          <w:b w:val="0"/>
          <w:color w:val="auto"/>
        </w:rPr>
        <w:t xml:space="preserve"> directory on the repo server for future use.</w:t>
      </w:r>
    </w:p>
    <w:p w14:paraId="75F0BD74" w14:textId="77777777" w:rsidR="00386260" w:rsidRPr="00E2496B" w:rsidRDefault="00386260" w:rsidP="00386260">
      <w:pPr>
        <w:keepNext/>
        <w:ind w:left="1440"/>
        <w:rPr>
          <w:rStyle w:val="QuoteChar"/>
          <w:b w:val="0"/>
          <w:bCs/>
          <w:color w:val="auto"/>
        </w:rPr>
      </w:pPr>
      <w:r w:rsidRPr="00FF5954">
        <w:rPr>
          <w:rStyle w:val="QuoteChar"/>
          <w:bCs/>
          <w:color w:val="FF0000"/>
        </w:rPr>
        <w:t>IMPORTANT</w:t>
      </w:r>
      <w:r>
        <w:rPr>
          <w:rStyle w:val="QuoteChar"/>
          <w:bCs/>
          <w:color w:val="auto"/>
        </w:rPr>
        <w:t xml:space="preserve">: </w:t>
      </w:r>
      <w:r w:rsidRPr="00E2496B">
        <w:rPr>
          <w:rStyle w:val="QuoteChar"/>
          <w:bCs/>
          <w:color w:val="auto"/>
        </w:rPr>
        <w:t xml:space="preserve">If this is not completed, Metricbeat will not run correctly on any of the Elastic nodes. </w:t>
      </w:r>
    </w:p>
    <w:p w14:paraId="2FA0F5D7" w14:textId="77777777" w:rsidR="00386260" w:rsidRDefault="00386260" w:rsidP="00386260">
      <w:pPr>
        <w:pStyle w:val="ListParagraph"/>
        <w:keepNext/>
        <w:ind w:left="1440"/>
        <w:rPr>
          <w:rStyle w:val="QuoteChar"/>
          <w:b w:val="0"/>
          <w:bCs/>
          <w:color w:val="auto"/>
        </w:rPr>
      </w:pPr>
    </w:p>
    <w:p w14:paraId="4D0405C2" w14:textId="77777777" w:rsidR="00386260" w:rsidRDefault="00386260" w:rsidP="00386260">
      <w:pPr>
        <w:pStyle w:val="ListParagraph"/>
      </w:pPr>
      <w:r>
        <w:rPr>
          <w:noProof/>
        </w:rPr>
        <w:drawing>
          <wp:inline distT="0" distB="0" distL="0" distR="0" wp14:anchorId="5C294A20" wp14:editId="370D86A4">
            <wp:extent cx="5343525" cy="1911300"/>
            <wp:effectExtent l="0" t="0" r="0" b="0"/>
            <wp:docPr id="948" name="Picture 9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948" descr="Graphical user interfac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355159" cy="1915461"/>
                    </a:xfrm>
                    <a:prstGeom prst="rect">
                      <a:avLst/>
                    </a:prstGeom>
                  </pic:spPr>
                </pic:pic>
              </a:graphicData>
            </a:graphic>
          </wp:inline>
        </w:drawing>
      </w:r>
    </w:p>
    <w:p w14:paraId="2E5DB659" w14:textId="073E23D6" w:rsidR="00386260" w:rsidRDefault="00386260" w:rsidP="00386260">
      <w:pPr>
        <w:pStyle w:val="Caption"/>
        <w:ind w:left="360"/>
      </w:pPr>
      <w:bookmarkStart w:id="725" w:name="_Toc101525733"/>
      <w:bookmarkStart w:id="726" w:name="_Toc135913061"/>
      <w:r>
        <w:t xml:space="preserve">Figure </w:t>
      </w:r>
      <w:fldSimple w:instr=" SEQ Figure \* ARABIC ">
        <w:r w:rsidR="00651143">
          <w:rPr>
            <w:noProof/>
          </w:rPr>
          <w:t>46</w:t>
        </w:r>
      </w:fldSimple>
      <w:r>
        <w:t xml:space="preserve"> Metricbeat.keystore copy notice</w:t>
      </w:r>
      <w:bookmarkEnd w:id="725"/>
      <w:bookmarkEnd w:id="726"/>
    </w:p>
    <w:p w14:paraId="0953E6CD" w14:textId="77777777" w:rsidR="00386260" w:rsidRDefault="00386260" w:rsidP="003667C7">
      <w:pPr>
        <w:pStyle w:val="ListParagraph"/>
        <w:spacing w:after="0"/>
      </w:pPr>
    </w:p>
    <w:p w14:paraId="0AC48F4C" w14:textId="3FF1C1E9" w:rsidR="008C3DB1" w:rsidRDefault="00386260" w:rsidP="003667C7">
      <w:pPr>
        <w:pStyle w:val="ListParagraph"/>
        <w:numPr>
          <w:ilvl w:val="0"/>
          <w:numId w:val="179"/>
        </w:numPr>
        <w:spacing w:after="0"/>
      </w:pPr>
      <w:r>
        <w:t xml:space="preserve">Copy </w:t>
      </w:r>
      <w:r w:rsidR="008C3DB1">
        <w:t xml:space="preserve"> the metricbeat.keystore to the repo server for future use</w:t>
      </w:r>
    </w:p>
    <w:p w14:paraId="31B9FA6D" w14:textId="77777777" w:rsidR="008C3DB1" w:rsidRDefault="008C3DB1" w:rsidP="008C3DB1">
      <w:pPr>
        <w:pStyle w:val="ListParagraph"/>
        <w:numPr>
          <w:ilvl w:val="1"/>
          <w:numId w:val="181"/>
        </w:numPr>
      </w:pPr>
      <w:r>
        <w:t>From the path above scp metricbeat.keystore &lt;username&gt;@x00su01ro01:/tmp</w:t>
      </w:r>
    </w:p>
    <w:p w14:paraId="46C8FAB1" w14:textId="77777777" w:rsidR="008C3DB1" w:rsidRDefault="008C3DB1" w:rsidP="008C3DB1">
      <w:pPr>
        <w:pStyle w:val="ListParagraph"/>
        <w:numPr>
          <w:ilvl w:val="1"/>
          <w:numId w:val="181"/>
        </w:numPr>
      </w:pPr>
      <w:r>
        <w:t>login to the repo server and sudo to root</w:t>
      </w:r>
    </w:p>
    <w:p w14:paraId="27464300" w14:textId="3FC15C44" w:rsidR="008C3DB1" w:rsidRDefault="008C3DB1" w:rsidP="008C3DB1">
      <w:pPr>
        <w:pStyle w:val="ListParagraph"/>
        <w:numPr>
          <w:ilvl w:val="1"/>
          <w:numId w:val="181"/>
        </w:numPr>
      </w:pPr>
      <w:r>
        <w:t>cp /tmp/</w:t>
      </w:r>
      <w:r w:rsidR="00FA611D">
        <w:t>m</w:t>
      </w:r>
      <w:r>
        <w:t>etricbeat.keystore /var/www/html/yum/elastic/keystores</w:t>
      </w:r>
    </w:p>
    <w:p w14:paraId="4D8523A7" w14:textId="2D4F3C12" w:rsidR="008C3DB1" w:rsidRDefault="008C3DB1" w:rsidP="008C3DB1">
      <w:pPr>
        <w:pStyle w:val="ListParagraph"/>
        <w:numPr>
          <w:ilvl w:val="1"/>
          <w:numId w:val="181"/>
        </w:numPr>
      </w:pPr>
      <w:r>
        <w:t>chown apache:apache /var/www/html/yum/elastic/install/metricbeat.keystore</w:t>
      </w:r>
    </w:p>
    <w:p w14:paraId="53C04951" w14:textId="77777777" w:rsidR="001D6971" w:rsidRDefault="001D6971" w:rsidP="003667C7">
      <w:pPr>
        <w:pStyle w:val="ListParagraph"/>
        <w:ind w:left="1440"/>
      </w:pPr>
    </w:p>
    <w:p w14:paraId="07B5908B" w14:textId="5FCCB7D7" w:rsidR="008C3DB1" w:rsidRDefault="001D6971" w:rsidP="001D6971">
      <w:pPr>
        <w:pStyle w:val="ListParagraph"/>
        <w:numPr>
          <w:ilvl w:val="0"/>
          <w:numId w:val="179"/>
        </w:numPr>
      </w:pPr>
      <w:r>
        <w:t>Restart metricbeat on the host to ensure it uses the new keystore</w:t>
      </w:r>
    </w:p>
    <w:p w14:paraId="4BB59BDB" w14:textId="2C560F39" w:rsidR="001D6971" w:rsidRDefault="001D6971" w:rsidP="001D6971">
      <w:pPr>
        <w:pStyle w:val="ListParagraph"/>
      </w:pPr>
      <w:r>
        <w:t># systemctl restart metricbeat</w:t>
      </w:r>
    </w:p>
    <w:p w14:paraId="05054410" w14:textId="04F45135" w:rsidR="001D6971" w:rsidRDefault="001D6971" w:rsidP="003667C7">
      <w:pPr>
        <w:pStyle w:val="Heading5"/>
      </w:pPr>
      <w:bookmarkStart w:id="727" w:name="_Toc138075959"/>
      <w:r>
        <w:t>Distribute keystore to all elastic nodes</w:t>
      </w:r>
      <w:bookmarkEnd w:id="727"/>
    </w:p>
    <w:p w14:paraId="5B76D3ED" w14:textId="3D1C4774" w:rsidR="008C3DB1" w:rsidRDefault="00FA611D" w:rsidP="001D6971">
      <w:r>
        <w:t>Login to each remaining elastic node and run the installMetricbeatkeystore.sh script to copy over the keystore from the repo server.  The script will validate the user has been created and that the keystore file is on the repo server when executed.</w:t>
      </w:r>
    </w:p>
    <w:p w14:paraId="00EE1260" w14:textId="680FD1FD" w:rsidR="001D6971" w:rsidRDefault="001D6971" w:rsidP="003667C7">
      <w:r w:rsidRPr="00FF5954">
        <w:rPr>
          <w:color w:val="FF0000"/>
        </w:rPr>
        <w:t>IMPORANT</w:t>
      </w:r>
      <w:r>
        <w:t xml:space="preserve">: This section needs to be completed on every remaining elastic node to ensure metricbeat is configured correctly to gather cluster monitoring data. </w:t>
      </w:r>
    </w:p>
    <w:p w14:paraId="68437348" w14:textId="77777777" w:rsidR="001D6971" w:rsidRDefault="001D6971" w:rsidP="001D6971">
      <w:pPr>
        <w:pStyle w:val="ListParagraph"/>
        <w:numPr>
          <w:ilvl w:val="0"/>
          <w:numId w:val="183"/>
        </w:numPr>
        <w:spacing w:after="0"/>
      </w:pPr>
      <w:r>
        <w:t>Ensure Metricbeat has already been installed on the host</w:t>
      </w:r>
    </w:p>
    <w:p w14:paraId="7EAA7C3A" w14:textId="77777777" w:rsidR="001D6971" w:rsidRDefault="001D6971" w:rsidP="001D6971">
      <w:pPr>
        <w:pStyle w:val="ListParagraph"/>
        <w:spacing w:after="0"/>
      </w:pPr>
      <w:r>
        <w:t># rpm -qa | grep -i metricbeat</w:t>
      </w:r>
    </w:p>
    <w:p w14:paraId="6D6CAC90" w14:textId="77777777" w:rsidR="001D6971" w:rsidRDefault="001D6971" w:rsidP="001D6971">
      <w:pPr>
        <w:pStyle w:val="ListParagraph"/>
        <w:spacing w:after="0"/>
      </w:pPr>
    </w:p>
    <w:p w14:paraId="7D24F4F0" w14:textId="199D67F0" w:rsidR="001D6971" w:rsidRDefault="001D6971" w:rsidP="001D6971">
      <w:pPr>
        <w:spacing w:after="0"/>
        <w:ind w:left="360"/>
      </w:pPr>
      <w:r>
        <w:t>The command should print out the metricbeat version installed on the system.  If Metricbeat is installed proceed to step 3.</w:t>
      </w:r>
    </w:p>
    <w:p w14:paraId="0DD5994C" w14:textId="77777777" w:rsidR="001D6971" w:rsidRDefault="001D6971" w:rsidP="001D6971">
      <w:pPr>
        <w:spacing w:after="0"/>
        <w:ind w:left="360"/>
      </w:pPr>
    </w:p>
    <w:p w14:paraId="5666A0B2" w14:textId="55173A42" w:rsidR="001D6971" w:rsidRDefault="001D6971" w:rsidP="001D6971">
      <w:pPr>
        <w:pStyle w:val="ListParagraph"/>
        <w:numPr>
          <w:ilvl w:val="0"/>
          <w:numId w:val="183"/>
        </w:numPr>
        <w:spacing w:after="0"/>
      </w:pPr>
      <w:r>
        <w:t>If nothing</w:t>
      </w:r>
      <w:r w:rsidR="0008796E">
        <w:t xml:space="preserve"> </w:t>
      </w:r>
      <w:r>
        <w:t xml:space="preserve">was returned in step 1 then run “puppet agent -t” on the host to have puppet install Metricbeat.  </w:t>
      </w:r>
    </w:p>
    <w:p w14:paraId="3A2FAD52" w14:textId="77777777" w:rsidR="001D6971" w:rsidRDefault="001D6971" w:rsidP="001D6971">
      <w:pPr>
        <w:pStyle w:val="ListParagraph"/>
        <w:spacing w:after="0"/>
      </w:pPr>
    </w:p>
    <w:p w14:paraId="521908C4" w14:textId="77777777" w:rsidR="001D6971" w:rsidRDefault="001D6971" w:rsidP="001D6971">
      <w:pPr>
        <w:pStyle w:val="ListParagraph"/>
        <w:spacing w:after="0"/>
      </w:pPr>
      <w:r>
        <w:t># puppet agent -t</w:t>
      </w:r>
    </w:p>
    <w:p w14:paraId="25722936" w14:textId="77777777" w:rsidR="001D6971" w:rsidRDefault="001D6971" w:rsidP="001D6971">
      <w:pPr>
        <w:pStyle w:val="ListParagraph"/>
        <w:spacing w:after="0"/>
      </w:pPr>
    </w:p>
    <w:p w14:paraId="27A3C693" w14:textId="034A8CFF" w:rsidR="001D6971" w:rsidRDefault="001D6971" w:rsidP="001D6971">
      <w:pPr>
        <w:pStyle w:val="ListParagraph"/>
        <w:spacing w:after="0"/>
      </w:pPr>
      <w:r>
        <w:t>Return to step 1 again to validate Metricbeat was installed.  If puppet shows an error when running or Metricbeat is still not installed, then consult with an Elastic SME for guidance.</w:t>
      </w:r>
    </w:p>
    <w:p w14:paraId="5105B398" w14:textId="77777777" w:rsidR="001D6971" w:rsidRDefault="001D6971" w:rsidP="001D6971">
      <w:pPr>
        <w:pStyle w:val="ListParagraph"/>
        <w:spacing w:after="0"/>
      </w:pPr>
    </w:p>
    <w:p w14:paraId="62C79EEA" w14:textId="77777777" w:rsidR="001D6971" w:rsidRDefault="001D6971" w:rsidP="001D6971">
      <w:pPr>
        <w:pStyle w:val="ListParagraph"/>
        <w:numPr>
          <w:ilvl w:val="0"/>
          <w:numId w:val="183"/>
        </w:numPr>
        <w:spacing w:after="0"/>
      </w:pPr>
      <w:r>
        <w:t>Run the installMetricbeatKeystore.sh script.</w:t>
      </w:r>
    </w:p>
    <w:p w14:paraId="1F2868E7" w14:textId="77777777" w:rsidR="001D6971" w:rsidRDefault="001D6971" w:rsidP="001D6971">
      <w:pPr>
        <w:ind w:left="720"/>
        <w:rPr>
          <w:rStyle w:val="QuoteChar"/>
          <w:rFonts w:ascii="Courier New" w:hAnsi="Courier New" w:cs="Courier New"/>
          <w:b w:val="0"/>
          <w:bCs/>
          <w:color w:val="auto"/>
          <w:sz w:val="20"/>
          <w:szCs w:val="20"/>
        </w:rPr>
      </w:pPr>
      <w:r w:rsidRPr="00037FB5">
        <w:rPr>
          <w:rStyle w:val="QuoteChar"/>
          <w:rFonts w:ascii="Courier New" w:hAnsi="Courier New" w:cs="Courier New"/>
          <w:bCs/>
          <w:color w:val="auto"/>
          <w:sz w:val="20"/>
          <w:szCs w:val="20"/>
        </w:rPr>
        <w:t>#</w:t>
      </w:r>
      <w:r w:rsidRPr="00037FB5">
        <w:rPr>
          <w:rStyle w:val="IntenseQuoteChar"/>
          <w:b/>
          <w:bCs/>
        </w:rPr>
        <w:t xml:space="preserve"> </w:t>
      </w:r>
      <w:r w:rsidRPr="00037FB5">
        <w:rPr>
          <w:rStyle w:val="QuoteChar"/>
          <w:rFonts w:ascii="Courier New" w:hAnsi="Courier New" w:cs="Courier New"/>
          <w:bCs/>
          <w:color w:val="auto"/>
          <w:sz w:val="20"/>
          <w:szCs w:val="20"/>
        </w:rPr>
        <w:t>curl –k https://</w:t>
      </w:r>
      <w:r w:rsidRPr="00FC0A09">
        <w:rPr>
          <w:rStyle w:val="QuoteChar"/>
          <w:rFonts w:ascii="Courier New" w:hAnsi="Courier New" w:cs="Courier New"/>
          <w:bCs/>
          <w:color w:val="auto"/>
          <w:sz w:val="20"/>
          <w:szCs w:val="20"/>
        </w:rPr>
        <w:t>{site code}</w:t>
      </w:r>
      <w:r>
        <w:rPr>
          <w:rStyle w:val="QuoteChar"/>
          <w:rFonts w:ascii="Courier New" w:hAnsi="Courier New" w:cs="Courier New"/>
          <w:bCs/>
          <w:color w:val="auto"/>
          <w:sz w:val="20"/>
          <w:szCs w:val="20"/>
        </w:rPr>
        <w:t>su01</w:t>
      </w:r>
      <w:r w:rsidRPr="00037FB5">
        <w:rPr>
          <w:rStyle w:val="QuoteChar"/>
          <w:rFonts w:ascii="Courier New" w:hAnsi="Courier New" w:cs="Courier New"/>
          <w:bCs/>
          <w:color w:val="auto"/>
          <w:sz w:val="20"/>
          <w:szCs w:val="20"/>
        </w:rPr>
        <w:t>ro01.`hostname –</w:t>
      </w:r>
      <w:r>
        <w:rPr>
          <w:rStyle w:val="QuoteChar"/>
          <w:rFonts w:ascii="Courier New" w:hAnsi="Courier New" w:cs="Courier New"/>
          <w:bCs/>
          <w:color w:val="auto"/>
          <w:sz w:val="20"/>
          <w:szCs w:val="20"/>
        </w:rPr>
        <w:t>d</w:t>
      </w:r>
      <w:r w:rsidRPr="00037FB5">
        <w:rPr>
          <w:rStyle w:val="QuoteChar"/>
          <w:rFonts w:ascii="Courier New" w:hAnsi="Courier New" w:cs="Courier New"/>
          <w:bCs/>
          <w:color w:val="auto"/>
          <w:sz w:val="20"/>
          <w:szCs w:val="20"/>
        </w:rPr>
        <w:t>`/yum/elastic/install/</w:t>
      </w:r>
      <w:r>
        <w:rPr>
          <w:rStyle w:val="QuoteChar"/>
          <w:rFonts w:ascii="Courier New" w:hAnsi="Courier New" w:cs="Courier New"/>
          <w:bCs/>
          <w:color w:val="auto"/>
          <w:sz w:val="20"/>
          <w:szCs w:val="20"/>
        </w:rPr>
        <w:t>installMetricbeatkeystore.sh</w:t>
      </w:r>
      <w:r w:rsidRPr="00037FB5">
        <w:rPr>
          <w:rStyle w:val="QuoteChar"/>
          <w:rFonts w:ascii="Courier New" w:hAnsi="Courier New" w:cs="Courier New"/>
          <w:bCs/>
          <w:color w:val="auto"/>
          <w:sz w:val="20"/>
          <w:szCs w:val="20"/>
        </w:rPr>
        <w:t xml:space="preserve"> | bash</w:t>
      </w:r>
    </w:p>
    <w:p w14:paraId="28FF9FFF" w14:textId="33754C2A" w:rsidR="001D6971" w:rsidRDefault="001D6971" w:rsidP="001D6971">
      <w:pPr>
        <w:pStyle w:val="ListParagraph"/>
        <w:numPr>
          <w:ilvl w:val="0"/>
          <w:numId w:val="183"/>
        </w:numPr>
      </w:pPr>
      <w:r>
        <w:t>Restart metricbeat on the host to ensure it uses the new keystore</w:t>
      </w:r>
    </w:p>
    <w:p w14:paraId="7F81ED54" w14:textId="26BC25E4" w:rsidR="008C3DB1" w:rsidRDefault="001D6971" w:rsidP="003667C7">
      <w:pPr>
        <w:pStyle w:val="ListParagraph"/>
      </w:pPr>
      <w:r>
        <w:t># systemctl restart metricbeat</w:t>
      </w:r>
    </w:p>
    <w:p w14:paraId="3681BABB" w14:textId="2F18046C" w:rsidR="00DA79FE" w:rsidRDefault="00222D51" w:rsidP="003667C7">
      <w:pPr>
        <w:pStyle w:val="Heading5"/>
      </w:pPr>
      <w:bookmarkStart w:id="728" w:name="_Toc138075960"/>
      <w:r>
        <w:t>Validate Metricbeat monitoring in Kibana</w:t>
      </w:r>
      <w:bookmarkEnd w:id="728"/>
    </w:p>
    <w:p w14:paraId="476E7608" w14:textId="71D3A507" w:rsidR="00222D51" w:rsidRDefault="00222D51" w:rsidP="00222D51">
      <w:r>
        <w:t>Once Metricbeat has been configured properly on all nodes monitoring data should be showing in Kibana.  This section gives steps to validate that monitoring data is flowing into the cluster.</w:t>
      </w:r>
    </w:p>
    <w:p w14:paraId="47E3A776" w14:textId="1386C65F" w:rsidR="00222D51" w:rsidRDefault="00222D51" w:rsidP="00222D51">
      <w:pPr>
        <w:pStyle w:val="ListParagraph"/>
        <w:numPr>
          <w:ilvl w:val="0"/>
          <w:numId w:val="184"/>
        </w:numPr>
      </w:pPr>
      <w:r>
        <w:t>Login to Kibana and select “Stack Monitoring” from the hamburger menu.  (You may have to select the Default space first)</w:t>
      </w:r>
    </w:p>
    <w:p w14:paraId="3474E8DA" w14:textId="49B3705D" w:rsidR="00222D51" w:rsidRDefault="00222D51" w:rsidP="00222D51">
      <w:pPr>
        <w:pStyle w:val="ListParagraph"/>
        <w:numPr>
          <w:ilvl w:val="0"/>
          <w:numId w:val="184"/>
        </w:numPr>
      </w:pPr>
      <w:r>
        <w:t xml:space="preserve">Validate that cluster </w:t>
      </w:r>
      <w:r w:rsidR="00245A18">
        <w:t>overview information</w:t>
      </w:r>
      <w:r>
        <w:t xml:space="preserve"> is displayed.</w:t>
      </w:r>
    </w:p>
    <w:p w14:paraId="07D98060" w14:textId="77777777" w:rsidR="00245A18" w:rsidRDefault="00245A18" w:rsidP="003667C7">
      <w:pPr>
        <w:keepNext/>
        <w:jc w:val="center"/>
      </w:pPr>
      <w:r>
        <w:rPr>
          <w:noProof/>
        </w:rPr>
        <w:drawing>
          <wp:inline distT="0" distB="0" distL="0" distR="0" wp14:anchorId="27FC0D9E" wp14:editId="649C2B7B">
            <wp:extent cx="5943600" cy="3011170"/>
            <wp:effectExtent l="0" t="0" r="0" b="0"/>
            <wp:docPr id="951" name="Picture 9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51" descr="Graphical user interface, application, Teams&#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6B979443" w14:textId="2D54B5F8" w:rsidR="00222D51" w:rsidRDefault="00245A18" w:rsidP="00245A18">
      <w:pPr>
        <w:pStyle w:val="Caption"/>
      </w:pPr>
      <w:bookmarkStart w:id="729" w:name="_Toc135913062"/>
      <w:r>
        <w:t xml:space="preserve">Figure </w:t>
      </w:r>
      <w:fldSimple w:instr=" SEQ Figure \* ARABIC ">
        <w:r w:rsidR="00651143">
          <w:rPr>
            <w:noProof/>
          </w:rPr>
          <w:t>47</w:t>
        </w:r>
      </w:fldSimple>
      <w:r>
        <w:t>- Example of Cluster overview</w:t>
      </w:r>
      <w:bookmarkEnd w:id="729"/>
    </w:p>
    <w:p w14:paraId="09A60FD5" w14:textId="3CC39555" w:rsidR="00245A18" w:rsidRPr="00245A18" w:rsidRDefault="00245A18" w:rsidP="00245A18">
      <w:r w:rsidRPr="003667C7">
        <w:rPr>
          <w:b/>
          <w:bCs/>
        </w:rPr>
        <w:t>NOTE</w:t>
      </w:r>
      <w:r>
        <w:t>: If there is no monitoring information displayed consult with an Elastic SME for guidance</w:t>
      </w:r>
    </w:p>
    <w:p w14:paraId="5ED3FC23" w14:textId="77777777" w:rsidR="0028350D" w:rsidRDefault="0028350D" w:rsidP="003667C7">
      <w:pPr>
        <w:pStyle w:val="Heading4"/>
      </w:pPr>
      <w:bookmarkStart w:id="730" w:name="_Toc51142845"/>
      <w:bookmarkStart w:id="731" w:name="_Toc86994754"/>
      <w:bookmarkStart w:id="732" w:name="_Toc138075961"/>
      <w:r>
        <w:lastRenderedPageBreak/>
        <w:t>Metricbeat vSphere Data Collection</w:t>
      </w:r>
      <w:bookmarkEnd w:id="730"/>
      <w:bookmarkEnd w:id="731"/>
      <w:bookmarkEnd w:id="732"/>
    </w:p>
    <w:p w14:paraId="057CAC46" w14:textId="77777777" w:rsidR="0028350D" w:rsidRDefault="0028350D" w:rsidP="0028350D">
      <w:r>
        <w:t>Once Metricbeat is automatically installed on the Logstash instance at each site it should be configured to collect vSphere statistics for that site. This is currently done manually by executing the following steps.</w:t>
      </w:r>
    </w:p>
    <w:p w14:paraId="1AE9BFF1" w14:textId="77777777" w:rsidR="0028350D" w:rsidRDefault="0028350D" w:rsidP="0028350D">
      <w:pPr>
        <w:pStyle w:val="ListParagraph"/>
        <w:numPr>
          <w:ilvl w:val="0"/>
          <w:numId w:val="176"/>
        </w:numPr>
        <w:spacing w:after="120"/>
      </w:pPr>
      <w:r>
        <w:t>Log in to the Logstash host for each site and become root:</w:t>
      </w:r>
    </w:p>
    <w:p w14:paraId="1475311B" w14:textId="77777777" w:rsidR="0028350D" w:rsidRPr="000828D6" w:rsidRDefault="0028350D" w:rsidP="0028350D">
      <w:pPr>
        <w:ind w:left="720"/>
        <w:rPr>
          <w:rFonts w:ascii="Courier New" w:hAnsi="Courier New" w:cs="Courier New"/>
          <w:sz w:val="20"/>
          <w:szCs w:val="20"/>
        </w:rPr>
      </w:pPr>
      <w:r w:rsidRPr="000828D6">
        <w:rPr>
          <w:rFonts w:ascii="Courier New" w:hAnsi="Courier New" w:cs="Courier New"/>
          <w:sz w:val="20"/>
          <w:szCs w:val="20"/>
        </w:rPr>
        <w:t># cd /etc/metricbeat</w:t>
      </w:r>
    </w:p>
    <w:p w14:paraId="6EE9A742" w14:textId="77777777" w:rsidR="0028350D" w:rsidRDefault="0028350D" w:rsidP="0028350D">
      <w:pPr>
        <w:pStyle w:val="ListParagraph"/>
        <w:numPr>
          <w:ilvl w:val="0"/>
          <w:numId w:val="176"/>
        </w:numPr>
        <w:spacing w:after="120"/>
      </w:pPr>
      <w:r>
        <w:t>Create a keystore to hold the service account password:</w:t>
      </w:r>
    </w:p>
    <w:p w14:paraId="14C26FA3" w14:textId="77777777" w:rsidR="0028350D" w:rsidRPr="000828D6" w:rsidRDefault="0028350D" w:rsidP="0028350D">
      <w:pPr>
        <w:ind w:left="720"/>
        <w:rPr>
          <w:rFonts w:ascii="Courier New" w:hAnsi="Courier New" w:cs="Courier New"/>
          <w:sz w:val="20"/>
          <w:szCs w:val="20"/>
        </w:rPr>
      </w:pPr>
      <w:r w:rsidRPr="000828D6">
        <w:rPr>
          <w:rFonts w:ascii="Courier New" w:hAnsi="Courier New" w:cs="Courier New"/>
          <w:sz w:val="20"/>
          <w:szCs w:val="20"/>
        </w:rPr>
        <w:t># metricbeat keystore create</w:t>
      </w:r>
    </w:p>
    <w:p w14:paraId="02417FFC" w14:textId="77777777" w:rsidR="0028350D" w:rsidRDefault="0028350D" w:rsidP="0028350D">
      <w:pPr>
        <w:pStyle w:val="ListParagraph"/>
        <w:numPr>
          <w:ilvl w:val="0"/>
          <w:numId w:val="176"/>
        </w:numPr>
        <w:spacing w:after="120"/>
      </w:pPr>
      <w:r>
        <w:t xml:space="preserve">Add the password for the </w:t>
      </w:r>
      <w:r w:rsidRPr="00316DB7">
        <w:rPr>
          <w:color w:val="FF0000"/>
        </w:rPr>
        <w:t>{xx}</w:t>
      </w:r>
      <w:r>
        <w:t xml:space="preserve">_elastic.svc account to the keystore; </w:t>
      </w:r>
      <w:r w:rsidRPr="00316DB7">
        <w:rPr>
          <w:color w:val="FF0000"/>
        </w:rPr>
        <w:t>{xx}</w:t>
      </w:r>
      <w:r>
        <w:t xml:space="preserve"> is site number:</w:t>
      </w:r>
    </w:p>
    <w:p w14:paraId="25D789C4" w14:textId="77777777" w:rsidR="0028350D" w:rsidRPr="000828D6" w:rsidRDefault="0028350D" w:rsidP="0028350D">
      <w:pPr>
        <w:ind w:left="720"/>
        <w:rPr>
          <w:rFonts w:ascii="Courier New" w:hAnsi="Courier New" w:cs="Courier New"/>
          <w:sz w:val="20"/>
          <w:szCs w:val="20"/>
        </w:rPr>
      </w:pPr>
      <w:r w:rsidRPr="000828D6">
        <w:rPr>
          <w:rFonts w:ascii="Courier New" w:hAnsi="Courier New" w:cs="Courier New"/>
          <w:sz w:val="20"/>
          <w:szCs w:val="20"/>
        </w:rPr>
        <w:t># metricbeat keystore add V_PWD</w:t>
      </w:r>
    </w:p>
    <w:p w14:paraId="58CCE5EB" w14:textId="77777777" w:rsidR="0028350D" w:rsidRPr="00316DB7" w:rsidRDefault="0028350D" w:rsidP="0028350D">
      <w:pPr>
        <w:pStyle w:val="ListParagraph"/>
        <w:numPr>
          <w:ilvl w:val="0"/>
          <w:numId w:val="176"/>
        </w:numPr>
        <w:spacing w:after="120"/>
        <w:contextualSpacing w:val="0"/>
        <w:rPr>
          <w:color w:val="7030A0"/>
        </w:rPr>
      </w:pPr>
      <w:r>
        <w:t xml:space="preserve">Enter the Elastic service account password when prompted. </w:t>
      </w:r>
    </w:p>
    <w:p w14:paraId="479D3E50" w14:textId="77777777" w:rsidR="0028350D" w:rsidRPr="00316DB7" w:rsidRDefault="0028350D" w:rsidP="0028350D">
      <w:pPr>
        <w:pStyle w:val="ListParagraph"/>
        <w:rPr>
          <w:color w:val="7030A0"/>
        </w:rPr>
      </w:pPr>
      <w:r w:rsidRPr="00316DB7">
        <w:rPr>
          <w:b/>
          <w:bCs/>
        </w:rPr>
        <w:t>NOTE:</w:t>
      </w:r>
      <w:r>
        <w:t xml:space="preserve"> Ensure it is</w:t>
      </w:r>
      <w:r w:rsidRPr="00316DB7">
        <w:t xml:space="preserve"> enter</w:t>
      </w:r>
      <w:r>
        <w:t>ed</w:t>
      </w:r>
      <w:r w:rsidRPr="00316DB7">
        <w:t xml:space="preserve"> correctly</w:t>
      </w:r>
      <w:r>
        <w:t>;</w:t>
      </w:r>
      <w:r w:rsidRPr="00316DB7">
        <w:t xml:space="preserve"> it does not prompt you twice.</w:t>
      </w:r>
    </w:p>
    <w:p w14:paraId="766C6A03" w14:textId="77777777" w:rsidR="0028350D" w:rsidRDefault="0028350D" w:rsidP="0028350D">
      <w:r>
        <w:t>Now that the service account password has been added to the Metricbeat keystore, set up the vSphere module to collect data.</w:t>
      </w:r>
    </w:p>
    <w:p w14:paraId="382BE4F5" w14:textId="77777777" w:rsidR="0028350D" w:rsidRDefault="0028350D" w:rsidP="0028350D">
      <w:pPr>
        <w:pStyle w:val="ListParagraph"/>
        <w:numPr>
          <w:ilvl w:val="0"/>
          <w:numId w:val="177"/>
        </w:numPr>
        <w:spacing w:after="120"/>
      </w:pPr>
      <w:r>
        <w:t>Edit the vsphere.yml.disabled file in the modules.d directory of metricbeat:</w:t>
      </w:r>
    </w:p>
    <w:p w14:paraId="06FB6C31" w14:textId="77777777" w:rsidR="0028350D" w:rsidRPr="000828D6" w:rsidRDefault="0028350D" w:rsidP="0028350D">
      <w:pPr>
        <w:ind w:left="720"/>
        <w:rPr>
          <w:rFonts w:ascii="Courier New" w:hAnsi="Courier New" w:cs="Courier New"/>
          <w:sz w:val="20"/>
          <w:szCs w:val="20"/>
        </w:rPr>
      </w:pPr>
      <w:r w:rsidRPr="000828D6">
        <w:rPr>
          <w:rFonts w:ascii="Courier New" w:hAnsi="Courier New" w:cs="Courier New"/>
          <w:sz w:val="20"/>
          <w:szCs w:val="20"/>
        </w:rPr>
        <w:t># vi modules.d/vsphere.yml.disabled</w:t>
      </w:r>
    </w:p>
    <w:p w14:paraId="76723777" w14:textId="77777777" w:rsidR="0028350D" w:rsidRDefault="0028350D" w:rsidP="0028350D">
      <w:pPr>
        <w:pStyle w:val="ListParagraph"/>
        <w:keepNext/>
        <w:numPr>
          <w:ilvl w:val="0"/>
          <w:numId w:val="177"/>
        </w:numPr>
      </w:pPr>
      <w:r>
        <w:t>Update this file to look like the following example. Use the correct hostname for vc01 and the correct service account name for the site where this Logstash instance is running.</w:t>
      </w:r>
    </w:p>
    <w:p w14:paraId="16C6BBC1" w14:textId="77777777" w:rsidR="0028350D" w:rsidRDefault="0028350D" w:rsidP="0028350D">
      <w:pPr>
        <w:keepNext/>
        <w:spacing w:after="0"/>
        <w:ind w:left="720"/>
      </w:pPr>
      <w:r>
        <w:t>Below the venter host is: u00av01vc01.ech.dcgs.mil</w:t>
      </w:r>
    </w:p>
    <w:p w14:paraId="611DA7C3" w14:textId="77777777" w:rsidR="0028350D" w:rsidRDefault="0028350D" w:rsidP="0028350D">
      <w:pPr>
        <w:keepNext/>
        <w:ind w:left="720"/>
      </w:pPr>
      <w:r>
        <w:t xml:space="preserve">The </w:t>
      </w:r>
      <w:r w:rsidRPr="000F51B6">
        <w:t>Elastic</w:t>
      </w:r>
      <w:r>
        <w:t xml:space="preserve"> service account is: 00_elastic.svc</w:t>
      </w:r>
    </w:p>
    <w:p w14:paraId="49B9DD13" w14:textId="505B557A" w:rsidR="0028350D" w:rsidRDefault="0033066E" w:rsidP="0028350D">
      <w:pPr>
        <w:keepNext/>
        <w:spacing w:after="120"/>
        <w:jc w:val="center"/>
      </w:pPr>
      <w:r>
        <w:rPr>
          <w:noProof/>
        </w:rPr>
        <w:drawing>
          <wp:inline distT="0" distB="0" distL="0" distR="0" wp14:anchorId="5AEB1A63" wp14:editId="62BF94B6">
            <wp:extent cx="5943600" cy="2046605"/>
            <wp:effectExtent l="0" t="0" r="0" b="0"/>
            <wp:docPr id="941" name="Picture 9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Picture 941" descr="A picture containing graphical user interfac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A62F7B1" w14:textId="72F47B29" w:rsidR="0028350D" w:rsidRDefault="0028350D" w:rsidP="0028350D">
      <w:pPr>
        <w:pStyle w:val="Caption"/>
      </w:pPr>
      <w:bookmarkStart w:id="733" w:name="_Toc86994832"/>
      <w:bookmarkStart w:id="734" w:name="_Toc135913063"/>
      <w:r>
        <w:t xml:space="preserve">Figure </w:t>
      </w:r>
      <w:fldSimple w:instr=" SEQ Figure \* ARABIC ">
        <w:r w:rsidR="00651143">
          <w:rPr>
            <w:noProof/>
          </w:rPr>
          <w:t>48</w:t>
        </w:r>
      </w:fldSimple>
      <w:r>
        <w:t xml:space="preserve"> </w:t>
      </w:r>
      <w:bookmarkEnd w:id="733"/>
      <w:r w:rsidR="0033066E">
        <w:t>Vsphere yml file example</w:t>
      </w:r>
      <w:bookmarkEnd w:id="734"/>
    </w:p>
    <w:p w14:paraId="41C540AE" w14:textId="77777777" w:rsidR="0028350D" w:rsidRPr="000828D6" w:rsidRDefault="0028350D" w:rsidP="0028350D">
      <w:pPr>
        <w:ind w:left="720"/>
      </w:pPr>
      <w:r w:rsidRPr="000828D6">
        <w:rPr>
          <w:b/>
          <w:bCs/>
        </w:rPr>
        <w:t>NOTE:</w:t>
      </w:r>
      <w:r>
        <w:t xml:space="preserve"> </w:t>
      </w:r>
      <w:r w:rsidRPr="000828D6">
        <w:t>Spaces are important in YML files</w:t>
      </w:r>
      <w:r>
        <w:t>;</w:t>
      </w:r>
      <w:r w:rsidRPr="000828D6">
        <w:t xml:space="preserve"> ensure file</w:t>
      </w:r>
      <w:r>
        <w:t>’</w:t>
      </w:r>
      <w:r w:rsidRPr="000828D6">
        <w:t xml:space="preserve">s spacing matches the </w:t>
      </w:r>
      <w:r>
        <w:t>figure</w:t>
      </w:r>
      <w:r w:rsidRPr="000828D6">
        <w:t xml:space="preserve"> or it may not load correctly.</w:t>
      </w:r>
    </w:p>
    <w:p w14:paraId="474F24F5" w14:textId="77777777" w:rsidR="0028350D" w:rsidRDefault="0028350D" w:rsidP="0028350D">
      <w:pPr>
        <w:pStyle w:val="ListParagraph"/>
        <w:numPr>
          <w:ilvl w:val="0"/>
          <w:numId w:val="177"/>
        </w:numPr>
        <w:spacing w:after="120"/>
      </w:pPr>
      <w:r>
        <w:lastRenderedPageBreak/>
        <w:t>Enable the vSphere module:</w:t>
      </w:r>
    </w:p>
    <w:p w14:paraId="4249AB5D" w14:textId="77777777" w:rsidR="0028350D" w:rsidRPr="000828D6" w:rsidRDefault="0028350D" w:rsidP="0028350D">
      <w:pPr>
        <w:ind w:left="720"/>
        <w:rPr>
          <w:rFonts w:ascii="Courier New" w:hAnsi="Courier New" w:cs="Courier New"/>
          <w:sz w:val="20"/>
          <w:szCs w:val="20"/>
        </w:rPr>
      </w:pPr>
      <w:r w:rsidRPr="000828D6">
        <w:rPr>
          <w:rFonts w:ascii="Courier New" w:hAnsi="Courier New" w:cs="Courier New"/>
          <w:sz w:val="20"/>
          <w:szCs w:val="20"/>
        </w:rPr>
        <w:t># metricbeat modules enable vsphere</w:t>
      </w:r>
    </w:p>
    <w:p w14:paraId="1F3FD8E4" w14:textId="77777777" w:rsidR="0028350D" w:rsidRDefault="0028350D" w:rsidP="0028350D">
      <w:pPr>
        <w:pStyle w:val="ListParagraph"/>
        <w:numPr>
          <w:ilvl w:val="0"/>
          <w:numId w:val="177"/>
        </w:numPr>
        <w:spacing w:after="120"/>
      </w:pPr>
      <w:r>
        <w:t>Test the configuration:</w:t>
      </w:r>
    </w:p>
    <w:p w14:paraId="6F706EF4" w14:textId="77777777" w:rsidR="0028350D" w:rsidRPr="000828D6" w:rsidRDefault="0028350D" w:rsidP="0028350D">
      <w:pPr>
        <w:ind w:left="720"/>
        <w:rPr>
          <w:rFonts w:ascii="Courier New" w:hAnsi="Courier New" w:cs="Courier New"/>
          <w:sz w:val="20"/>
          <w:szCs w:val="20"/>
        </w:rPr>
      </w:pPr>
      <w:r w:rsidRPr="000828D6">
        <w:rPr>
          <w:rFonts w:ascii="Courier New" w:hAnsi="Courier New" w:cs="Courier New"/>
          <w:sz w:val="20"/>
          <w:szCs w:val="20"/>
        </w:rPr>
        <w:t># metricbeat test modules vsphere | grep OK</w:t>
      </w:r>
    </w:p>
    <w:p w14:paraId="475D7576" w14:textId="77777777" w:rsidR="0028350D" w:rsidRDefault="0028350D" w:rsidP="0028350D">
      <w:pPr>
        <w:pStyle w:val="ListParagraph"/>
        <w:numPr>
          <w:ilvl w:val="0"/>
          <w:numId w:val="177"/>
        </w:numPr>
      </w:pPr>
      <w:r>
        <w:t>The following should display:</w:t>
      </w:r>
    </w:p>
    <w:p w14:paraId="676FFC38" w14:textId="77777777" w:rsidR="0028350D" w:rsidRDefault="0028350D" w:rsidP="0028350D">
      <w:pPr>
        <w:keepNext/>
        <w:spacing w:after="120"/>
        <w:jc w:val="center"/>
      </w:pPr>
      <w:r>
        <w:rPr>
          <w:noProof/>
        </w:rPr>
        <w:drawing>
          <wp:inline distT="0" distB="0" distL="0" distR="0" wp14:anchorId="319193F8" wp14:editId="38E653EE">
            <wp:extent cx="5391509" cy="731643"/>
            <wp:effectExtent l="0" t="0" r="0" b="0"/>
            <wp:docPr id="940" name="Picture 9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Picture 940" descr="Graphical user interface, text, application&#10;&#10;Description automatically generated"/>
                    <pic:cNvPicPr/>
                  </pic:nvPicPr>
                  <pic:blipFill>
                    <a:blip r:embed="rId96"/>
                    <a:stretch>
                      <a:fillRect/>
                    </a:stretch>
                  </pic:blipFill>
                  <pic:spPr>
                    <a:xfrm>
                      <a:off x="0" y="0"/>
                      <a:ext cx="5486939" cy="744593"/>
                    </a:xfrm>
                    <a:prstGeom prst="rect">
                      <a:avLst/>
                    </a:prstGeom>
                  </pic:spPr>
                </pic:pic>
              </a:graphicData>
            </a:graphic>
          </wp:inline>
        </w:drawing>
      </w:r>
    </w:p>
    <w:p w14:paraId="4E2BCDB4" w14:textId="50874EA9" w:rsidR="0028350D" w:rsidRPr="00D579FC" w:rsidRDefault="0028350D" w:rsidP="0028350D">
      <w:pPr>
        <w:pStyle w:val="Caption"/>
      </w:pPr>
      <w:bookmarkStart w:id="735" w:name="_Toc86994833"/>
      <w:bookmarkStart w:id="736" w:name="_Toc135913064"/>
      <w:r>
        <w:t xml:space="preserve">Figure </w:t>
      </w:r>
      <w:fldSimple w:instr=" SEQ Figure \* ARABIC ">
        <w:r w:rsidR="00651143">
          <w:rPr>
            <w:noProof/>
          </w:rPr>
          <w:t>49</w:t>
        </w:r>
      </w:fldSimple>
      <w:r>
        <w:t xml:space="preserve"> View configuration</w:t>
      </w:r>
      <w:bookmarkEnd w:id="735"/>
      <w:bookmarkEnd w:id="736"/>
    </w:p>
    <w:p w14:paraId="017F58AC" w14:textId="77777777" w:rsidR="0028350D" w:rsidRDefault="0028350D" w:rsidP="0028350D">
      <w:pPr>
        <w:pStyle w:val="ListParagraph"/>
        <w:numPr>
          <w:ilvl w:val="0"/>
          <w:numId w:val="177"/>
        </w:numPr>
        <w:spacing w:after="120"/>
      </w:pPr>
      <w:r>
        <w:t>Restart Metricbeat to have it begin sending vSphere data into Elasticsearch:</w:t>
      </w:r>
    </w:p>
    <w:p w14:paraId="0D796FA4" w14:textId="77777777" w:rsidR="0028350D" w:rsidRPr="000828D6" w:rsidRDefault="0028350D" w:rsidP="0028350D">
      <w:pPr>
        <w:ind w:left="720"/>
        <w:rPr>
          <w:rFonts w:ascii="Courier New" w:hAnsi="Courier New" w:cs="Courier New"/>
          <w:sz w:val="20"/>
          <w:szCs w:val="20"/>
        </w:rPr>
      </w:pPr>
      <w:r w:rsidRPr="000828D6">
        <w:rPr>
          <w:rFonts w:ascii="Courier New" w:hAnsi="Courier New" w:cs="Courier New"/>
          <w:sz w:val="20"/>
          <w:szCs w:val="20"/>
        </w:rPr>
        <w:t xml:space="preserve"># systemctl restart metricbeat </w:t>
      </w:r>
    </w:p>
    <w:p w14:paraId="06BCA00E" w14:textId="77777777" w:rsidR="0028350D" w:rsidRDefault="0028350D" w:rsidP="0028350D">
      <w:pPr>
        <w:pStyle w:val="ListParagraph"/>
        <w:keepNext/>
        <w:numPr>
          <w:ilvl w:val="0"/>
          <w:numId w:val="177"/>
        </w:numPr>
      </w:pPr>
      <w:r>
        <w:t xml:space="preserve">Once configuration is complete, verify vSphere data is received by checking the </w:t>
      </w:r>
      <w:r w:rsidRPr="00C71832">
        <w:rPr>
          <w:b/>
          <w:bCs/>
        </w:rPr>
        <w:t>metricbeat- *</w:t>
      </w:r>
      <w:r>
        <w:t xml:space="preserve"> indexes under the </w:t>
      </w:r>
      <w:r w:rsidRPr="00C71832">
        <w:rPr>
          <w:b/>
          <w:bCs/>
        </w:rPr>
        <w:t>Discover</w:t>
      </w:r>
      <w:r>
        <w:rPr>
          <w:b/>
          <w:bCs/>
        </w:rPr>
        <w:t xml:space="preserve"> tab on the </w:t>
      </w:r>
      <w:r>
        <w:t>left</w:t>
      </w:r>
      <w:r w:rsidRPr="00130107">
        <w:t xml:space="preserve"> side</w:t>
      </w:r>
      <w:r>
        <w:t xml:space="preserve">. Add a filter for the vSphere Module to ensure you are receiving data specifically for vSphere by using the </w:t>
      </w:r>
      <w:r w:rsidRPr="002B4141">
        <w:rPr>
          <w:b/>
          <w:bCs/>
        </w:rPr>
        <w:t>+Add Filter</w:t>
      </w:r>
      <w:r>
        <w:t xml:space="preserve"> tab and specifying </w:t>
      </w:r>
      <w:r w:rsidRPr="002B4141">
        <w:rPr>
          <w:b/>
          <w:bCs/>
        </w:rPr>
        <w:t>event.module: vsphere</w:t>
      </w:r>
      <w:r>
        <w:t xml:space="preserve"> for the filter.</w:t>
      </w:r>
    </w:p>
    <w:p w14:paraId="0D54DDEB" w14:textId="4966D51A" w:rsidR="0028350D" w:rsidRDefault="00571D86" w:rsidP="00571D86">
      <w:pPr>
        <w:keepNext/>
        <w:spacing w:after="120"/>
        <w:jc w:val="center"/>
      </w:pPr>
      <w:r>
        <w:rPr>
          <w:noProof/>
        </w:rPr>
        <w:drawing>
          <wp:inline distT="0" distB="0" distL="0" distR="0" wp14:anchorId="090A3079" wp14:editId="4400F816">
            <wp:extent cx="5808210" cy="1634490"/>
            <wp:effectExtent l="0" t="0" r="2540" b="3810"/>
            <wp:docPr id="942" name="Picture 9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descr="Timelin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09582" cy="1634876"/>
                    </a:xfrm>
                    <a:prstGeom prst="rect">
                      <a:avLst/>
                    </a:prstGeom>
                  </pic:spPr>
                </pic:pic>
              </a:graphicData>
            </a:graphic>
          </wp:inline>
        </w:drawing>
      </w:r>
    </w:p>
    <w:p w14:paraId="0BD22B45" w14:textId="69D4117C" w:rsidR="0028350D" w:rsidRDefault="0028350D" w:rsidP="0028350D">
      <w:pPr>
        <w:pStyle w:val="Caption"/>
      </w:pPr>
      <w:bookmarkStart w:id="737" w:name="_Toc86994834"/>
      <w:bookmarkStart w:id="738" w:name="_Toc135913065"/>
      <w:r>
        <w:t xml:space="preserve">Figure </w:t>
      </w:r>
      <w:fldSimple w:instr=" SEQ Figure \* ARABIC ">
        <w:r w:rsidR="00651143">
          <w:rPr>
            <w:noProof/>
          </w:rPr>
          <w:t>50</w:t>
        </w:r>
      </w:fldSimple>
      <w:r>
        <w:t xml:space="preserve"> Verify vSphere data is received</w:t>
      </w:r>
      <w:bookmarkEnd w:id="737"/>
      <w:bookmarkEnd w:id="738"/>
    </w:p>
    <w:p w14:paraId="18D2BC50" w14:textId="2CF599AC" w:rsidR="0028350D" w:rsidRDefault="0028350D" w:rsidP="003667C7">
      <w:pPr>
        <w:pStyle w:val="Heading4"/>
      </w:pPr>
      <w:bookmarkStart w:id="739" w:name="_Toc51142846"/>
      <w:bookmarkStart w:id="740" w:name="_Toc86994755"/>
      <w:bookmarkStart w:id="741" w:name="_Toc138075962"/>
      <w:r>
        <w:t>Configure Heartbeat</w:t>
      </w:r>
      <w:bookmarkEnd w:id="739"/>
      <w:bookmarkEnd w:id="740"/>
      <w:bookmarkEnd w:id="741"/>
    </w:p>
    <w:p w14:paraId="678F1AC5" w14:textId="26F51F2A" w:rsidR="0028350D" w:rsidRDefault="0028350D" w:rsidP="0028350D">
      <w:r>
        <w:t xml:space="preserve">Heartbeat is installed automatically by the </w:t>
      </w:r>
      <w:r w:rsidRPr="00C71832">
        <w:rPr>
          <w:b/>
          <w:bCs/>
        </w:rPr>
        <w:t>dsil_elastic_servers</w:t>
      </w:r>
      <w:r>
        <w:t xml:space="preserve"> Puppet module. Unlike Metricbeat and Filebeat, the configurations are not continually updated by Puppet. On the initial install the baseline monitor files are loaded. </w:t>
      </w:r>
      <w:r w:rsidRPr="00C71832">
        <w:t>The computer names and port numbers in these files must be verified for correctness at each site</w:t>
      </w:r>
      <w:r>
        <w:t xml:space="preserve"> where</w:t>
      </w:r>
      <w:r w:rsidRPr="00C71832">
        <w:t xml:space="preserve"> Heartbeat is installed. </w:t>
      </w:r>
      <w:r>
        <w:t xml:space="preserve">Any additional monitoring should also be added after the initial install. Note that Puppet will not overwrite any changes made to any of the monitors located in the </w:t>
      </w:r>
      <w:r w:rsidRPr="00C71832">
        <w:rPr>
          <w:b/>
          <w:bCs/>
        </w:rPr>
        <w:t>monitors.d</w:t>
      </w:r>
      <w:r>
        <w:t xml:space="preserve"> sub directory.</w:t>
      </w:r>
    </w:p>
    <w:p w14:paraId="7802E79E" w14:textId="77777777" w:rsidR="0028350D" w:rsidRDefault="0028350D" w:rsidP="0028350D">
      <w:r>
        <w:t xml:space="preserve">The initial configuration of Heartbeat will most likely need to be adjusted after its initial installation. </w:t>
      </w:r>
    </w:p>
    <w:p w14:paraId="227C9E13" w14:textId="71827753" w:rsidR="0028350D" w:rsidRPr="00C71832" w:rsidRDefault="0028350D" w:rsidP="0028350D">
      <w:r w:rsidRPr="00C71832">
        <w:rPr>
          <w:b/>
          <w:bCs/>
        </w:rPr>
        <w:lastRenderedPageBreak/>
        <w:t>NOTE:</w:t>
      </w:r>
      <w:r>
        <w:t xml:space="preserve"> </w:t>
      </w:r>
      <w:r w:rsidRPr="00C71832">
        <w:t xml:space="preserve">Come back to this step after Heartbeat is </w:t>
      </w:r>
      <w:r w:rsidR="00571D86" w:rsidRPr="00C71832">
        <w:t>installed.</w:t>
      </w:r>
      <w:r w:rsidR="00571D86">
        <w:t xml:space="preserve"> (</w:t>
      </w:r>
      <w:r>
        <w:t>Hearbeat is installed on each Logstash instance.)</w:t>
      </w:r>
    </w:p>
    <w:p w14:paraId="49A2BDA0" w14:textId="77777777" w:rsidR="0028350D" w:rsidRDefault="0028350D" w:rsidP="003667C7">
      <w:pPr>
        <w:pStyle w:val="Heading5"/>
      </w:pPr>
      <w:bookmarkStart w:id="742" w:name="_Toc86994757"/>
      <w:bookmarkStart w:id="743" w:name="_Toc138075963"/>
      <w:r>
        <w:t>Verify and Add Monitors</w:t>
      </w:r>
      <w:bookmarkEnd w:id="742"/>
      <w:bookmarkEnd w:id="743"/>
    </w:p>
    <w:p w14:paraId="03517181" w14:textId="77777777" w:rsidR="0028350D" w:rsidRDefault="0028350D" w:rsidP="0028350D">
      <w:r>
        <w:t>Heartbeat uses 3 different types of monitors to determine if your servers/services are reachable:</w:t>
      </w:r>
    </w:p>
    <w:p w14:paraId="667C1530" w14:textId="77777777" w:rsidR="0028350D" w:rsidRDefault="0028350D" w:rsidP="0028350D">
      <w:pPr>
        <w:pStyle w:val="ListParagraph"/>
        <w:numPr>
          <w:ilvl w:val="0"/>
          <w:numId w:val="172"/>
        </w:numPr>
      </w:pPr>
      <w:r w:rsidRPr="00A213C8">
        <w:rPr>
          <w:b/>
          <w:bCs/>
        </w:rPr>
        <w:t>ICMP:</w:t>
      </w:r>
      <w:r>
        <w:t xml:space="preserve"> Uses an ICMP Echo Request to ping the configured hosts.</w:t>
      </w:r>
    </w:p>
    <w:p w14:paraId="4145BC8A" w14:textId="77777777" w:rsidR="0028350D" w:rsidRDefault="0028350D" w:rsidP="0028350D">
      <w:pPr>
        <w:pStyle w:val="ListParagraph"/>
        <w:numPr>
          <w:ilvl w:val="0"/>
          <w:numId w:val="172"/>
        </w:numPr>
      </w:pPr>
      <w:r w:rsidRPr="00A213C8">
        <w:rPr>
          <w:b/>
          <w:bCs/>
        </w:rPr>
        <w:t>TCP:</w:t>
      </w:r>
      <w:r>
        <w:t xml:space="preserve"> Connects via TCP and optionally verifies the endpoint by sending and/or receiving a custom payload.</w:t>
      </w:r>
    </w:p>
    <w:p w14:paraId="2B5ECC68" w14:textId="77777777" w:rsidR="0028350D" w:rsidRDefault="0028350D" w:rsidP="0028350D">
      <w:pPr>
        <w:pStyle w:val="ListParagraph"/>
        <w:numPr>
          <w:ilvl w:val="0"/>
          <w:numId w:val="172"/>
        </w:numPr>
      </w:pPr>
      <w:r w:rsidRPr="00A213C8">
        <w:rPr>
          <w:b/>
          <w:bCs/>
        </w:rPr>
        <w:t>HTTP:</w:t>
      </w:r>
      <w:r>
        <w:t xml:space="preserve"> Connects via HTTP/s and optionally verifies that the host returns the expected response. PKI certificate start and end dates are also returned with HTTPS requests.</w:t>
      </w:r>
    </w:p>
    <w:p w14:paraId="6ED47630" w14:textId="77777777" w:rsidR="0028350D" w:rsidRPr="00376863" w:rsidRDefault="0028350D" w:rsidP="0028350D">
      <w:pPr>
        <w:spacing w:after="120"/>
      </w:pPr>
      <w:r>
        <w:t xml:space="preserve">The following HTTPS and TCP monitor configurations are installed by default. </w:t>
      </w:r>
      <w:r w:rsidRPr="00A213C8">
        <w:t xml:space="preserve">The computer names and ports in these monitors must be verified for correctness after the initial install. </w:t>
      </w:r>
      <w:r>
        <w:t>Some servers/services are only available at the hub so there are extra monitors configured for that location.</w:t>
      </w:r>
    </w:p>
    <w:p w14:paraId="67C7096B" w14:textId="77777777" w:rsidR="0028350D" w:rsidRDefault="0028350D" w:rsidP="0028350D">
      <w:pPr>
        <w:pStyle w:val="ListParagraph"/>
        <w:numPr>
          <w:ilvl w:val="0"/>
          <w:numId w:val="173"/>
        </w:numPr>
      </w:pPr>
      <w:r>
        <w:t>At ECH:</w:t>
      </w:r>
    </w:p>
    <w:p w14:paraId="59C142FC" w14:textId="77777777" w:rsidR="0028350D" w:rsidRDefault="0028350D" w:rsidP="0028350D">
      <w:pPr>
        <w:pStyle w:val="ListParagraph"/>
        <w:numPr>
          <w:ilvl w:val="1"/>
          <w:numId w:val="173"/>
        </w:numPr>
      </w:pPr>
      <w:r>
        <w:t>ess.http.hub.yml</w:t>
      </w:r>
    </w:p>
    <w:p w14:paraId="663393B6" w14:textId="77777777" w:rsidR="0028350D" w:rsidRDefault="0028350D" w:rsidP="0028350D">
      <w:pPr>
        <w:pStyle w:val="ListParagraph"/>
        <w:numPr>
          <w:ilvl w:val="1"/>
          <w:numId w:val="173"/>
        </w:numPr>
      </w:pPr>
      <w:r>
        <w:t>ess.http.site.yml</w:t>
      </w:r>
    </w:p>
    <w:p w14:paraId="63B6A8F9" w14:textId="77777777" w:rsidR="0028350D" w:rsidRDefault="0028350D" w:rsidP="0028350D">
      <w:pPr>
        <w:pStyle w:val="ListParagraph"/>
        <w:numPr>
          <w:ilvl w:val="1"/>
          <w:numId w:val="173"/>
        </w:numPr>
      </w:pPr>
      <w:r>
        <w:t>ess.tcp.hub.yml</w:t>
      </w:r>
    </w:p>
    <w:p w14:paraId="717D3BF6" w14:textId="77777777" w:rsidR="0028350D" w:rsidRDefault="0028350D" w:rsidP="0028350D">
      <w:pPr>
        <w:pStyle w:val="ListParagraph"/>
        <w:numPr>
          <w:ilvl w:val="0"/>
          <w:numId w:val="173"/>
        </w:numPr>
      </w:pPr>
      <w:r>
        <w:t>At each Site:</w:t>
      </w:r>
    </w:p>
    <w:p w14:paraId="6C722E99" w14:textId="77777777" w:rsidR="0028350D" w:rsidRDefault="0028350D" w:rsidP="0028350D">
      <w:pPr>
        <w:pStyle w:val="ListParagraph"/>
        <w:numPr>
          <w:ilvl w:val="1"/>
          <w:numId w:val="173"/>
        </w:numPr>
      </w:pPr>
      <w:r>
        <w:t>ess.http.site.yml</w:t>
      </w:r>
    </w:p>
    <w:p w14:paraId="73728283" w14:textId="77777777" w:rsidR="0028350D" w:rsidRDefault="0028350D" w:rsidP="0028350D">
      <w:pPr>
        <w:pStyle w:val="ListParagraph"/>
        <w:numPr>
          <w:ilvl w:val="1"/>
          <w:numId w:val="173"/>
        </w:numPr>
      </w:pPr>
      <w:r>
        <w:t>ess.tcp.site.yml</w:t>
      </w:r>
    </w:p>
    <w:p w14:paraId="0B05E131" w14:textId="77777777" w:rsidR="0028350D" w:rsidRDefault="0028350D" w:rsidP="0028350D">
      <w:pPr>
        <w:pStyle w:val="ListParagraph"/>
        <w:ind w:left="1440"/>
      </w:pPr>
    </w:p>
    <w:p w14:paraId="47F8A642" w14:textId="77777777" w:rsidR="0028350D" w:rsidRDefault="0028350D" w:rsidP="0028350D">
      <w:pPr>
        <w:spacing w:after="120"/>
      </w:pPr>
      <w:r>
        <w:t xml:space="preserve">The default ICMP monitor only pings the Logstash instance that Heartbeat is installed on. To get a list of hosts to ping for each site’s Logstash instance, the </w:t>
      </w:r>
      <w:r w:rsidRPr="00DB0FF5">
        <w:rPr>
          <w:b/>
          <w:bCs/>
        </w:rPr>
        <w:t>get_ldap_hosts.sh</w:t>
      </w:r>
      <w:r>
        <w:t xml:space="preserve"> script is executed hourly by the </w:t>
      </w:r>
      <w:r w:rsidRPr="00DB0FF5">
        <w:rPr>
          <w:b/>
          <w:bCs/>
        </w:rPr>
        <w:t>cron.hourly</w:t>
      </w:r>
      <w:r>
        <w:t xml:space="preserve"> script </w:t>
      </w:r>
      <w:r w:rsidRPr="00DB0FF5">
        <w:rPr>
          <w:b/>
          <w:bCs/>
        </w:rPr>
        <w:t>heartbeat.cron</w:t>
      </w:r>
      <w:r>
        <w:t xml:space="preserve">. The get_ldap_hosts.sh queries Active Directory to get a list of all computers that start with the site’s designator. This script can also be executed manually to verify the configurations. Run the following to modify the </w:t>
      </w:r>
      <w:r w:rsidRPr="00DB0FF5">
        <w:rPr>
          <w:b/>
          <w:bCs/>
        </w:rPr>
        <w:t>/etc/heartbeat/monitors.d/ess.icmp.yml</w:t>
      </w:r>
      <w:r>
        <w:t xml:space="preserve"> file, updating the list of computers to ping for the Logstash instance:</w:t>
      </w:r>
    </w:p>
    <w:p w14:paraId="290F1735" w14:textId="77777777" w:rsidR="0028350D" w:rsidRPr="000828D6" w:rsidRDefault="0028350D" w:rsidP="0028350D">
      <w:pPr>
        <w:ind w:left="720"/>
        <w:rPr>
          <w:rFonts w:ascii="Courier New" w:hAnsi="Courier New" w:cs="Courier New"/>
          <w:sz w:val="20"/>
          <w:szCs w:val="20"/>
        </w:rPr>
      </w:pPr>
      <w:r w:rsidRPr="000828D6">
        <w:rPr>
          <w:rFonts w:ascii="Courier New" w:hAnsi="Courier New" w:cs="Courier New"/>
          <w:sz w:val="20"/>
          <w:szCs w:val="20"/>
        </w:rPr>
        <w:t># /etc/heartbeat/get_ldap_hosts.sh</w:t>
      </w:r>
    </w:p>
    <w:p w14:paraId="42FA0EF1" w14:textId="429B1669" w:rsidR="0028350D" w:rsidRDefault="00F3208C" w:rsidP="0028350D">
      <w:r>
        <w:t>View</w:t>
      </w:r>
      <w:r w:rsidR="0028350D">
        <w:t xml:space="preserve"> the /etc/heartbeat/monitors.d/ess.icmp.yml file to </w:t>
      </w:r>
      <w:r>
        <w:t>examine</w:t>
      </w:r>
      <w:r w:rsidR="0028350D">
        <w:t xml:space="preserve"> and verify the hosts to be pinged. If there are any hosts in the list that should not be pinged, they can be added to the exclusion list. </w:t>
      </w:r>
    </w:p>
    <w:p w14:paraId="0E1C005B" w14:textId="77777777" w:rsidR="0028350D" w:rsidRDefault="0028350D" w:rsidP="0028350D">
      <w:r>
        <w:t xml:space="preserve">To add hosts that should not be pinged to the exclusion list, edit the </w:t>
      </w:r>
      <w:r w:rsidRPr="00DB0FF5">
        <w:rPr>
          <w:b/>
          <w:bCs/>
        </w:rPr>
        <w:t>/etc/heartbeat/icmp_exclude.txt</w:t>
      </w:r>
      <w:r>
        <w:t xml:space="preserve"> file and hostnames (one per line) for them to be excluded. After adding hosts to the file, you can run the </w:t>
      </w:r>
      <w:r w:rsidRPr="00DB0FF5">
        <w:rPr>
          <w:b/>
          <w:bCs/>
        </w:rPr>
        <w:t>get_ldap_hosts.sh</w:t>
      </w:r>
      <w:r>
        <w:t xml:space="preserve"> script manually or wait for it to be run automatically. The hosts will no longer be in the list contained in the ess.icmp.yml file.</w:t>
      </w:r>
    </w:p>
    <w:p w14:paraId="63465D80" w14:textId="77777777" w:rsidR="0028350D" w:rsidRDefault="0028350D" w:rsidP="0028350D">
      <w:r>
        <w:t xml:space="preserve">Once configuration is complete, verify Heartbeat data is received by selecting the Kibana </w:t>
      </w:r>
      <w:r w:rsidRPr="002B4141">
        <w:rPr>
          <w:b/>
          <w:bCs/>
        </w:rPr>
        <w:t>Discover</w:t>
      </w:r>
      <w:r>
        <w:t xml:space="preserve"> tab and selecting the </w:t>
      </w:r>
      <w:r w:rsidRPr="002B4141">
        <w:rPr>
          <w:b/>
          <w:bCs/>
        </w:rPr>
        <w:t>Heartbeat-*</w:t>
      </w:r>
      <w:r>
        <w:t xml:space="preserve"> indexes. You should see “hits” populating on the selected graph to confirm Heartbeat data is being received.</w:t>
      </w:r>
    </w:p>
    <w:p w14:paraId="1D7DEB6B" w14:textId="16BB513D" w:rsidR="0028350D" w:rsidRDefault="006F0AE9" w:rsidP="0028350D">
      <w:pPr>
        <w:keepNext/>
        <w:spacing w:after="120"/>
        <w:jc w:val="center"/>
      </w:pPr>
      <w:r>
        <w:rPr>
          <w:noProof/>
        </w:rPr>
        <w:lastRenderedPageBreak/>
        <w:drawing>
          <wp:inline distT="0" distB="0" distL="0" distR="0" wp14:anchorId="2B2840E4" wp14:editId="2AD51A61">
            <wp:extent cx="5943600" cy="1393825"/>
            <wp:effectExtent l="0" t="0" r="0" b="0"/>
            <wp:docPr id="943" name="Picture 943"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descr="Graphical user interface, timelin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inline>
        </w:drawing>
      </w:r>
    </w:p>
    <w:p w14:paraId="02BD1B47" w14:textId="7BB358A2" w:rsidR="0028350D" w:rsidRDefault="0028350D" w:rsidP="0028350D">
      <w:pPr>
        <w:pStyle w:val="Caption"/>
      </w:pPr>
      <w:bookmarkStart w:id="744" w:name="_Toc86994835"/>
      <w:bookmarkStart w:id="745" w:name="_Toc135913066"/>
      <w:r>
        <w:t xml:space="preserve">Figure </w:t>
      </w:r>
      <w:fldSimple w:instr=" SEQ Figure \* ARABIC ">
        <w:r w:rsidR="00651143">
          <w:rPr>
            <w:noProof/>
          </w:rPr>
          <w:t>51</w:t>
        </w:r>
      </w:fldSimple>
      <w:r>
        <w:t xml:space="preserve"> V</w:t>
      </w:r>
      <w:r w:rsidRPr="00005445">
        <w:t>erify Heartbeat data is received</w:t>
      </w:r>
      <w:bookmarkEnd w:id="744"/>
      <w:bookmarkEnd w:id="745"/>
    </w:p>
    <w:p w14:paraId="0E2A4A1F" w14:textId="77777777" w:rsidR="0008796E" w:rsidRDefault="0008796E" w:rsidP="008C4656">
      <w:pPr>
        <w:pStyle w:val="Heading3"/>
      </w:pPr>
      <w:bookmarkStart w:id="746" w:name="_Toc51142849"/>
      <w:bookmarkStart w:id="747" w:name="_Toc86994762"/>
      <w:bookmarkStart w:id="748" w:name="_Toc138075964"/>
      <w:r>
        <w:t>Linux Syslogs</w:t>
      </w:r>
      <w:bookmarkEnd w:id="746"/>
      <w:bookmarkEnd w:id="747"/>
      <w:bookmarkEnd w:id="748"/>
    </w:p>
    <w:p w14:paraId="076A4E39" w14:textId="77777777" w:rsidR="0008796E" w:rsidRPr="00D67280" w:rsidRDefault="0008796E" w:rsidP="0008796E">
      <w:pPr>
        <w:rPr>
          <w:bCs/>
        </w:rPr>
      </w:pPr>
      <w:r w:rsidRPr="00D67280">
        <w:rPr>
          <w:b/>
        </w:rPr>
        <w:t>NOTE:</w:t>
      </w:r>
      <w:r w:rsidRPr="00D67280">
        <w:rPr>
          <w:bCs/>
        </w:rPr>
        <w:t xml:space="preserve"> A Puppet administrator </w:t>
      </w:r>
      <w:r>
        <w:rPr>
          <w:bCs/>
        </w:rPr>
        <w:t>is required</w:t>
      </w:r>
      <w:r w:rsidRPr="00D67280">
        <w:rPr>
          <w:bCs/>
        </w:rPr>
        <w:t xml:space="preserve"> to execute this section</w:t>
      </w:r>
      <w:r>
        <w:rPr>
          <w:bCs/>
        </w:rPr>
        <w:t>.</w:t>
      </w:r>
    </w:p>
    <w:p w14:paraId="144794B6" w14:textId="3C0F415B" w:rsidR="0008796E" w:rsidRDefault="0047370F" w:rsidP="0008796E">
      <w:r>
        <w:t xml:space="preserve">The </w:t>
      </w:r>
      <w:r w:rsidR="0008796E">
        <w:t>syslog OSIF modules must be updated to forward syslog data to Logstash. Ingesting some of the data into Elasticsearch relies on the correct configuration of Linux hosts by some of the base OSIF modules. This section details any changes to OSIF needed for the Elasticsearch installation.</w:t>
      </w:r>
      <w:r w:rsidR="0008796E" w:rsidRPr="00A57A92">
        <w:t xml:space="preserve"> </w:t>
      </w:r>
      <w:r w:rsidR="0008796E">
        <w:t>A Puppet SME will be required to ensure this portion of the installation is done correctly.</w:t>
      </w:r>
      <w:r>
        <w:t xml:space="preserve">  </w:t>
      </w:r>
    </w:p>
    <w:p w14:paraId="304B0D50" w14:textId="16F653E2" w:rsidR="0047370F" w:rsidRDefault="0047370F" w:rsidP="0008796E">
      <w:r w:rsidRPr="003667C7">
        <w:rPr>
          <w:b/>
          <w:bCs/>
        </w:rPr>
        <w:t>NOTE</w:t>
      </w:r>
      <w:r>
        <w:t>: If this section does not match the currently installed version of OSIF consult both the Puppet and Elastic SME for guidance on ensuring updates are made to forward syslog data to Logstash hosts.</w:t>
      </w:r>
    </w:p>
    <w:p w14:paraId="1920BFD8" w14:textId="77777777" w:rsidR="0008796E" w:rsidRDefault="0008796E" w:rsidP="008C4656">
      <w:pPr>
        <w:pStyle w:val="Heading4"/>
      </w:pPr>
      <w:bookmarkStart w:id="749" w:name="_Toc86994763"/>
      <w:bookmarkStart w:id="750" w:name="_Toc138075965"/>
      <w:r>
        <w:t>OSIF Common YAML</w:t>
      </w:r>
      <w:bookmarkEnd w:id="749"/>
      <w:bookmarkEnd w:id="750"/>
    </w:p>
    <w:p w14:paraId="186C7E03" w14:textId="77777777" w:rsidR="0008796E" w:rsidRDefault="0008796E" w:rsidP="0008796E">
      <w:r>
        <w:t xml:space="preserve">Changes to support </w:t>
      </w:r>
      <w:r w:rsidRPr="000F51B6">
        <w:t>Elastic</w:t>
      </w:r>
      <w:r>
        <w:t xml:space="preserve"> configuration must be made in the OSIF common YAML file. Make your updates according to the version of OSIF running in the environment.</w:t>
      </w:r>
    </w:p>
    <w:p w14:paraId="152B09F1" w14:textId="77777777" w:rsidR="0008796E" w:rsidRDefault="0008796E" w:rsidP="008C4656">
      <w:pPr>
        <w:pStyle w:val="Heading5"/>
      </w:pPr>
      <w:bookmarkStart w:id="751" w:name="_Toc86994764"/>
      <w:bookmarkStart w:id="752" w:name="_Toc138075966"/>
      <w:r>
        <w:t>OSIF Version 1.1.16.1 or Later</w:t>
      </w:r>
      <w:bookmarkEnd w:id="751"/>
      <w:bookmarkEnd w:id="752"/>
    </w:p>
    <w:p w14:paraId="2F2915A7" w14:textId="77777777" w:rsidR="0008796E" w:rsidRDefault="0008796E" w:rsidP="0008796E">
      <w:r>
        <w:t>The following changes should be made when the system where the installation is taking place is running version 1.1.16.1 or later of OSIF.</w:t>
      </w:r>
    </w:p>
    <w:p w14:paraId="56307CDC" w14:textId="77777777" w:rsidR="0008796E" w:rsidRDefault="0008796E" w:rsidP="0008796E">
      <w:r>
        <w:t xml:space="preserve">The rpmverify.sh script is run by cron regularly to ensure ownership and permissions of files are not modified from the </w:t>
      </w:r>
      <w:r w:rsidRPr="000F51B6">
        <w:t>RPM</w:t>
      </w:r>
      <w:r>
        <w:t xml:space="preserve"> distribution. In some cases, file ownership and permissions are validly modified after installation. This is true for the components of Elastic. To ensure that the rpmverify.sh script does not undo changes made after installing an </w:t>
      </w:r>
      <w:r w:rsidRPr="000F51B6">
        <w:t>Elastic</w:t>
      </w:r>
      <w:r>
        <w:t xml:space="preserve"> </w:t>
      </w:r>
      <w:r w:rsidRPr="000F51B6">
        <w:t>RPM</w:t>
      </w:r>
      <w:r>
        <w:t>, the component names must be added to the rpmverify exclusion list. To do this add the following to the osif.yaml file:</w:t>
      </w:r>
    </w:p>
    <w:p w14:paraId="1D32F1EB" w14:textId="77777777" w:rsidR="0008796E" w:rsidRDefault="0008796E" w:rsidP="0008796E">
      <w:pPr>
        <w:spacing w:after="0"/>
      </w:pPr>
      <w:r>
        <w:t>rpmverify::excluded_packages:</w:t>
      </w:r>
    </w:p>
    <w:p w14:paraId="467790B9" w14:textId="77777777" w:rsidR="0008796E" w:rsidRDefault="0008796E" w:rsidP="0008796E">
      <w:pPr>
        <w:pStyle w:val="ListParagraph"/>
        <w:numPr>
          <w:ilvl w:val="0"/>
          <w:numId w:val="130"/>
        </w:numPr>
        <w:spacing w:after="0"/>
      </w:pPr>
      <w:r>
        <w:t>‘elasticsearch’</w:t>
      </w:r>
    </w:p>
    <w:p w14:paraId="73F7E691" w14:textId="77777777" w:rsidR="0008796E" w:rsidRDefault="0008796E" w:rsidP="0008796E">
      <w:pPr>
        <w:pStyle w:val="ListParagraph"/>
        <w:numPr>
          <w:ilvl w:val="0"/>
          <w:numId w:val="130"/>
        </w:numPr>
        <w:spacing w:after="0"/>
      </w:pPr>
      <w:r>
        <w:t>‘kibana’</w:t>
      </w:r>
    </w:p>
    <w:p w14:paraId="08552EF5" w14:textId="77777777" w:rsidR="0008796E" w:rsidRDefault="0008796E" w:rsidP="0008796E">
      <w:pPr>
        <w:pStyle w:val="ListParagraph"/>
        <w:numPr>
          <w:ilvl w:val="0"/>
          <w:numId w:val="130"/>
        </w:numPr>
      </w:pPr>
      <w:r>
        <w:t>‘logstash’</w:t>
      </w:r>
    </w:p>
    <w:p w14:paraId="46F71E3B" w14:textId="57B7E164" w:rsidR="0008796E" w:rsidRDefault="00C17C3B" w:rsidP="0008796E">
      <w:pPr>
        <w:spacing w:after="120"/>
      </w:pPr>
      <w:r>
        <w:t xml:space="preserve">Ensure the following 2 </w:t>
      </w:r>
      <w:r w:rsidR="00084901">
        <w:t>variables</w:t>
      </w:r>
      <w:r>
        <w:t xml:space="preserve"> are presen</w:t>
      </w:r>
      <w:r w:rsidR="00084901">
        <w:t>t</w:t>
      </w:r>
      <w:r>
        <w:t xml:space="preserve"> and configured correctly i</w:t>
      </w:r>
      <w:r w:rsidR="0008796E">
        <w:t xml:space="preserve">n </w:t>
      </w:r>
      <w:r>
        <w:t>the o</w:t>
      </w:r>
      <w:r w:rsidR="0008796E">
        <w:t>sif.yaml to control sending of audit data to Logstash:</w:t>
      </w:r>
    </w:p>
    <w:p w14:paraId="1C6464CC" w14:textId="54BBDC43" w:rsidR="00C17C3B" w:rsidRDefault="00C17C3B" w:rsidP="003667C7">
      <w:pPr>
        <w:spacing w:after="120"/>
        <w:ind w:left="720"/>
      </w:pPr>
      <w:r>
        <w:t>syslog::client::logstash_server: ‘logstash’</w:t>
      </w:r>
    </w:p>
    <w:p w14:paraId="114FA43D" w14:textId="77777777" w:rsidR="0008796E" w:rsidRPr="00D67280" w:rsidRDefault="0008796E" w:rsidP="0008796E">
      <w:pPr>
        <w:spacing w:after="0"/>
        <w:ind w:left="720"/>
        <w:rPr>
          <w:rFonts w:ascii="Courier New" w:hAnsi="Courier New" w:cs="Courier New"/>
          <w:sz w:val="20"/>
          <w:szCs w:val="20"/>
        </w:rPr>
      </w:pPr>
      <w:r w:rsidRPr="00D67280">
        <w:rPr>
          <w:rFonts w:ascii="Courier New" w:hAnsi="Courier New" w:cs="Courier New"/>
          <w:sz w:val="20"/>
          <w:szCs w:val="20"/>
        </w:rPr>
        <w:t># Forward audit to Logstash</w:t>
      </w:r>
    </w:p>
    <w:p w14:paraId="375C73BB" w14:textId="39DEE975" w:rsidR="0008796E" w:rsidRPr="00D67280" w:rsidRDefault="00C17C3B" w:rsidP="0008796E">
      <w:pPr>
        <w:ind w:left="720"/>
        <w:rPr>
          <w:rFonts w:ascii="Courier New" w:hAnsi="Courier New" w:cs="Courier New"/>
          <w:sz w:val="20"/>
          <w:szCs w:val="20"/>
        </w:rPr>
      </w:pPr>
      <w:r>
        <w:rPr>
          <w:rFonts w:ascii="Courier New" w:hAnsi="Courier New" w:cs="Courier New"/>
          <w:sz w:val="20"/>
          <w:szCs w:val="20"/>
        </w:rPr>
        <w:lastRenderedPageBreak/>
        <w:t>s</w:t>
      </w:r>
      <w:r w:rsidR="0008796E" w:rsidRPr="00D67280">
        <w:rPr>
          <w:rFonts w:ascii="Courier New" w:hAnsi="Courier New" w:cs="Courier New"/>
          <w:sz w:val="20"/>
          <w:szCs w:val="20"/>
        </w:rPr>
        <w:t>yslog::send_to_logstash: true</w:t>
      </w:r>
    </w:p>
    <w:p w14:paraId="70D08FEB" w14:textId="77777777" w:rsidR="0008796E" w:rsidRDefault="0008796E" w:rsidP="008C4656">
      <w:pPr>
        <w:pStyle w:val="Heading5"/>
      </w:pPr>
      <w:bookmarkStart w:id="753" w:name="_Toc86994765"/>
      <w:bookmarkStart w:id="754" w:name="_Toc138075967"/>
      <w:r>
        <w:t>OSIF Version 1.0.26 or Earlier</w:t>
      </w:r>
      <w:bookmarkEnd w:id="753"/>
      <w:bookmarkEnd w:id="754"/>
    </w:p>
    <w:p w14:paraId="0C2E130D" w14:textId="77777777" w:rsidR="0008796E" w:rsidRDefault="0008796E" w:rsidP="0008796E">
      <w:r>
        <w:t>The following changes should be made when the system where the installation is taking place is running version 1.0.26 or earlier of OSIF.</w:t>
      </w:r>
    </w:p>
    <w:p w14:paraId="5E9D83C2" w14:textId="77777777" w:rsidR="0008796E" w:rsidRDefault="0008796E" w:rsidP="0008796E">
      <w:r>
        <w:t>Add Boolean in common.yaml to control sending of audit data to Logstash:</w:t>
      </w:r>
    </w:p>
    <w:p w14:paraId="5BD47F7E" w14:textId="77777777" w:rsidR="0008796E" w:rsidRPr="00D67280" w:rsidRDefault="0008796E" w:rsidP="0008796E">
      <w:pPr>
        <w:spacing w:after="0"/>
        <w:ind w:left="720"/>
        <w:rPr>
          <w:rFonts w:ascii="Courier New" w:hAnsi="Courier New" w:cs="Courier New"/>
          <w:sz w:val="20"/>
          <w:szCs w:val="20"/>
        </w:rPr>
      </w:pPr>
      <w:r w:rsidRPr="00D67280">
        <w:rPr>
          <w:rFonts w:ascii="Courier New" w:hAnsi="Courier New" w:cs="Courier New"/>
          <w:sz w:val="20"/>
          <w:szCs w:val="20"/>
        </w:rPr>
        <w:t># Forward audit to Logstash</w:t>
      </w:r>
    </w:p>
    <w:p w14:paraId="022BF2B3" w14:textId="77777777" w:rsidR="0008796E" w:rsidRPr="00D67280" w:rsidRDefault="0008796E" w:rsidP="0008796E">
      <w:pPr>
        <w:ind w:left="720"/>
        <w:rPr>
          <w:rFonts w:ascii="Courier New" w:hAnsi="Courier New" w:cs="Courier New"/>
          <w:sz w:val="20"/>
          <w:szCs w:val="20"/>
        </w:rPr>
      </w:pPr>
      <w:r w:rsidRPr="00D67280">
        <w:rPr>
          <w:rFonts w:ascii="Courier New" w:hAnsi="Courier New" w:cs="Courier New"/>
          <w:sz w:val="20"/>
          <w:szCs w:val="20"/>
        </w:rPr>
        <w:t>Syslog::send_to_logstash: true</w:t>
      </w:r>
    </w:p>
    <w:p w14:paraId="6B0A5C0C" w14:textId="18E56BE9" w:rsidR="0008796E" w:rsidRDefault="00084901" w:rsidP="0008796E">
      <w:pPr>
        <w:pStyle w:val="Heading4"/>
      </w:pPr>
      <w:bookmarkStart w:id="755" w:name="_Toc86994766"/>
      <w:bookmarkStart w:id="756" w:name="_Toc138075968"/>
      <w:r>
        <w:t>osif_</w:t>
      </w:r>
      <w:r w:rsidR="0008796E">
        <w:t>syslog Puppet Module</w:t>
      </w:r>
      <w:bookmarkEnd w:id="755"/>
      <w:bookmarkEnd w:id="756"/>
    </w:p>
    <w:p w14:paraId="34698B48" w14:textId="00CB862B" w:rsidR="00556E1E" w:rsidRPr="00556E1E" w:rsidRDefault="00556E1E" w:rsidP="003667C7">
      <w:r w:rsidRPr="003667C7">
        <w:rPr>
          <w:b/>
          <w:bCs/>
        </w:rPr>
        <w:t>NOTE</w:t>
      </w:r>
      <w:r>
        <w:t>:  This module is distributed with the OSIF baseline and may not match what is detailed in this section. If there is a discrepancy consult with both the Puppet and Elastic SME to ensure the module is configured properly.</w:t>
      </w:r>
    </w:p>
    <w:p w14:paraId="077A19D9" w14:textId="4C1E0F37" w:rsidR="0008796E" w:rsidRDefault="0008796E" w:rsidP="0008796E">
      <w:r>
        <w:t>The</w:t>
      </w:r>
      <w:r w:rsidR="00084901">
        <w:t xml:space="preserve"> osif</w:t>
      </w:r>
      <w:r>
        <w:t xml:space="preserve"> syslog module is used to set up the rsyslog configuration for all Linux hosts. Enterprise Elasticsearch should now be configured to receive syslog data from all Linux hosts as part of the default data types that are received. The osif</w:t>
      </w:r>
      <w:r w:rsidR="00084901">
        <w:t>_</w:t>
      </w:r>
      <w:r>
        <w:t xml:space="preserve">syslog Puppet module must be updated to have each Linux host send a copy of its syslog data to the Logstash instance at the site where the host resides. Puppet modules are controlled differently in version 1.0.26 and later. The updates to the module are basically the same in both cases but the way the module is deployed is different. </w:t>
      </w:r>
      <w:r w:rsidR="00084901">
        <w:t>This section is to ensure the module has the ability to configure rsyslog on hosts to f</w:t>
      </w:r>
      <w:r w:rsidR="00556E1E">
        <w:t>or</w:t>
      </w:r>
      <w:r w:rsidR="00084901">
        <w:t xml:space="preserve">ward data to Logstash. </w:t>
      </w:r>
    </w:p>
    <w:p w14:paraId="723E4A02" w14:textId="0E93B38C" w:rsidR="0008796E" w:rsidRDefault="00D655DA" w:rsidP="0008796E">
      <w:r>
        <w:t>Ensure</w:t>
      </w:r>
      <w:r w:rsidR="0008796E">
        <w:t xml:space="preserve"> the lookup of the </w:t>
      </w:r>
      <w:r w:rsidR="0008796E" w:rsidRPr="00350F4D">
        <w:rPr>
          <w:b/>
          <w:bCs/>
        </w:rPr>
        <w:t>send_to_logstash</w:t>
      </w:r>
      <w:r w:rsidR="0008796E">
        <w:t xml:space="preserve"> Boolean value to the class declaration of </w:t>
      </w:r>
      <w:r w:rsidR="0008796E" w:rsidRPr="00350F4D">
        <w:rPr>
          <w:b/>
          <w:bCs/>
        </w:rPr>
        <w:t>ng_syslog</w:t>
      </w:r>
      <w:r w:rsidR="0008796E">
        <w:t>, between the open and close parentheses in the init.pp of the osif</w:t>
      </w:r>
      <w:r>
        <w:t>_</w:t>
      </w:r>
      <w:r w:rsidR="0008796E">
        <w:t>syslog module.</w:t>
      </w:r>
    </w:p>
    <w:p w14:paraId="5AAA270F" w14:textId="69B53CD4" w:rsidR="0008796E" w:rsidRPr="00D67280" w:rsidRDefault="0008796E" w:rsidP="0008796E">
      <w:pPr>
        <w:spacing w:after="0"/>
        <w:rPr>
          <w:rFonts w:ascii="Courier New" w:hAnsi="Courier New" w:cs="Courier New"/>
          <w:i/>
          <w:sz w:val="20"/>
          <w:szCs w:val="20"/>
        </w:rPr>
      </w:pPr>
      <w:r w:rsidRPr="00D67280">
        <w:rPr>
          <w:rFonts w:ascii="Courier New" w:hAnsi="Courier New" w:cs="Courier New"/>
          <w:i/>
          <w:sz w:val="20"/>
          <w:szCs w:val="20"/>
        </w:rPr>
        <w:t xml:space="preserve">class </w:t>
      </w:r>
      <w:r w:rsidR="00D655DA">
        <w:rPr>
          <w:rFonts w:ascii="Courier New" w:hAnsi="Courier New" w:cs="Courier New"/>
          <w:i/>
          <w:sz w:val="20"/>
          <w:szCs w:val="20"/>
        </w:rPr>
        <w:t>osif_</w:t>
      </w:r>
      <w:r w:rsidRPr="00D67280">
        <w:rPr>
          <w:rFonts w:ascii="Courier New" w:hAnsi="Courier New" w:cs="Courier New"/>
          <w:i/>
          <w:sz w:val="20"/>
          <w:szCs w:val="20"/>
        </w:rPr>
        <w:t>syslog (</w:t>
      </w:r>
    </w:p>
    <w:p w14:paraId="4CA95FDD" w14:textId="77777777" w:rsidR="0008796E" w:rsidRPr="00D67280" w:rsidRDefault="0008796E" w:rsidP="0008796E">
      <w:pPr>
        <w:spacing w:after="0"/>
        <w:rPr>
          <w:rFonts w:ascii="Courier New" w:hAnsi="Courier New" w:cs="Courier New"/>
          <w:i/>
          <w:sz w:val="20"/>
          <w:szCs w:val="20"/>
        </w:rPr>
      </w:pPr>
      <w:r w:rsidRPr="00D67280">
        <w:rPr>
          <w:rFonts w:ascii="Courier New" w:hAnsi="Courier New" w:cs="Courier New"/>
          <w:i/>
          <w:sz w:val="20"/>
          <w:szCs w:val="20"/>
        </w:rPr>
        <w:t xml:space="preserve">     …</w:t>
      </w:r>
    </w:p>
    <w:p w14:paraId="18CF6CF7" w14:textId="77777777" w:rsidR="0008796E" w:rsidRPr="00D67280" w:rsidRDefault="0008796E" w:rsidP="0008796E">
      <w:pPr>
        <w:spacing w:after="0"/>
        <w:rPr>
          <w:rFonts w:ascii="Courier New" w:hAnsi="Courier New" w:cs="Courier New"/>
          <w:i/>
          <w:sz w:val="20"/>
          <w:szCs w:val="20"/>
        </w:rPr>
      </w:pPr>
      <w:r w:rsidRPr="00D67280">
        <w:rPr>
          <w:rFonts w:ascii="Courier New" w:hAnsi="Courier New" w:cs="Courier New"/>
          <w:i/>
          <w:sz w:val="20"/>
          <w:szCs w:val="20"/>
        </w:rPr>
        <w:t xml:space="preserve">     …</w:t>
      </w:r>
    </w:p>
    <w:p w14:paraId="689404BD" w14:textId="3A03210F" w:rsidR="0008796E" w:rsidRPr="00D67280" w:rsidRDefault="0008796E" w:rsidP="0008796E">
      <w:pPr>
        <w:spacing w:after="0"/>
        <w:textAlignment w:val="baseline"/>
        <w:rPr>
          <w:rFonts w:ascii="Courier New" w:hAnsi="Courier New" w:cs="Courier New"/>
          <w:i/>
          <w:color w:val="000000"/>
          <w:sz w:val="20"/>
          <w:szCs w:val="20"/>
        </w:rPr>
      </w:pPr>
      <w:r w:rsidRPr="00D67280">
        <w:rPr>
          <w:rFonts w:ascii="Courier New" w:hAnsi="Courier New" w:cs="Courier New"/>
          <w:i/>
          <w:sz w:val="20"/>
          <w:szCs w:val="20"/>
        </w:rPr>
        <w:t xml:space="preserve">     </w:t>
      </w:r>
      <w:r w:rsidR="00D655DA">
        <w:rPr>
          <w:rFonts w:ascii="Courier New" w:hAnsi="Courier New" w:cs="Courier New"/>
          <w:i/>
          <w:sz w:val="20"/>
          <w:szCs w:val="20"/>
        </w:rPr>
        <w:t xml:space="preserve">Boolean </w:t>
      </w:r>
      <w:r w:rsidRPr="00D67280">
        <w:rPr>
          <w:rFonts w:ascii="Courier New" w:hAnsi="Courier New" w:cs="Courier New"/>
          <w:i/>
          <w:color w:val="000000"/>
          <w:sz w:val="20"/>
          <w:szCs w:val="20"/>
        </w:rPr>
        <w:t>$send_to_logstash = lookup('syslog::</w:t>
      </w:r>
      <w:r w:rsidR="00D655DA">
        <w:rPr>
          <w:rFonts w:ascii="Courier New" w:hAnsi="Courier New" w:cs="Courier New"/>
          <w:i/>
          <w:color w:val="000000"/>
          <w:sz w:val="20"/>
          <w:szCs w:val="20"/>
        </w:rPr>
        <w:t>client::</w:t>
      </w:r>
      <w:r w:rsidRPr="00D67280">
        <w:rPr>
          <w:rFonts w:ascii="Courier New" w:hAnsi="Courier New" w:cs="Courier New"/>
          <w:i/>
          <w:color w:val="000000"/>
          <w:sz w:val="20"/>
          <w:szCs w:val="20"/>
        </w:rPr>
        <w:t>send_to_logstash', Boolean, 'first', false),</w:t>
      </w:r>
    </w:p>
    <w:p w14:paraId="1186ABAB" w14:textId="77777777" w:rsidR="0008796E" w:rsidRPr="00D67280" w:rsidRDefault="0008796E" w:rsidP="0008796E">
      <w:pPr>
        <w:spacing w:after="0"/>
        <w:rPr>
          <w:rFonts w:ascii="Courier New" w:hAnsi="Courier New" w:cs="Courier New"/>
          <w:i/>
          <w:sz w:val="20"/>
          <w:szCs w:val="20"/>
        </w:rPr>
      </w:pPr>
      <w:r w:rsidRPr="00D67280">
        <w:rPr>
          <w:rFonts w:ascii="Courier New" w:hAnsi="Courier New" w:cs="Courier New"/>
          <w:i/>
          <w:sz w:val="20"/>
          <w:szCs w:val="20"/>
        </w:rPr>
        <w:t xml:space="preserve">     …</w:t>
      </w:r>
    </w:p>
    <w:p w14:paraId="76746CE6" w14:textId="77777777" w:rsidR="0008796E" w:rsidRPr="009B6CB2" w:rsidRDefault="0008796E" w:rsidP="0008796E">
      <w:pPr>
        <w:rPr>
          <w:i/>
        </w:rPr>
      </w:pPr>
      <w:r w:rsidRPr="00D67280">
        <w:rPr>
          <w:rFonts w:ascii="Courier New" w:hAnsi="Courier New" w:cs="Courier New"/>
          <w:i/>
          <w:sz w:val="20"/>
          <w:szCs w:val="20"/>
        </w:rPr>
        <w:t>){</w:t>
      </w:r>
    </w:p>
    <w:p w14:paraId="6B82B315" w14:textId="7AA959FE" w:rsidR="0008796E" w:rsidRDefault="00556E1E" w:rsidP="0008796E">
      <w:r>
        <w:t>Ensure</w:t>
      </w:r>
      <w:r w:rsidR="0008796E">
        <w:t xml:space="preserve"> the following firewall rule </w:t>
      </w:r>
      <w:r>
        <w:t>exists in the module.</w:t>
      </w:r>
      <w:r w:rsidR="005205C8">
        <w:t xml:space="preserve"> (client.pp)</w:t>
      </w:r>
    </w:p>
    <w:p w14:paraId="779EC3C3" w14:textId="77777777" w:rsidR="00C96D33" w:rsidRPr="003667C7" w:rsidRDefault="00C96D33" w:rsidP="00C96D33">
      <w:pPr>
        <w:pStyle w:val="HTMLPreformatted"/>
        <w:rPr>
          <w:i/>
          <w:iCs/>
        </w:rPr>
      </w:pPr>
      <w:r w:rsidRPr="003667C7">
        <w:rPr>
          <w:rStyle w:val="line"/>
          <w:i/>
          <w:iCs/>
        </w:rPr>
        <w:t xml:space="preserve">  </w:t>
      </w:r>
      <w:r w:rsidRPr="003667C7">
        <w:rPr>
          <w:rStyle w:val="hljs-comment"/>
          <w:i/>
          <w:iCs/>
        </w:rPr>
        <w:t># Check to see if we should send syslog to logstash</w:t>
      </w:r>
    </w:p>
    <w:p w14:paraId="20C8F60B" w14:textId="7053C9EC" w:rsidR="00C96D33" w:rsidRPr="003667C7" w:rsidRDefault="00C96D33" w:rsidP="00C96D33">
      <w:pPr>
        <w:pStyle w:val="HTMLPreformatted"/>
        <w:rPr>
          <w:i/>
          <w:iCs/>
        </w:rPr>
      </w:pPr>
      <w:r w:rsidRPr="003667C7">
        <w:rPr>
          <w:rStyle w:val="line"/>
          <w:i/>
          <w:iCs/>
        </w:rPr>
        <w:t xml:space="preserve">  </w:t>
      </w:r>
      <w:r w:rsidRPr="003667C7">
        <w:rPr>
          <w:rStyle w:val="hljs-variable"/>
          <w:rFonts w:eastAsiaTheme="minorEastAsia"/>
          <w:i/>
          <w:iCs/>
        </w:rPr>
        <w:t>$dest</w:t>
      </w:r>
      <w:r w:rsidRPr="003667C7">
        <w:rPr>
          <w:rStyle w:val="line"/>
          <w:i/>
          <w:iCs/>
        </w:rPr>
        <w:t>=</w:t>
      </w:r>
      <w:r w:rsidRPr="003667C7">
        <w:rPr>
          <w:rStyle w:val="hljs-string"/>
          <w:i/>
          <w:iCs/>
        </w:rPr>
        <w:t>"logstash"</w:t>
      </w:r>
    </w:p>
    <w:p w14:paraId="5893D48B" w14:textId="77777777" w:rsidR="00C96D33" w:rsidRPr="003667C7" w:rsidRDefault="00C96D33" w:rsidP="00C96D33">
      <w:pPr>
        <w:pStyle w:val="HTMLPreformatted"/>
        <w:rPr>
          <w:i/>
          <w:iCs/>
        </w:rPr>
      </w:pPr>
      <w:r w:rsidRPr="003667C7">
        <w:rPr>
          <w:rStyle w:val="line"/>
          <w:i/>
          <w:iCs/>
        </w:rPr>
        <w:t xml:space="preserve">  if </w:t>
      </w:r>
      <w:r w:rsidRPr="003667C7">
        <w:rPr>
          <w:rStyle w:val="hljs-variable"/>
          <w:rFonts w:eastAsiaTheme="minorEastAsia"/>
          <w:i/>
          <w:iCs/>
        </w:rPr>
        <w:t>$osif_syslog::send_to_logstash</w:t>
      </w:r>
      <w:r w:rsidRPr="003667C7">
        <w:rPr>
          <w:rStyle w:val="line"/>
          <w:i/>
          <w:iCs/>
        </w:rPr>
        <w:t xml:space="preserve"> {</w:t>
      </w:r>
    </w:p>
    <w:p w14:paraId="3A4DBC73" w14:textId="77777777" w:rsidR="00C96D33" w:rsidRPr="003667C7" w:rsidRDefault="00C96D33" w:rsidP="00C96D33">
      <w:pPr>
        <w:pStyle w:val="HTMLPreformatted"/>
        <w:rPr>
          <w:i/>
          <w:iCs/>
        </w:rPr>
      </w:pPr>
      <w:r w:rsidRPr="003667C7">
        <w:rPr>
          <w:rStyle w:val="line"/>
          <w:i/>
          <w:iCs/>
        </w:rPr>
        <w:t xml:space="preserve">    </w:t>
      </w:r>
      <w:r w:rsidRPr="003667C7">
        <w:rPr>
          <w:rStyle w:val="hljs-keyword"/>
          <w:rFonts w:eastAsiaTheme="majorEastAsia"/>
          <w:i/>
          <w:iCs/>
        </w:rPr>
        <w:t>firewall</w:t>
      </w:r>
      <w:r w:rsidRPr="003667C7">
        <w:rPr>
          <w:rStyle w:val="line"/>
          <w:i/>
          <w:iCs/>
        </w:rPr>
        <w:t xml:space="preserve"> { </w:t>
      </w:r>
      <w:r w:rsidRPr="003667C7">
        <w:rPr>
          <w:rStyle w:val="hljs-string"/>
          <w:i/>
          <w:iCs/>
        </w:rPr>
        <w:t>'052 allow rsyslog to logstash'</w:t>
      </w:r>
      <w:r w:rsidRPr="003667C7">
        <w:rPr>
          <w:rStyle w:val="line"/>
          <w:i/>
          <w:iCs/>
        </w:rPr>
        <w:t>:</w:t>
      </w:r>
    </w:p>
    <w:p w14:paraId="53436D74" w14:textId="77777777" w:rsidR="00C96D33" w:rsidRPr="003667C7" w:rsidRDefault="00C96D33" w:rsidP="00C96D33">
      <w:pPr>
        <w:pStyle w:val="HTMLPreformatted"/>
        <w:rPr>
          <w:i/>
          <w:iCs/>
        </w:rPr>
      </w:pPr>
      <w:r w:rsidRPr="003667C7">
        <w:rPr>
          <w:rStyle w:val="line"/>
          <w:i/>
          <w:iCs/>
        </w:rPr>
        <w:t xml:space="preserve">      </w:t>
      </w:r>
      <w:r w:rsidRPr="003667C7">
        <w:rPr>
          <w:rStyle w:val="hljs-attr"/>
          <w:i/>
          <w:iCs/>
        </w:rPr>
        <w:t>chain</w:t>
      </w:r>
      <w:r w:rsidRPr="003667C7">
        <w:rPr>
          <w:rStyle w:val="line"/>
          <w:i/>
          <w:iCs/>
        </w:rPr>
        <w:t xml:space="preserve">       =&gt; </w:t>
      </w:r>
      <w:r w:rsidRPr="003667C7">
        <w:rPr>
          <w:rStyle w:val="hljs-string"/>
          <w:i/>
          <w:iCs/>
        </w:rPr>
        <w:t>'OUTPUT'</w:t>
      </w:r>
      <w:r w:rsidRPr="003667C7">
        <w:rPr>
          <w:rStyle w:val="line"/>
          <w:i/>
          <w:iCs/>
        </w:rPr>
        <w:t>,</w:t>
      </w:r>
    </w:p>
    <w:p w14:paraId="5CCAE7A3" w14:textId="77777777" w:rsidR="00C96D33" w:rsidRPr="003667C7" w:rsidRDefault="00C96D33" w:rsidP="00C96D33">
      <w:pPr>
        <w:pStyle w:val="HTMLPreformatted"/>
        <w:rPr>
          <w:i/>
          <w:iCs/>
        </w:rPr>
      </w:pPr>
      <w:r w:rsidRPr="003667C7">
        <w:rPr>
          <w:rStyle w:val="line"/>
          <w:i/>
          <w:iCs/>
        </w:rPr>
        <w:t xml:space="preserve">      </w:t>
      </w:r>
      <w:r w:rsidRPr="003667C7">
        <w:rPr>
          <w:rStyle w:val="hljs-attr"/>
          <w:i/>
          <w:iCs/>
        </w:rPr>
        <w:t>proto</w:t>
      </w:r>
      <w:r w:rsidRPr="003667C7">
        <w:rPr>
          <w:rStyle w:val="line"/>
          <w:i/>
          <w:iCs/>
        </w:rPr>
        <w:t xml:space="preserve">       =&gt; [</w:t>
      </w:r>
      <w:r w:rsidRPr="003667C7">
        <w:rPr>
          <w:rStyle w:val="hljs-string"/>
          <w:i/>
          <w:iCs/>
        </w:rPr>
        <w:t>'tcp'</w:t>
      </w:r>
      <w:r w:rsidRPr="003667C7">
        <w:rPr>
          <w:rStyle w:val="line"/>
          <w:i/>
          <w:iCs/>
        </w:rPr>
        <w:t>],</w:t>
      </w:r>
    </w:p>
    <w:p w14:paraId="6F2532A7" w14:textId="77777777" w:rsidR="00C96D33" w:rsidRPr="003667C7" w:rsidRDefault="00C96D33" w:rsidP="00C96D33">
      <w:pPr>
        <w:pStyle w:val="HTMLPreformatted"/>
        <w:rPr>
          <w:i/>
          <w:iCs/>
        </w:rPr>
      </w:pPr>
      <w:r w:rsidRPr="003667C7">
        <w:rPr>
          <w:rStyle w:val="line"/>
          <w:i/>
          <w:iCs/>
        </w:rPr>
        <w:t xml:space="preserve">      </w:t>
      </w:r>
      <w:r w:rsidRPr="003667C7">
        <w:rPr>
          <w:rStyle w:val="hljs-attr"/>
          <w:i/>
          <w:iCs/>
        </w:rPr>
        <w:t>dport</w:t>
      </w:r>
      <w:r w:rsidRPr="003667C7">
        <w:rPr>
          <w:rStyle w:val="line"/>
          <w:i/>
          <w:iCs/>
        </w:rPr>
        <w:t xml:space="preserve">       =&gt; </w:t>
      </w:r>
      <w:r w:rsidRPr="003667C7">
        <w:rPr>
          <w:rStyle w:val="hljs-variable"/>
          <w:rFonts w:eastAsiaTheme="minorEastAsia"/>
          <w:i/>
          <w:iCs/>
        </w:rPr>
        <w:t>$::logstash_port</w:t>
      </w:r>
      <w:r w:rsidRPr="003667C7">
        <w:rPr>
          <w:rStyle w:val="line"/>
          <w:i/>
          <w:iCs/>
        </w:rPr>
        <w:t>,</w:t>
      </w:r>
    </w:p>
    <w:p w14:paraId="011513BA" w14:textId="77777777" w:rsidR="00C96D33" w:rsidRPr="003667C7" w:rsidRDefault="00C96D33" w:rsidP="00C96D33">
      <w:pPr>
        <w:pStyle w:val="HTMLPreformatted"/>
        <w:rPr>
          <w:i/>
          <w:iCs/>
        </w:rPr>
      </w:pPr>
      <w:r w:rsidRPr="003667C7">
        <w:rPr>
          <w:rStyle w:val="line"/>
          <w:i/>
          <w:iCs/>
        </w:rPr>
        <w:t xml:space="preserve">      </w:t>
      </w:r>
      <w:r w:rsidRPr="003667C7">
        <w:rPr>
          <w:rStyle w:val="hljs-attr"/>
          <w:i/>
          <w:iCs/>
        </w:rPr>
        <w:t>destination</w:t>
      </w:r>
      <w:r w:rsidRPr="003667C7">
        <w:rPr>
          <w:rStyle w:val="line"/>
          <w:i/>
          <w:iCs/>
        </w:rPr>
        <w:t xml:space="preserve"> =&gt; </w:t>
      </w:r>
      <w:r w:rsidRPr="003667C7">
        <w:rPr>
          <w:rStyle w:val="hljs-variable"/>
          <w:rFonts w:eastAsiaTheme="minorEastAsia"/>
          <w:i/>
          <w:iCs/>
        </w:rPr>
        <w:t>$dest</w:t>
      </w:r>
      <w:r w:rsidRPr="003667C7">
        <w:rPr>
          <w:rStyle w:val="line"/>
          <w:i/>
          <w:iCs/>
        </w:rPr>
        <w:t>,</w:t>
      </w:r>
    </w:p>
    <w:p w14:paraId="20A27F25" w14:textId="77777777" w:rsidR="00C96D33" w:rsidRPr="003667C7" w:rsidRDefault="00C96D33" w:rsidP="00C96D33">
      <w:pPr>
        <w:pStyle w:val="HTMLPreformatted"/>
        <w:rPr>
          <w:i/>
          <w:iCs/>
        </w:rPr>
      </w:pPr>
      <w:r w:rsidRPr="003667C7">
        <w:rPr>
          <w:rStyle w:val="line"/>
          <w:i/>
          <w:iCs/>
        </w:rPr>
        <w:t xml:space="preserve">      </w:t>
      </w:r>
      <w:r w:rsidRPr="003667C7">
        <w:rPr>
          <w:rStyle w:val="hljs-attr"/>
          <w:i/>
          <w:iCs/>
        </w:rPr>
        <w:t>action</w:t>
      </w:r>
      <w:r w:rsidRPr="003667C7">
        <w:rPr>
          <w:rStyle w:val="line"/>
          <w:i/>
          <w:iCs/>
        </w:rPr>
        <w:t xml:space="preserve">      =&gt; </w:t>
      </w:r>
      <w:r w:rsidRPr="003667C7">
        <w:rPr>
          <w:rStyle w:val="hljs-string"/>
          <w:i/>
          <w:iCs/>
        </w:rPr>
        <w:t>'accept'</w:t>
      </w:r>
      <w:r w:rsidRPr="003667C7">
        <w:rPr>
          <w:rStyle w:val="line"/>
          <w:i/>
          <w:iCs/>
        </w:rPr>
        <w:t>,</w:t>
      </w:r>
    </w:p>
    <w:p w14:paraId="14F4673E" w14:textId="77777777" w:rsidR="00C96D33" w:rsidRPr="003667C7" w:rsidRDefault="00C96D33" w:rsidP="00C96D33">
      <w:pPr>
        <w:pStyle w:val="HTMLPreformatted"/>
        <w:rPr>
          <w:i/>
          <w:iCs/>
        </w:rPr>
      </w:pPr>
      <w:r w:rsidRPr="003667C7">
        <w:rPr>
          <w:rStyle w:val="line"/>
          <w:i/>
          <w:iCs/>
        </w:rPr>
        <w:t xml:space="preserve">    }</w:t>
      </w:r>
    </w:p>
    <w:p w14:paraId="7F29685C" w14:textId="77777777" w:rsidR="00C96D33" w:rsidRPr="003667C7" w:rsidRDefault="00C96D33" w:rsidP="00C96D33">
      <w:pPr>
        <w:pStyle w:val="HTMLPreformatted"/>
        <w:rPr>
          <w:i/>
          <w:iCs/>
        </w:rPr>
      </w:pPr>
      <w:r w:rsidRPr="003667C7">
        <w:rPr>
          <w:rStyle w:val="line"/>
          <w:i/>
          <w:iCs/>
        </w:rPr>
        <w:t xml:space="preserve">  }</w:t>
      </w:r>
    </w:p>
    <w:p w14:paraId="48E29AB9" w14:textId="77777777" w:rsidR="00C96D33" w:rsidRPr="00C96D33" w:rsidRDefault="0008796E" w:rsidP="0008796E">
      <w:pPr>
        <w:spacing w:after="0"/>
        <w:rPr>
          <w:rFonts w:ascii="Courier New" w:hAnsi="Courier New" w:cs="Courier New"/>
          <w:i/>
          <w:iCs/>
          <w:color w:val="000000"/>
          <w:sz w:val="20"/>
          <w:szCs w:val="20"/>
          <w:bdr w:val="none" w:sz="0" w:space="0" w:color="auto" w:frame="1"/>
          <w:shd w:val="clear" w:color="auto" w:fill="FFFFFF"/>
        </w:rPr>
      </w:pPr>
      <w:r w:rsidRPr="003667C7">
        <w:rPr>
          <w:rFonts w:ascii="Courier New" w:hAnsi="Courier New" w:cs="Courier New"/>
          <w:i/>
          <w:iCs/>
          <w:color w:val="000000"/>
          <w:sz w:val="20"/>
          <w:szCs w:val="20"/>
          <w:bdr w:val="none" w:sz="0" w:space="0" w:color="auto" w:frame="1"/>
          <w:shd w:val="clear" w:color="auto" w:fill="FFFFFF"/>
        </w:rPr>
        <w:t xml:space="preserve">   </w:t>
      </w:r>
      <w:r w:rsidRPr="00C96D33">
        <w:rPr>
          <w:rFonts w:ascii="Courier New" w:hAnsi="Courier New" w:cs="Courier New"/>
          <w:i/>
          <w:iCs/>
          <w:color w:val="000000"/>
          <w:sz w:val="20"/>
          <w:szCs w:val="20"/>
          <w:bdr w:val="none" w:sz="0" w:space="0" w:color="auto" w:frame="1"/>
          <w:shd w:val="clear" w:color="auto" w:fill="FFFFFF"/>
        </w:rPr>
        <w:t xml:space="preserve"> </w:t>
      </w:r>
    </w:p>
    <w:p w14:paraId="26A0ED3C" w14:textId="49E6F400" w:rsidR="0008796E" w:rsidRDefault="005205C8" w:rsidP="0008796E">
      <w:r>
        <w:t>Ensure</w:t>
      </w:r>
      <w:r w:rsidR="0008796E">
        <w:t xml:space="preserve"> </w:t>
      </w:r>
      <w:r w:rsidR="00C96D33">
        <w:t>t</w:t>
      </w:r>
      <w:r w:rsidR="0008796E">
        <w:t xml:space="preserve">he following </w:t>
      </w:r>
      <w:r>
        <w:t>is in the rsyslog client configuration template file (rsyslog.conf.client.epp)</w:t>
      </w:r>
    </w:p>
    <w:p w14:paraId="76EA5F0F" w14:textId="77777777" w:rsidR="00556E1E" w:rsidRPr="003667C7" w:rsidRDefault="00556E1E" w:rsidP="00556E1E">
      <w:pPr>
        <w:pStyle w:val="HTMLPreformatted"/>
        <w:rPr>
          <w:i/>
          <w:iCs/>
        </w:rPr>
      </w:pPr>
      <w:r w:rsidRPr="003667C7">
        <w:rPr>
          <w:rStyle w:val="cp"/>
          <w:i/>
          <w:iCs/>
        </w:rPr>
        <w:lastRenderedPageBreak/>
        <w:t>&lt;%</w:t>
      </w:r>
      <w:r w:rsidRPr="003667C7">
        <w:rPr>
          <w:rStyle w:val="line"/>
          <w:i/>
          <w:iCs/>
        </w:rPr>
        <w:t xml:space="preserve"> </w:t>
      </w:r>
      <w:r w:rsidRPr="003667C7">
        <w:rPr>
          <w:rStyle w:val="nf"/>
          <w:rFonts w:eastAsiaTheme="minorEastAsia"/>
          <w:i/>
          <w:iCs/>
        </w:rPr>
        <w:t>if</w:t>
      </w:r>
      <w:r w:rsidRPr="003667C7">
        <w:rPr>
          <w:rStyle w:val="line"/>
          <w:i/>
          <w:iCs/>
        </w:rPr>
        <w:t xml:space="preserve"> </w:t>
      </w:r>
      <w:r w:rsidRPr="003667C7">
        <w:rPr>
          <w:rStyle w:val="p"/>
          <w:i/>
          <w:iCs/>
        </w:rPr>
        <w:t>(</w:t>
      </w:r>
      <w:r w:rsidRPr="003667C7">
        <w:rPr>
          <w:rStyle w:val="nv"/>
          <w:rFonts w:eastAsiaTheme="majorEastAsia"/>
          <w:i/>
          <w:iCs/>
        </w:rPr>
        <w:t>$osif_syslog::send_to_logstash</w:t>
      </w:r>
      <w:r w:rsidRPr="003667C7">
        <w:rPr>
          <w:rStyle w:val="p"/>
          <w:i/>
          <w:iCs/>
        </w:rPr>
        <w:t>)</w:t>
      </w:r>
      <w:r w:rsidRPr="003667C7">
        <w:rPr>
          <w:rStyle w:val="line"/>
          <w:i/>
          <w:iCs/>
        </w:rPr>
        <w:t xml:space="preserve"> </w:t>
      </w:r>
      <w:r w:rsidRPr="003667C7">
        <w:rPr>
          <w:rStyle w:val="p"/>
          <w:i/>
          <w:iCs/>
        </w:rPr>
        <w:t>{</w:t>
      </w:r>
      <w:r w:rsidRPr="003667C7">
        <w:rPr>
          <w:rStyle w:val="line"/>
          <w:i/>
          <w:iCs/>
        </w:rPr>
        <w:t xml:space="preserve"> </w:t>
      </w:r>
      <w:r w:rsidRPr="003667C7">
        <w:rPr>
          <w:rStyle w:val="cp"/>
          <w:i/>
          <w:iCs/>
        </w:rPr>
        <w:t>-%&gt;</w:t>
      </w:r>
    </w:p>
    <w:p w14:paraId="184DB9BD" w14:textId="77777777" w:rsidR="00556E1E" w:rsidRPr="003667C7" w:rsidRDefault="00556E1E" w:rsidP="00556E1E">
      <w:pPr>
        <w:pStyle w:val="HTMLPreformatted"/>
        <w:rPr>
          <w:i/>
          <w:iCs/>
        </w:rPr>
      </w:pPr>
      <w:r w:rsidRPr="003667C7">
        <w:rPr>
          <w:rStyle w:val="line"/>
          <w:i/>
          <w:iCs/>
        </w:rPr>
        <w:t># Setup 2nd forwarded for Elastic</w:t>
      </w:r>
    </w:p>
    <w:p w14:paraId="78DB41BA" w14:textId="77777777" w:rsidR="00556E1E" w:rsidRPr="003667C7" w:rsidRDefault="00556E1E" w:rsidP="00556E1E">
      <w:pPr>
        <w:pStyle w:val="HTMLPreformatted"/>
        <w:rPr>
          <w:i/>
          <w:iCs/>
        </w:rPr>
      </w:pPr>
      <w:r w:rsidRPr="003667C7">
        <w:rPr>
          <w:rStyle w:val="line"/>
          <w:i/>
          <w:iCs/>
        </w:rPr>
        <w:t># An on-disk queue is created for this action. If the remote host is</w:t>
      </w:r>
    </w:p>
    <w:p w14:paraId="0E757402" w14:textId="77777777" w:rsidR="00556E1E" w:rsidRPr="003667C7" w:rsidRDefault="00556E1E" w:rsidP="00556E1E">
      <w:pPr>
        <w:pStyle w:val="HTMLPreformatted"/>
        <w:rPr>
          <w:i/>
          <w:iCs/>
        </w:rPr>
      </w:pPr>
      <w:r w:rsidRPr="003667C7">
        <w:rPr>
          <w:rStyle w:val="line"/>
          <w:i/>
          <w:iCs/>
        </w:rPr>
        <w:t># down, messages are spooled to disk and sent when it is up again.</w:t>
      </w:r>
    </w:p>
    <w:p w14:paraId="4AF038E2" w14:textId="77777777" w:rsidR="00556E1E" w:rsidRPr="003667C7" w:rsidRDefault="00556E1E" w:rsidP="00556E1E">
      <w:pPr>
        <w:pStyle w:val="HTMLPreformatted"/>
        <w:rPr>
          <w:i/>
          <w:iCs/>
        </w:rPr>
      </w:pPr>
      <w:r w:rsidRPr="003667C7">
        <w:rPr>
          <w:rStyle w:val="line"/>
          <w:i/>
          <w:iCs/>
        </w:rPr>
        <w:t>$ActionQueueFileName fwdRule2 # unique name prefix for spool files</w:t>
      </w:r>
    </w:p>
    <w:p w14:paraId="7CC30CDD" w14:textId="77777777" w:rsidR="00556E1E" w:rsidRPr="003667C7" w:rsidRDefault="00556E1E" w:rsidP="00556E1E">
      <w:pPr>
        <w:pStyle w:val="HTMLPreformatted"/>
        <w:rPr>
          <w:i/>
          <w:iCs/>
        </w:rPr>
      </w:pPr>
      <w:r w:rsidRPr="003667C7">
        <w:rPr>
          <w:rStyle w:val="line"/>
          <w:i/>
          <w:iCs/>
        </w:rPr>
        <w:t>$ActionQueueMaxDiskSpace 1g   # 1gb space limit (use as much as possible)</w:t>
      </w:r>
    </w:p>
    <w:p w14:paraId="61D18786" w14:textId="77777777" w:rsidR="00556E1E" w:rsidRPr="003667C7" w:rsidRDefault="00556E1E" w:rsidP="00556E1E">
      <w:pPr>
        <w:pStyle w:val="HTMLPreformatted"/>
        <w:rPr>
          <w:i/>
          <w:iCs/>
        </w:rPr>
      </w:pPr>
      <w:r w:rsidRPr="003667C7">
        <w:rPr>
          <w:rStyle w:val="line"/>
          <w:i/>
          <w:iCs/>
        </w:rPr>
        <w:t>$ActionQueueSaveOnShutdown on # save messages to disk on shutdown</w:t>
      </w:r>
    </w:p>
    <w:p w14:paraId="3E4908A8" w14:textId="77777777" w:rsidR="00556E1E" w:rsidRPr="003667C7" w:rsidRDefault="00556E1E" w:rsidP="00556E1E">
      <w:pPr>
        <w:pStyle w:val="HTMLPreformatted"/>
        <w:rPr>
          <w:i/>
          <w:iCs/>
        </w:rPr>
      </w:pPr>
      <w:r w:rsidRPr="003667C7">
        <w:rPr>
          <w:rStyle w:val="line"/>
          <w:i/>
          <w:iCs/>
        </w:rPr>
        <w:t>$ActionQueueType LinkedList   # run asynchronously</w:t>
      </w:r>
    </w:p>
    <w:p w14:paraId="12DDDADE" w14:textId="77777777" w:rsidR="00556E1E" w:rsidRPr="003667C7" w:rsidRDefault="00556E1E" w:rsidP="00556E1E">
      <w:pPr>
        <w:pStyle w:val="HTMLPreformatted"/>
        <w:rPr>
          <w:i/>
          <w:iCs/>
        </w:rPr>
      </w:pPr>
      <w:r w:rsidRPr="003667C7">
        <w:rPr>
          <w:rStyle w:val="line"/>
          <w:i/>
          <w:iCs/>
        </w:rPr>
        <w:t>$ActionResumeRetryCount -1    # infinite retries if host is down</w:t>
      </w:r>
    </w:p>
    <w:p w14:paraId="64223536" w14:textId="77777777" w:rsidR="00556E1E" w:rsidRPr="003667C7" w:rsidRDefault="00556E1E" w:rsidP="00556E1E">
      <w:pPr>
        <w:pStyle w:val="HTMLPreformatted"/>
        <w:rPr>
          <w:i/>
          <w:iCs/>
        </w:rPr>
      </w:pPr>
      <w:r w:rsidRPr="003667C7">
        <w:rPr>
          <w:rStyle w:val="line"/>
          <w:i/>
          <w:iCs/>
        </w:rPr>
        <w:t xml:space="preserve">$DefaultNetstreamDriverCAFile        </w:t>
      </w:r>
      <w:r w:rsidRPr="003667C7">
        <w:rPr>
          <w:rStyle w:val="cp"/>
          <w:i/>
          <w:iCs/>
        </w:rPr>
        <w:t>&lt;%=</w:t>
      </w:r>
      <w:r w:rsidRPr="003667C7">
        <w:rPr>
          <w:rStyle w:val="line"/>
          <w:i/>
          <w:iCs/>
        </w:rPr>
        <w:t xml:space="preserve"> </w:t>
      </w:r>
      <w:r w:rsidRPr="003667C7">
        <w:rPr>
          <w:rStyle w:val="nv"/>
          <w:rFonts w:eastAsiaTheme="majorEastAsia"/>
          <w:i/>
          <w:iCs/>
        </w:rPr>
        <w:t>$osif_syslog::ca_cert</w:t>
      </w:r>
      <w:r w:rsidRPr="003667C7">
        <w:rPr>
          <w:rStyle w:val="line"/>
          <w:i/>
          <w:iCs/>
        </w:rPr>
        <w:t xml:space="preserve"> </w:t>
      </w:r>
      <w:r w:rsidRPr="003667C7">
        <w:rPr>
          <w:rStyle w:val="cp"/>
          <w:i/>
          <w:iCs/>
        </w:rPr>
        <w:t>%&gt;</w:t>
      </w:r>
    </w:p>
    <w:p w14:paraId="0F604C29" w14:textId="77777777" w:rsidR="00556E1E" w:rsidRPr="003667C7" w:rsidRDefault="00556E1E" w:rsidP="00556E1E">
      <w:pPr>
        <w:pStyle w:val="HTMLPreformatted"/>
        <w:rPr>
          <w:i/>
          <w:iCs/>
        </w:rPr>
      </w:pPr>
      <w:r w:rsidRPr="003667C7">
        <w:rPr>
          <w:rStyle w:val="line"/>
          <w:i/>
          <w:iCs/>
        </w:rPr>
        <w:t>$DefaultNetstreamDriver gtls         # use gtls netstream driver</w:t>
      </w:r>
    </w:p>
    <w:p w14:paraId="7C5677D0" w14:textId="77777777" w:rsidR="00556E1E" w:rsidRPr="003667C7" w:rsidRDefault="00556E1E" w:rsidP="00556E1E">
      <w:pPr>
        <w:pStyle w:val="HTMLPreformatted"/>
        <w:rPr>
          <w:i/>
          <w:iCs/>
        </w:rPr>
      </w:pPr>
      <w:r w:rsidRPr="003667C7">
        <w:rPr>
          <w:rStyle w:val="line"/>
          <w:i/>
          <w:iCs/>
        </w:rPr>
        <w:t>$ActionSendStreamDriverMode 1        # require TLS for the connection</w:t>
      </w:r>
    </w:p>
    <w:p w14:paraId="1C3F6C3D" w14:textId="77777777" w:rsidR="00556E1E" w:rsidRPr="003667C7" w:rsidRDefault="00556E1E" w:rsidP="00556E1E">
      <w:pPr>
        <w:pStyle w:val="HTMLPreformatted"/>
        <w:rPr>
          <w:i/>
          <w:iCs/>
        </w:rPr>
      </w:pPr>
      <w:r w:rsidRPr="003667C7">
        <w:rPr>
          <w:rStyle w:val="line"/>
          <w:i/>
          <w:iCs/>
        </w:rPr>
        <w:t>$ActionSendStreamDriverAuthMode anon # server is NOT authenticated</w:t>
      </w:r>
    </w:p>
    <w:p w14:paraId="4828156F" w14:textId="77777777" w:rsidR="00556E1E" w:rsidRPr="003667C7" w:rsidRDefault="00556E1E" w:rsidP="00556E1E">
      <w:pPr>
        <w:pStyle w:val="HTMLPreformatted"/>
        <w:rPr>
          <w:i/>
          <w:iCs/>
        </w:rPr>
      </w:pPr>
      <w:r w:rsidRPr="003667C7">
        <w:rPr>
          <w:rStyle w:val="line"/>
          <w:i/>
          <w:iCs/>
        </w:rPr>
        <w:t># remote host is: name/ip:port, e.g. 192.168.0.1:514, port optional</w:t>
      </w:r>
    </w:p>
    <w:p w14:paraId="44CB22C8" w14:textId="5B176A58" w:rsidR="00556E1E" w:rsidRPr="003667C7" w:rsidRDefault="00556E1E" w:rsidP="00556E1E">
      <w:pPr>
        <w:pStyle w:val="HTMLPreformatted"/>
        <w:rPr>
          <w:i/>
          <w:iCs/>
        </w:rPr>
      </w:pPr>
      <w:r w:rsidRPr="003667C7">
        <w:rPr>
          <w:rStyle w:val="line"/>
          <w:i/>
          <w:iCs/>
        </w:rPr>
        <w:t>*.* @@logstash:</w:t>
      </w:r>
      <w:r w:rsidRPr="003667C7">
        <w:rPr>
          <w:rStyle w:val="cp"/>
          <w:i/>
          <w:iCs/>
        </w:rPr>
        <w:t>&lt;%=</w:t>
      </w:r>
      <w:r w:rsidRPr="003667C7">
        <w:rPr>
          <w:rStyle w:val="line"/>
          <w:i/>
          <w:iCs/>
        </w:rPr>
        <w:t xml:space="preserve"> </w:t>
      </w:r>
      <w:r w:rsidRPr="003667C7">
        <w:rPr>
          <w:rStyle w:val="nv"/>
          <w:rFonts w:eastAsiaTheme="majorEastAsia"/>
          <w:i/>
          <w:iCs/>
        </w:rPr>
        <w:t>$osif_syslog::logstash_port</w:t>
      </w:r>
      <w:r w:rsidRPr="003667C7">
        <w:rPr>
          <w:rStyle w:val="line"/>
          <w:i/>
          <w:iCs/>
        </w:rPr>
        <w:t xml:space="preserve"> </w:t>
      </w:r>
      <w:r w:rsidRPr="003667C7">
        <w:rPr>
          <w:rStyle w:val="cp"/>
          <w:i/>
          <w:iCs/>
        </w:rPr>
        <w:t>%&gt;</w:t>
      </w:r>
    </w:p>
    <w:p w14:paraId="40023C3B" w14:textId="77777777" w:rsidR="00556E1E" w:rsidRPr="003667C7" w:rsidRDefault="00556E1E" w:rsidP="00556E1E">
      <w:pPr>
        <w:pStyle w:val="HTMLPreformatted"/>
        <w:rPr>
          <w:i/>
          <w:iCs/>
        </w:rPr>
      </w:pPr>
      <w:r w:rsidRPr="003667C7">
        <w:rPr>
          <w:rStyle w:val="line"/>
          <w:i/>
          <w:iCs/>
        </w:rPr>
        <w:t># ### end of the forwarding rule ###</w:t>
      </w:r>
    </w:p>
    <w:p w14:paraId="30CD7AA7" w14:textId="77777777" w:rsidR="00556E1E" w:rsidRPr="003667C7" w:rsidRDefault="00556E1E" w:rsidP="00556E1E">
      <w:pPr>
        <w:pStyle w:val="HTMLPreformatted"/>
        <w:rPr>
          <w:i/>
          <w:iCs/>
        </w:rPr>
      </w:pPr>
      <w:r w:rsidRPr="003667C7">
        <w:rPr>
          <w:rStyle w:val="cp"/>
          <w:i/>
          <w:iCs/>
        </w:rPr>
        <w:t>&lt;%</w:t>
      </w:r>
      <w:r w:rsidRPr="003667C7">
        <w:rPr>
          <w:rStyle w:val="line"/>
          <w:i/>
          <w:iCs/>
        </w:rPr>
        <w:t xml:space="preserve"> </w:t>
      </w:r>
      <w:r w:rsidRPr="003667C7">
        <w:rPr>
          <w:rStyle w:val="p"/>
          <w:i/>
          <w:iCs/>
        </w:rPr>
        <w:t>}</w:t>
      </w:r>
      <w:r w:rsidRPr="003667C7">
        <w:rPr>
          <w:rStyle w:val="line"/>
          <w:i/>
          <w:iCs/>
        </w:rPr>
        <w:t xml:space="preserve"> </w:t>
      </w:r>
      <w:r w:rsidRPr="003667C7">
        <w:rPr>
          <w:rStyle w:val="cp"/>
          <w:i/>
          <w:iCs/>
        </w:rPr>
        <w:t>-%&gt;</w:t>
      </w:r>
    </w:p>
    <w:p w14:paraId="43B3107A" w14:textId="77777777" w:rsidR="00556E1E" w:rsidRDefault="00556E1E" w:rsidP="0008796E"/>
    <w:p w14:paraId="4542C099" w14:textId="14BFEEAF" w:rsidR="0008796E" w:rsidRDefault="0008796E" w:rsidP="0008796E">
      <w:r>
        <w:t xml:space="preserve">Once configuration is complete, verify syslog data is received by checking the </w:t>
      </w:r>
      <w:r w:rsidR="007A2E77">
        <w:rPr>
          <w:b/>
          <w:bCs/>
        </w:rPr>
        <w:t>dcgs</w:t>
      </w:r>
      <w:r w:rsidRPr="00350F4D">
        <w:rPr>
          <w:b/>
          <w:bCs/>
        </w:rPr>
        <w:t>-syslog-*</w:t>
      </w:r>
      <w:r>
        <w:t xml:space="preserve"> indexes on the Kibana </w:t>
      </w:r>
      <w:r w:rsidRPr="00350F4D">
        <w:rPr>
          <w:b/>
          <w:bCs/>
        </w:rPr>
        <w:t>Discover</w:t>
      </w:r>
      <w:r>
        <w:t xml:space="preserve"> tab, ensuring that we are currently receiving “hits” from syslog, and confirming the timestamp underneath the hits information.</w:t>
      </w:r>
    </w:p>
    <w:p w14:paraId="223475A2" w14:textId="5A063128" w:rsidR="007A2E77" w:rsidRDefault="007A2E77" w:rsidP="0008796E">
      <w:r>
        <w:t>Add a filter for “tags: Linux” to ensure your only looking at data forwarded via rsyslog</w:t>
      </w:r>
    </w:p>
    <w:p w14:paraId="2CE39044" w14:textId="2B5BD7A0" w:rsidR="0008796E" w:rsidRDefault="007A2E77" w:rsidP="007A2E77">
      <w:pPr>
        <w:keepNext/>
        <w:spacing w:after="120"/>
        <w:jc w:val="center"/>
      </w:pPr>
      <w:r>
        <w:rPr>
          <w:noProof/>
        </w:rPr>
        <w:drawing>
          <wp:inline distT="0" distB="0" distL="0" distR="0" wp14:anchorId="7D6BD8A2" wp14:editId="31083C46">
            <wp:extent cx="5943600" cy="1495425"/>
            <wp:effectExtent l="0" t="0" r="0" b="9525"/>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495425"/>
                    </a:xfrm>
                    <a:prstGeom prst="rect">
                      <a:avLst/>
                    </a:prstGeom>
                  </pic:spPr>
                </pic:pic>
              </a:graphicData>
            </a:graphic>
          </wp:inline>
        </w:drawing>
      </w:r>
    </w:p>
    <w:p w14:paraId="31223CA6" w14:textId="44BA0AE5" w:rsidR="0008796E" w:rsidRDefault="0008796E" w:rsidP="0008796E">
      <w:pPr>
        <w:pStyle w:val="Caption"/>
      </w:pPr>
      <w:bookmarkStart w:id="757" w:name="_Toc86994846"/>
      <w:bookmarkStart w:id="758" w:name="_Toc135913067"/>
      <w:r>
        <w:t xml:space="preserve">Figure </w:t>
      </w:r>
      <w:fldSimple w:instr=" SEQ Figure \* ARABIC ">
        <w:r w:rsidR="00651143">
          <w:rPr>
            <w:noProof/>
          </w:rPr>
          <w:t>52</w:t>
        </w:r>
      </w:fldSimple>
      <w:r>
        <w:t xml:space="preserve"> Verify Syslog data is received</w:t>
      </w:r>
      <w:bookmarkEnd w:id="757"/>
      <w:bookmarkEnd w:id="758"/>
    </w:p>
    <w:p w14:paraId="7E93782F" w14:textId="3AFB1386" w:rsidR="008C4656" w:rsidRDefault="008C4656" w:rsidP="008C4656"/>
    <w:p w14:paraId="44E8244B" w14:textId="77777777" w:rsidR="008C4656" w:rsidRDefault="008C4656" w:rsidP="008C4656">
      <w:pPr>
        <w:pStyle w:val="Heading3"/>
      </w:pPr>
      <w:bookmarkStart w:id="759" w:name="_Toc101526171"/>
      <w:bookmarkStart w:id="760" w:name="_Toc138075969"/>
      <w:r>
        <w:t>Site Specific Ingest</w:t>
      </w:r>
      <w:bookmarkEnd w:id="759"/>
      <w:bookmarkEnd w:id="760"/>
    </w:p>
    <w:p w14:paraId="18C53222" w14:textId="2608767F" w:rsidR="008C4656" w:rsidRDefault="008C4656" w:rsidP="008C4656">
      <w:r>
        <w:t>Most of the data ingested into Elastic comes from all sites but there are some datatypes that only exist at specific sites. This section is to ensure that ingest for these datatypes is set up correctly and the Logstash instance at the specific site is configured to receive the data.</w:t>
      </w:r>
    </w:p>
    <w:p w14:paraId="60566CE9" w14:textId="50C04A3C" w:rsidR="008E2974" w:rsidRDefault="00502CE3" w:rsidP="008E2974">
      <w:pPr>
        <w:pStyle w:val="Heading4"/>
      </w:pPr>
      <w:bookmarkStart w:id="761" w:name="_Toc51142852"/>
      <w:bookmarkStart w:id="762" w:name="_Toc86994769"/>
      <w:bookmarkStart w:id="763" w:name="_Toc138075970"/>
      <w:r>
        <w:t xml:space="preserve">Service </w:t>
      </w:r>
      <w:r w:rsidR="005312F9">
        <w:t xml:space="preserve">Account </w:t>
      </w:r>
      <w:r w:rsidR="007206DF">
        <w:t>U</w:t>
      </w:r>
      <w:r w:rsidR="005312F9">
        <w:t xml:space="preserve">sed for </w:t>
      </w:r>
      <w:r w:rsidR="008E2974">
        <w:t>Database Queries</w:t>
      </w:r>
      <w:bookmarkEnd w:id="761"/>
      <w:bookmarkEnd w:id="762"/>
      <w:bookmarkEnd w:id="763"/>
      <w:r w:rsidR="008E2974">
        <w:t xml:space="preserve"> </w:t>
      </w:r>
    </w:p>
    <w:p w14:paraId="6E9D002E" w14:textId="77777777" w:rsidR="008E2974" w:rsidRDefault="008E2974" w:rsidP="008E2974">
      <w:r>
        <w:t xml:space="preserve">Some of the data ingested into Elastic is queried from different SQL databases on DCGS. The Logstash instance at the site where the database is located is used to query any databases at that site. To execute queries against these databases, the Elastic service account </w:t>
      </w:r>
      <w:r w:rsidRPr="006711B6">
        <w:rPr>
          <w:b/>
          <w:bCs/>
        </w:rPr>
        <w:t>xx_elastic.svc</w:t>
      </w:r>
      <w:r>
        <w:t xml:space="preserve"> is used and must have read privileges for any database that is being queried. Before proceeding with enabling any database ingest, ensure the </w:t>
      </w:r>
      <w:r w:rsidRPr="000F51B6">
        <w:t>Elastic</w:t>
      </w:r>
      <w:r>
        <w:t xml:space="preserve"> service account that will be used to query data is given privileges to read each database. </w:t>
      </w:r>
      <w:r>
        <w:lastRenderedPageBreak/>
        <w:t xml:space="preserve">Follow the steps in </w:t>
      </w:r>
      <w:r w:rsidRPr="006711B6">
        <w:rPr>
          <w:i/>
          <w:iCs/>
        </w:rPr>
        <w:t>ES-018 - Microsoft SQL – Configuring SQL for Elastic Monitoring Instructions</w:t>
      </w:r>
      <w:r>
        <w:t xml:space="preserve"> to give permissions to the </w:t>
      </w:r>
      <w:r w:rsidRPr="000F51B6">
        <w:t>Elastic</w:t>
      </w:r>
      <w:r>
        <w:t xml:space="preserve"> service account.</w:t>
      </w:r>
    </w:p>
    <w:p w14:paraId="181CE73D" w14:textId="77777777" w:rsidR="008E2974" w:rsidRPr="00D67280" w:rsidRDefault="008E2974" w:rsidP="008E2974">
      <w:r w:rsidRPr="00D67280">
        <w:rPr>
          <w:b/>
          <w:bCs/>
        </w:rPr>
        <w:t>NOTE:</w:t>
      </w:r>
      <w:r>
        <w:t xml:space="preserve"> </w:t>
      </w:r>
      <w:r w:rsidRPr="00D67280">
        <w:t xml:space="preserve">Database Administration privileges </w:t>
      </w:r>
      <w:r>
        <w:t>are required.</w:t>
      </w:r>
      <w:r w:rsidRPr="00D67280">
        <w:t xml:space="preserve"> </w:t>
      </w:r>
    </w:p>
    <w:p w14:paraId="27DFD2D2" w14:textId="77777777" w:rsidR="008E2974" w:rsidRDefault="008E2974" w:rsidP="008E2974">
      <w:r>
        <w:t xml:space="preserve">The Logstash pipelines used to execute the database queries rely on the </w:t>
      </w:r>
      <w:r w:rsidRPr="000F51B6">
        <w:t>Elastic</w:t>
      </w:r>
      <w:r>
        <w:t xml:space="preserve"> service account password being in the Logstash KeyStore. The key holding the password must be added to the Logstash KeyStore of any Logstash instance that will make database queries.</w:t>
      </w:r>
    </w:p>
    <w:p w14:paraId="50A79CF4" w14:textId="77777777" w:rsidR="008E2974" w:rsidRDefault="008E2974" w:rsidP="008E2974">
      <w:r>
        <w:t xml:space="preserve">The key name is </w:t>
      </w:r>
      <w:r w:rsidRPr="006711B6">
        <w:rPr>
          <w:b/>
          <w:bCs/>
        </w:rPr>
        <w:t>es_svc_acct_password</w:t>
      </w:r>
      <w:r>
        <w:t>.</w:t>
      </w:r>
    </w:p>
    <w:p w14:paraId="493D0E3D" w14:textId="77777777" w:rsidR="008E2974" w:rsidRDefault="008E2974" w:rsidP="008E2974">
      <w:r>
        <w:t>Execute the following commands on the Logstash VM that will be using database pipelines to see if the key exists in the KeyStore:</w:t>
      </w:r>
    </w:p>
    <w:p w14:paraId="46580C95" w14:textId="77777777" w:rsidR="008E2974" w:rsidRDefault="008E2974" w:rsidP="008E2974">
      <w:pPr>
        <w:spacing w:after="0"/>
        <w:rPr>
          <w:rFonts w:ascii="Courier New" w:hAnsi="Courier New" w:cs="Courier New"/>
          <w:sz w:val="20"/>
          <w:szCs w:val="20"/>
        </w:rPr>
      </w:pPr>
      <w:r w:rsidRPr="006711B6">
        <w:rPr>
          <w:rFonts w:ascii="Courier New" w:hAnsi="Courier New" w:cs="Courier New"/>
          <w:sz w:val="20"/>
          <w:szCs w:val="20"/>
        </w:rPr>
        <w:t xml:space="preserve"># </w:t>
      </w:r>
      <w:r>
        <w:rPr>
          <w:rFonts w:ascii="Courier New" w:hAnsi="Courier New" w:cs="Courier New"/>
          <w:sz w:val="20"/>
          <w:szCs w:val="20"/>
        </w:rPr>
        <w:t>set -o allexport</w:t>
      </w:r>
    </w:p>
    <w:p w14:paraId="3AE7827A" w14:textId="77777777" w:rsidR="008E2974" w:rsidRDefault="008E2974" w:rsidP="008E2974">
      <w:pPr>
        <w:spacing w:after="0"/>
        <w:rPr>
          <w:rFonts w:ascii="Courier New" w:hAnsi="Courier New" w:cs="Courier New"/>
          <w:sz w:val="20"/>
          <w:szCs w:val="20"/>
        </w:rPr>
      </w:pPr>
      <w:r>
        <w:rPr>
          <w:rFonts w:ascii="Courier New" w:hAnsi="Courier New" w:cs="Courier New"/>
          <w:sz w:val="20"/>
          <w:szCs w:val="20"/>
        </w:rPr>
        <w:t># source /etc/sysconfig/logstash</w:t>
      </w:r>
    </w:p>
    <w:p w14:paraId="5E854DB2" w14:textId="77777777" w:rsidR="008E2974" w:rsidRDefault="008E2974" w:rsidP="008E2974">
      <w:pPr>
        <w:spacing w:after="0"/>
        <w:rPr>
          <w:rFonts w:ascii="Courier New" w:hAnsi="Courier New" w:cs="Courier New"/>
          <w:sz w:val="20"/>
          <w:szCs w:val="20"/>
        </w:rPr>
      </w:pPr>
      <w:r>
        <w:rPr>
          <w:rFonts w:ascii="Courier New" w:hAnsi="Courier New" w:cs="Courier New"/>
          <w:sz w:val="20"/>
          <w:szCs w:val="20"/>
        </w:rPr>
        <w:t xml:space="preserve"># </w:t>
      </w:r>
      <w:r w:rsidRPr="006711B6">
        <w:rPr>
          <w:rFonts w:ascii="Courier New" w:hAnsi="Courier New" w:cs="Courier New"/>
          <w:sz w:val="20"/>
          <w:szCs w:val="20"/>
        </w:rPr>
        <w:t xml:space="preserve">/usr/share/logstash/bin/logstash-keystore list </w:t>
      </w:r>
      <w:r>
        <w:rPr>
          <w:rFonts w:ascii="Courier New" w:hAnsi="Courier New" w:cs="Courier New"/>
          <w:sz w:val="20"/>
          <w:szCs w:val="20"/>
        </w:rPr>
        <w:t>-</w:t>
      </w:r>
      <w:r w:rsidRPr="006711B6">
        <w:rPr>
          <w:rFonts w:ascii="Courier New" w:hAnsi="Courier New" w:cs="Courier New"/>
          <w:sz w:val="20"/>
          <w:szCs w:val="20"/>
        </w:rPr>
        <w:t xml:space="preserve">–path.settings /etc/logstash </w:t>
      </w:r>
    </w:p>
    <w:p w14:paraId="3B029B87" w14:textId="77777777" w:rsidR="008E2974" w:rsidRPr="006711B6" w:rsidRDefault="008E2974" w:rsidP="008E2974">
      <w:pPr>
        <w:spacing w:after="0"/>
        <w:rPr>
          <w:rFonts w:ascii="Courier New" w:hAnsi="Courier New" w:cs="Courier New"/>
          <w:sz w:val="20"/>
          <w:szCs w:val="20"/>
        </w:rPr>
      </w:pPr>
    </w:p>
    <w:p w14:paraId="6E15592A" w14:textId="77777777" w:rsidR="008E2974" w:rsidRDefault="008E2974" w:rsidP="008E2974">
      <w:pPr>
        <w:keepNext/>
        <w:spacing w:after="120"/>
        <w:jc w:val="center"/>
      </w:pPr>
      <w:r>
        <w:rPr>
          <w:noProof/>
        </w:rPr>
        <w:drawing>
          <wp:inline distT="0" distB="0" distL="0" distR="0" wp14:anchorId="5931C048" wp14:editId="64AA74B4">
            <wp:extent cx="5943600" cy="112585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125855"/>
                    </a:xfrm>
                    <a:prstGeom prst="rect">
                      <a:avLst/>
                    </a:prstGeom>
                  </pic:spPr>
                </pic:pic>
              </a:graphicData>
            </a:graphic>
          </wp:inline>
        </w:drawing>
      </w:r>
    </w:p>
    <w:p w14:paraId="440A9944" w14:textId="634D8F12" w:rsidR="008E2974" w:rsidRDefault="008E2974" w:rsidP="008E2974">
      <w:pPr>
        <w:pStyle w:val="Caption"/>
      </w:pPr>
      <w:bookmarkStart w:id="764" w:name="_Toc86994853"/>
      <w:bookmarkStart w:id="765" w:name="_Toc135913068"/>
      <w:r>
        <w:t xml:space="preserve">Figure </w:t>
      </w:r>
      <w:fldSimple w:instr=" SEQ Figure \* ARABIC ">
        <w:r w:rsidR="00651143">
          <w:rPr>
            <w:noProof/>
          </w:rPr>
          <w:t>53</w:t>
        </w:r>
      </w:fldSimple>
      <w:r>
        <w:t xml:space="preserve"> </w:t>
      </w:r>
      <w:bookmarkEnd w:id="764"/>
      <w:r>
        <w:t>– logstash-keystore example output</w:t>
      </w:r>
      <w:bookmarkEnd w:id="765"/>
    </w:p>
    <w:p w14:paraId="65A6AD07" w14:textId="77777777" w:rsidR="008E2974" w:rsidRDefault="008E2974" w:rsidP="008E2974">
      <w:r>
        <w:t>If the key is not listed, execute the following to add it:</w:t>
      </w:r>
    </w:p>
    <w:p w14:paraId="4648D1E4" w14:textId="77777777" w:rsidR="008E2974" w:rsidRPr="006711B6" w:rsidRDefault="008E2974" w:rsidP="008E2974">
      <w:pPr>
        <w:rPr>
          <w:rFonts w:ascii="Courier New" w:hAnsi="Courier New" w:cs="Courier New"/>
          <w:sz w:val="20"/>
          <w:szCs w:val="20"/>
        </w:rPr>
      </w:pPr>
      <w:r w:rsidRPr="006711B6">
        <w:rPr>
          <w:rFonts w:ascii="Courier New" w:hAnsi="Courier New" w:cs="Courier New"/>
          <w:sz w:val="20"/>
          <w:szCs w:val="20"/>
        </w:rPr>
        <w:t># /usr/share/logstash/bin/logstash-keystore add es_svc_acct_password –</w:t>
      </w:r>
      <w:r>
        <w:rPr>
          <w:rFonts w:ascii="Courier New" w:hAnsi="Courier New" w:cs="Courier New"/>
          <w:sz w:val="20"/>
          <w:szCs w:val="20"/>
        </w:rPr>
        <w:t>-</w:t>
      </w:r>
      <w:r w:rsidRPr="006711B6">
        <w:rPr>
          <w:rFonts w:ascii="Courier New" w:hAnsi="Courier New" w:cs="Courier New"/>
          <w:sz w:val="20"/>
          <w:szCs w:val="20"/>
        </w:rPr>
        <w:t>path.settings /etc/logstash</w:t>
      </w:r>
    </w:p>
    <w:p w14:paraId="72A8E454" w14:textId="77777777" w:rsidR="008E2974" w:rsidRDefault="008E2974" w:rsidP="008E2974">
      <w:r w:rsidRPr="008F7C00">
        <w:t>Enter the service account password when prompted</w:t>
      </w:r>
      <w:r>
        <w:t xml:space="preserve"> and press Enter. You should then see:</w:t>
      </w:r>
    </w:p>
    <w:p w14:paraId="0F84EA9A" w14:textId="5A95A348" w:rsidR="008E2974" w:rsidRPr="0058470E" w:rsidRDefault="008E2974" w:rsidP="003667C7">
      <w:pPr>
        <w:ind w:left="720"/>
        <w:rPr>
          <w:bCs/>
          <w:iCs/>
        </w:rPr>
      </w:pPr>
      <w:r w:rsidRPr="006711B6">
        <w:rPr>
          <w:b/>
          <w:bCs/>
          <w:iCs/>
        </w:rPr>
        <w:t>Added ‘es_svc_acct_password’ to the Logstash KeyStore</w:t>
      </w:r>
      <w:r>
        <w:rPr>
          <w:b/>
          <w:bCs/>
          <w:iCs/>
        </w:rPr>
        <w:t>.</w:t>
      </w:r>
      <w:bookmarkStart w:id="766" w:name="_Toc86994770"/>
    </w:p>
    <w:p w14:paraId="7928C7D8" w14:textId="3B1C3800" w:rsidR="008E2974" w:rsidRDefault="008E2974" w:rsidP="003667C7">
      <w:pPr>
        <w:pStyle w:val="Heading4"/>
      </w:pPr>
      <w:bookmarkStart w:id="767" w:name="_Toc138075971"/>
      <w:r>
        <w:t>SCCM Database</w:t>
      </w:r>
      <w:bookmarkEnd w:id="766"/>
      <w:bookmarkEnd w:id="767"/>
    </w:p>
    <w:p w14:paraId="51A09884" w14:textId="77777777" w:rsidR="008E2974" w:rsidRDefault="008E2974" w:rsidP="008E2974">
      <w:pPr>
        <w:rPr>
          <w:b/>
        </w:rPr>
      </w:pPr>
      <w:r>
        <w:rPr>
          <w:b/>
        </w:rPr>
        <w:t>History</w:t>
      </w:r>
      <w:r>
        <w:t xml:space="preserve"> – Added in 7.9.1 Release</w:t>
      </w:r>
      <w:r w:rsidRPr="007132C0">
        <w:rPr>
          <w:bCs/>
        </w:rPr>
        <w:t>.</w:t>
      </w:r>
    </w:p>
    <w:p w14:paraId="1907D779" w14:textId="77777777" w:rsidR="008E2974" w:rsidRDefault="008E2974" w:rsidP="008E2974">
      <w:r w:rsidRPr="00F636EC">
        <w:rPr>
          <w:b/>
        </w:rPr>
        <w:t>Dependencies</w:t>
      </w:r>
      <w:r>
        <w:t xml:space="preserve"> – Permission given to the elastic service account to read from the SCCM database.</w:t>
      </w:r>
    </w:p>
    <w:p w14:paraId="5CE1F66D" w14:textId="77777777" w:rsidR="008E2974" w:rsidRPr="00DB13AD" w:rsidRDefault="008E2974" w:rsidP="008E2974">
      <w:r>
        <w:t>Use this section to verify that ingest for SCCM data is configured properly.</w:t>
      </w:r>
    </w:p>
    <w:p w14:paraId="2C87A8A0" w14:textId="77777777" w:rsidR="008E2974" w:rsidRDefault="008E2974" w:rsidP="008E2974">
      <w:pPr>
        <w:keepNext/>
        <w:keepLines/>
      </w:pPr>
      <w:r>
        <w:lastRenderedPageBreak/>
        <w:t xml:space="preserve">The Logstash pipeline used to read SCCM data is </w:t>
      </w:r>
      <w:r w:rsidRPr="006711B6">
        <w:rPr>
          <w:b/>
          <w:bCs/>
        </w:rPr>
        <w:t>esp_sccm_database</w:t>
      </w:r>
      <w:r>
        <w:t xml:space="preserve">. </w:t>
      </w:r>
    </w:p>
    <w:p w14:paraId="6B5CBF0A" w14:textId="77777777" w:rsidR="008E2974" w:rsidRDefault="008E2974" w:rsidP="008E2974">
      <w:pPr>
        <w:keepNext/>
        <w:keepLines/>
      </w:pPr>
      <w:r>
        <w:t xml:space="preserve">Before turning on ingest for this data type, examine the pipeline in Kibana to ensure that the </w:t>
      </w:r>
      <w:r w:rsidRPr="006711B6">
        <w:rPr>
          <w:b/>
          <w:bCs/>
        </w:rPr>
        <w:t>jdbc_co</w:t>
      </w:r>
      <w:r>
        <w:rPr>
          <w:b/>
          <w:bCs/>
        </w:rPr>
        <w:t>n</w:t>
      </w:r>
      <w:r w:rsidRPr="006711B6">
        <w:rPr>
          <w:b/>
          <w:bCs/>
        </w:rPr>
        <w:t>nection_string</w:t>
      </w:r>
      <w:r>
        <w:t xml:space="preserve"> to access the SCCM database is correct for your environment.  The SCCMDB DNS name is used to access the correct host and environment variables are used for other site-specific values.  Below shows the how environment variables are used to make the pipeline generic. Environment variables that are used in Logstash pipelines are defined in the /etc/syslog/logstash file on each Logstash instance.</w:t>
      </w:r>
    </w:p>
    <w:p w14:paraId="6019D652" w14:textId="77777777" w:rsidR="008E2974" w:rsidRDefault="008E2974" w:rsidP="008E2974">
      <w:pPr>
        <w:keepNext/>
        <w:jc w:val="center"/>
      </w:pPr>
      <w:r>
        <w:rPr>
          <w:noProof/>
        </w:rPr>
        <w:drawing>
          <wp:inline distT="0" distB="0" distL="0" distR="0" wp14:anchorId="7A4C0277" wp14:editId="510790B5">
            <wp:extent cx="5943600" cy="1664335"/>
            <wp:effectExtent l="0" t="0" r="0"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1664335"/>
                    </a:xfrm>
                    <a:prstGeom prst="rect">
                      <a:avLst/>
                    </a:prstGeom>
                  </pic:spPr>
                </pic:pic>
              </a:graphicData>
            </a:graphic>
          </wp:inline>
        </w:drawing>
      </w:r>
    </w:p>
    <w:p w14:paraId="5A3FF303" w14:textId="352F7D40" w:rsidR="008E2974" w:rsidRDefault="008E2974" w:rsidP="008E2974">
      <w:pPr>
        <w:pStyle w:val="Caption"/>
      </w:pPr>
      <w:bookmarkStart w:id="768" w:name="_Toc86994854"/>
      <w:bookmarkStart w:id="769" w:name="_Toc135913069"/>
      <w:r>
        <w:t xml:space="preserve">Figure </w:t>
      </w:r>
      <w:fldSimple w:instr=" SEQ Figure \* ARABIC ">
        <w:r w:rsidR="00651143">
          <w:rPr>
            <w:noProof/>
          </w:rPr>
          <w:t>54</w:t>
        </w:r>
      </w:fldSimple>
      <w:r>
        <w:t xml:space="preserve"> SCCM Pipeline Example</w:t>
      </w:r>
      <w:bookmarkEnd w:id="768"/>
      <w:bookmarkEnd w:id="769"/>
    </w:p>
    <w:p w14:paraId="625A9128" w14:textId="77777777" w:rsidR="008E2974" w:rsidRDefault="008E2974" w:rsidP="008E2974">
      <w:r>
        <w:t>In this version, minimal data is queried from the SCCM database. This data source will be matured in future releases.</w:t>
      </w:r>
    </w:p>
    <w:p w14:paraId="477F87EB" w14:textId="5C24EF4D" w:rsidR="008E2974" w:rsidRPr="00177F6F" w:rsidRDefault="008E2974" w:rsidP="008E2974">
      <w:pPr>
        <w:spacing w:after="120"/>
        <w:rPr>
          <w:rFonts w:ascii="Courier New" w:hAnsi="Courier New" w:cs="Courier New"/>
          <w:sz w:val="20"/>
          <w:szCs w:val="20"/>
        </w:rPr>
      </w:pPr>
      <w:r>
        <w:t xml:space="preserve">To set up querying of SCCM data add the </w:t>
      </w:r>
      <w:r w:rsidRPr="004014E3">
        <w:rPr>
          <w:b/>
          <w:bCs/>
        </w:rPr>
        <w:t>esp_sccm_database</w:t>
      </w:r>
      <w:r>
        <w:t xml:space="preserve"> pipeline to the node specific yml file for the Logstash instance that will query the data.  This must be updated in the dsil_elastic_servers puppet module.  Refer to section </w:t>
      </w:r>
      <w:r>
        <w:fldChar w:fldCharType="begin"/>
      </w:r>
      <w:r>
        <w:instrText xml:space="preserve"> REF _Ref135738797 \r \h </w:instrText>
      </w:r>
      <w:r>
        <w:fldChar w:fldCharType="separate"/>
      </w:r>
      <w:r w:rsidR="00651143">
        <w:t>5.4.1.8.2</w:t>
      </w:r>
      <w:r>
        <w:fldChar w:fldCharType="end"/>
      </w:r>
      <w:r>
        <w:t xml:space="preserve"> for information on controlling the pipelines that run on each Logstash instance.</w:t>
      </w:r>
    </w:p>
    <w:p w14:paraId="028E1ACA" w14:textId="77777777" w:rsidR="008E2974" w:rsidRPr="00C971CC" w:rsidRDefault="008E2974" w:rsidP="008E2974">
      <w:r w:rsidRPr="00C971CC">
        <w:rPr>
          <w:b/>
          <w:bCs/>
        </w:rPr>
        <w:t xml:space="preserve">NOTE: </w:t>
      </w:r>
      <w:r w:rsidRPr="00C971CC">
        <w:t>There is only one instance of the SCCM database on the system</w:t>
      </w:r>
      <w:r>
        <w:t>;</w:t>
      </w:r>
      <w:r w:rsidRPr="00C971CC">
        <w:t xml:space="preserve"> this pipeline should only be added to one instance of Logstash.</w:t>
      </w:r>
      <w:r>
        <w:t xml:space="preserve"> </w:t>
      </w:r>
      <w:r w:rsidRPr="00C971CC">
        <w:t>On production i</w:t>
      </w:r>
      <w:r>
        <w:t>t</w:t>
      </w:r>
      <w:r w:rsidRPr="00C971CC">
        <w:t xml:space="preserve"> should be added to the ECH instance of Logstash.</w:t>
      </w:r>
      <w:r>
        <w:t xml:space="preserve"> </w:t>
      </w:r>
      <w:r w:rsidRPr="00C971CC">
        <w:t>On CTE/MTE</w:t>
      </w:r>
      <w:r>
        <w:t>,</w:t>
      </w:r>
      <w:r w:rsidRPr="00C971CC">
        <w:t xml:space="preserve"> </w:t>
      </w:r>
      <w:r>
        <w:t>choose</w:t>
      </w:r>
      <w:r w:rsidRPr="00C971CC">
        <w:t xml:space="preserve"> the instance of Logstash that runs at the site where the Elastic Cluster is installed.</w:t>
      </w:r>
    </w:p>
    <w:p w14:paraId="20A677C0" w14:textId="77777777" w:rsidR="008E2974" w:rsidRDefault="008E2974" w:rsidP="008E2974">
      <w:pPr>
        <w:keepNext/>
      </w:pPr>
      <w:r>
        <w:t xml:space="preserve">Once configuration is complete, verify SCCM data is received by going to Kibana </w:t>
      </w:r>
      <w:r w:rsidRPr="00422C75">
        <w:rPr>
          <w:b/>
          <w:bCs/>
        </w:rPr>
        <w:t>Discover</w:t>
      </w:r>
      <w:r>
        <w:t xml:space="preserve"> and selecting </w:t>
      </w:r>
      <w:r>
        <w:rPr>
          <w:b/>
          <w:bCs/>
        </w:rPr>
        <w:t>dcgs-db_sccm</w:t>
      </w:r>
      <w:r w:rsidRPr="00422C75">
        <w:rPr>
          <w:b/>
          <w:bCs/>
        </w:rPr>
        <w:t>*</w:t>
      </w:r>
      <w:r>
        <w:t xml:space="preserve"> data view. Verify that hits are being received and the number of hits displayed is increasing. Also confirm that the timestamp (underneath the hit count) is updating to reflect these changes.</w:t>
      </w:r>
    </w:p>
    <w:p w14:paraId="72D61BCD" w14:textId="77777777" w:rsidR="008E2974" w:rsidRDefault="008E2974" w:rsidP="008E2974">
      <w:pPr>
        <w:keepNext/>
        <w:jc w:val="center"/>
      </w:pPr>
      <w:r>
        <w:rPr>
          <w:noProof/>
        </w:rPr>
        <w:drawing>
          <wp:inline distT="0" distB="0" distL="0" distR="0" wp14:anchorId="2A4744CD" wp14:editId="0B27262C">
            <wp:extent cx="5943600" cy="135572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355725"/>
                    </a:xfrm>
                    <a:prstGeom prst="rect">
                      <a:avLst/>
                    </a:prstGeom>
                  </pic:spPr>
                </pic:pic>
              </a:graphicData>
            </a:graphic>
          </wp:inline>
        </w:drawing>
      </w:r>
    </w:p>
    <w:p w14:paraId="1AF58D13" w14:textId="1462F7D8" w:rsidR="008E2974" w:rsidRDefault="008E2974" w:rsidP="008E2974">
      <w:pPr>
        <w:pStyle w:val="Caption"/>
      </w:pPr>
      <w:bookmarkStart w:id="770" w:name="_Toc86994855"/>
      <w:bookmarkStart w:id="771" w:name="_Toc135913070"/>
      <w:r>
        <w:t xml:space="preserve">Figure </w:t>
      </w:r>
      <w:fldSimple w:instr=" SEQ Figure \* ARABIC ">
        <w:r w:rsidR="00651143">
          <w:rPr>
            <w:noProof/>
          </w:rPr>
          <w:t>55</w:t>
        </w:r>
      </w:fldSimple>
      <w:r>
        <w:t xml:space="preserve"> V</w:t>
      </w:r>
      <w:r w:rsidRPr="00435B81">
        <w:t>erify SCCM data is received</w:t>
      </w:r>
      <w:bookmarkEnd w:id="770"/>
      <w:bookmarkEnd w:id="771"/>
    </w:p>
    <w:p w14:paraId="3C229A30" w14:textId="77777777" w:rsidR="008E2974" w:rsidRPr="00532925" w:rsidRDefault="008E2974" w:rsidP="008E2974">
      <w:r w:rsidRPr="00B70516">
        <w:rPr>
          <w:b/>
        </w:rPr>
        <w:lastRenderedPageBreak/>
        <w:t>NOTE</w:t>
      </w:r>
      <w:r>
        <w:t xml:space="preserve">: SCCM data can be scarce so if it’s just being configured you may have to wait for a while to see any. </w:t>
      </w:r>
    </w:p>
    <w:p w14:paraId="043362FA" w14:textId="77777777" w:rsidR="008E2974" w:rsidRPr="008E2974" w:rsidRDefault="008E2974" w:rsidP="003667C7"/>
    <w:p w14:paraId="21EB7619" w14:textId="77777777" w:rsidR="008E2974" w:rsidRDefault="008E2974" w:rsidP="008C4656"/>
    <w:p w14:paraId="6AB780DE" w14:textId="77777777" w:rsidR="008C4656" w:rsidRDefault="008C4656" w:rsidP="008C4656">
      <w:pPr>
        <w:pStyle w:val="Heading4"/>
      </w:pPr>
      <w:bookmarkStart w:id="772" w:name="_Toc138075972"/>
      <w:r>
        <w:t>Ingest data from Puppet Postgres Database</w:t>
      </w:r>
      <w:bookmarkEnd w:id="772"/>
      <w:r>
        <w:t xml:space="preserve"> </w:t>
      </w:r>
    </w:p>
    <w:p w14:paraId="1CD7B618" w14:textId="77777777" w:rsidR="008C4656" w:rsidRDefault="008C4656" w:rsidP="008C4656">
      <w:pPr>
        <w:rPr>
          <w:b/>
        </w:rPr>
      </w:pPr>
      <w:r>
        <w:rPr>
          <w:b/>
        </w:rPr>
        <w:t xml:space="preserve">History – </w:t>
      </w:r>
      <w:r w:rsidRPr="007132C0">
        <w:rPr>
          <w:bCs/>
        </w:rPr>
        <w:t>Added in 7.16.3 Release</w:t>
      </w:r>
      <w:r>
        <w:rPr>
          <w:bCs/>
        </w:rPr>
        <w:t>.</w:t>
      </w:r>
    </w:p>
    <w:p w14:paraId="1A716A59" w14:textId="77777777" w:rsidR="008C4656" w:rsidRPr="00B70516" w:rsidRDefault="008C4656" w:rsidP="008C4656">
      <w:r w:rsidRPr="00F636EC">
        <w:rPr>
          <w:b/>
        </w:rPr>
        <w:t>Dependencies</w:t>
      </w:r>
      <w:r>
        <w:rPr>
          <w:b/>
        </w:rPr>
        <w:t xml:space="preserve"> – </w:t>
      </w:r>
      <w:r>
        <w:t>Elastic user account exists in Puppet PostgreSQL database.</w:t>
      </w:r>
    </w:p>
    <w:p w14:paraId="0C099195" w14:textId="77777777" w:rsidR="008C4656" w:rsidRPr="00DB13AD" w:rsidRDefault="008C4656" w:rsidP="008C4656">
      <w:r>
        <w:t>Use this section to verify that ingest for Puppet data is configured properly.</w:t>
      </w:r>
    </w:p>
    <w:p w14:paraId="6622ABE9" w14:textId="77777777" w:rsidR="008C4656" w:rsidRDefault="008C4656" w:rsidP="008C4656">
      <w:r>
        <w:t>Audit information for Puppet will be ingested into Elasticsearch using the esp_puppet_database pipeline.  The pipeline makes PostgreSQL queries on the Puppet database to ingest data into Elastic. This pipeline will run on the Logstash instance at the site that contains the Puppet Master-of-Masters. On the production system this is most likely ECH, but you can verify with a Puppet SME.</w:t>
      </w:r>
    </w:p>
    <w:p w14:paraId="5B29FEFB" w14:textId="77777777" w:rsidR="008C4656" w:rsidRDefault="008C4656" w:rsidP="008C4656">
      <w:pPr>
        <w:pStyle w:val="Heading5"/>
      </w:pPr>
      <w:bookmarkStart w:id="773" w:name="_Toc138075973"/>
      <w:r>
        <w:t>Create Elastic Postgres User</w:t>
      </w:r>
      <w:bookmarkEnd w:id="773"/>
    </w:p>
    <w:p w14:paraId="7527CE41" w14:textId="77777777" w:rsidR="008C4656" w:rsidRDefault="008C4656" w:rsidP="008C4656">
      <w:pPr>
        <w:rPr>
          <w:bCs/>
        </w:rPr>
      </w:pPr>
      <w:r w:rsidRPr="000828D6">
        <w:rPr>
          <w:b/>
        </w:rPr>
        <w:t>NOTE:</w:t>
      </w:r>
      <w:r w:rsidRPr="000828D6">
        <w:rPr>
          <w:bCs/>
        </w:rPr>
        <w:t xml:space="preserve"> A</w:t>
      </w:r>
      <w:r>
        <w:rPr>
          <w:bCs/>
        </w:rPr>
        <w:t xml:space="preserve"> Puppet </w:t>
      </w:r>
      <w:r w:rsidRPr="000828D6">
        <w:rPr>
          <w:bCs/>
        </w:rPr>
        <w:t xml:space="preserve">administrator </w:t>
      </w:r>
      <w:r>
        <w:rPr>
          <w:bCs/>
        </w:rPr>
        <w:t>is required</w:t>
      </w:r>
      <w:r w:rsidRPr="000828D6">
        <w:rPr>
          <w:bCs/>
        </w:rPr>
        <w:t xml:space="preserve"> to execute this section</w:t>
      </w:r>
      <w:r>
        <w:rPr>
          <w:bCs/>
        </w:rPr>
        <w:t>.</w:t>
      </w:r>
    </w:p>
    <w:p w14:paraId="1320831C" w14:textId="77777777" w:rsidR="008C4656" w:rsidRDefault="008C4656" w:rsidP="008C4656">
      <w:pPr>
        <w:rPr>
          <w:bCs/>
        </w:rPr>
      </w:pPr>
      <w:r w:rsidRPr="00074ECF">
        <w:rPr>
          <w:b/>
        </w:rPr>
        <w:t>NOTE:</w:t>
      </w:r>
      <w:r>
        <w:rPr>
          <w:bCs/>
        </w:rPr>
        <w:t xml:space="preserve"> This section should only be executed if the </w:t>
      </w:r>
      <w:r>
        <w:rPr>
          <w:b/>
        </w:rPr>
        <w:t>e</w:t>
      </w:r>
      <w:r w:rsidRPr="00074ECF">
        <w:rPr>
          <w:b/>
        </w:rPr>
        <w:t>lastic</w:t>
      </w:r>
      <w:r>
        <w:rPr>
          <w:bCs/>
        </w:rPr>
        <w:t xml:space="preserve"> Postgres user has not already been created. If you are not sure, you can view the list of users by doing the following:</w:t>
      </w:r>
    </w:p>
    <w:p w14:paraId="61528770" w14:textId="77777777" w:rsidR="008C4656" w:rsidRPr="00500DE6" w:rsidRDefault="008C4656" w:rsidP="008C4656">
      <w:pPr>
        <w:pStyle w:val="ListParagraph"/>
        <w:numPr>
          <w:ilvl w:val="0"/>
          <w:numId w:val="194"/>
        </w:numPr>
      </w:pPr>
      <w:r w:rsidRPr="00500DE6">
        <w:t>Log into the Puppet Master-of-Masters and assume root privileges.</w:t>
      </w:r>
    </w:p>
    <w:p w14:paraId="3622AB5B" w14:textId="77777777" w:rsidR="008C4656" w:rsidRPr="00500DE6" w:rsidRDefault="008C4656" w:rsidP="008C4656">
      <w:pPr>
        <w:pStyle w:val="ListParagraph"/>
        <w:numPr>
          <w:ilvl w:val="0"/>
          <w:numId w:val="194"/>
        </w:numPr>
      </w:pPr>
      <w:r w:rsidRPr="00500DE6">
        <w:t>Enter the following command to access the database:</w:t>
      </w:r>
    </w:p>
    <w:p w14:paraId="6B148977" w14:textId="77777777" w:rsidR="008C4656" w:rsidRPr="00500DE6" w:rsidRDefault="008C4656" w:rsidP="008C4656">
      <w:pPr>
        <w:pStyle w:val="ListParagraph"/>
        <w:rPr>
          <w:rFonts w:ascii="Courier New" w:hAnsi="Courier New" w:cs="Courier New"/>
          <w:bCs/>
          <w:sz w:val="20"/>
          <w:szCs w:val="20"/>
          <w:lang w:val="es-ES"/>
        </w:rPr>
      </w:pPr>
      <w:r w:rsidRPr="00500DE6">
        <w:rPr>
          <w:rFonts w:ascii="Courier New" w:hAnsi="Courier New" w:cs="Courier New"/>
          <w:bCs/>
          <w:sz w:val="20"/>
          <w:szCs w:val="20"/>
          <w:lang w:val="es-ES"/>
        </w:rPr>
        <w:t># sudo su - pe-postgres -s /bin/bash</w:t>
      </w:r>
    </w:p>
    <w:p w14:paraId="0DEA780B" w14:textId="77777777" w:rsidR="008C4656" w:rsidRPr="00500DE6" w:rsidRDefault="008C4656" w:rsidP="008C4656">
      <w:pPr>
        <w:pStyle w:val="ListParagraph"/>
        <w:numPr>
          <w:ilvl w:val="0"/>
          <w:numId w:val="194"/>
        </w:numPr>
      </w:pPr>
      <w:r w:rsidRPr="00500DE6">
        <w:t>Connect to the pe-activity database by running the following command:</w:t>
      </w:r>
    </w:p>
    <w:p w14:paraId="770C015B" w14:textId="77777777" w:rsidR="008C4656" w:rsidRPr="00500DE6" w:rsidRDefault="008C4656" w:rsidP="008C4656">
      <w:pPr>
        <w:pStyle w:val="ListParagraph"/>
        <w:rPr>
          <w:rFonts w:ascii="Courier New" w:hAnsi="Courier New" w:cs="Courier New"/>
          <w:sz w:val="20"/>
          <w:szCs w:val="20"/>
        </w:rPr>
      </w:pPr>
      <w:r w:rsidRPr="00500DE6">
        <w:rPr>
          <w:rFonts w:ascii="Courier New" w:hAnsi="Courier New" w:cs="Courier New"/>
          <w:sz w:val="20"/>
          <w:szCs w:val="20"/>
        </w:rPr>
        <w:t>-bash-4.2$ /opt/puppetlabs/server/bin/psql -d pe-activity</w:t>
      </w:r>
    </w:p>
    <w:p w14:paraId="229CE537" w14:textId="77777777" w:rsidR="008C4656" w:rsidRPr="00500DE6" w:rsidRDefault="008C4656" w:rsidP="008C4656">
      <w:pPr>
        <w:pStyle w:val="ListParagraph"/>
        <w:numPr>
          <w:ilvl w:val="0"/>
          <w:numId w:val="194"/>
        </w:numPr>
        <w:rPr>
          <w:bCs/>
        </w:rPr>
      </w:pPr>
      <w:r w:rsidRPr="00500DE6">
        <w:rPr>
          <w:bCs/>
        </w:rPr>
        <w:t>List existing users</w:t>
      </w:r>
      <w:r>
        <w:rPr>
          <w:bCs/>
        </w:rPr>
        <w:t>:</w:t>
      </w:r>
    </w:p>
    <w:p w14:paraId="78122AD8" w14:textId="77777777" w:rsidR="008C4656" w:rsidRPr="00500DE6" w:rsidRDefault="008C4656" w:rsidP="008C4656">
      <w:pPr>
        <w:pStyle w:val="ListParagraph"/>
        <w:rPr>
          <w:rFonts w:ascii="Courier New" w:hAnsi="Courier New" w:cs="Courier New"/>
          <w:sz w:val="20"/>
          <w:szCs w:val="20"/>
        </w:rPr>
      </w:pPr>
      <w:r w:rsidRPr="00500DE6">
        <w:rPr>
          <w:rFonts w:ascii="Courier New" w:hAnsi="Courier New" w:cs="Courier New"/>
          <w:sz w:val="20"/>
          <w:szCs w:val="20"/>
        </w:rPr>
        <w:t>pe-activity=# \du</w:t>
      </w:r>
    </w:p>
    <w:p w14:paraId="6C02A5B0" w14:textId="77777777" w:rsidR="008C4656" w:rsidRDefault="008C4656" w:rsidP="008C4656">
      <w:pPr>
        <w:pStyle w:val="ListParagraph"/>
        <w:numPr>
          <w:ilvl w:val="0"/>
          <w:numId w:val="194"/>
        </w:numPr>
        <w:spacing w:after="0"/>
        <w:rPr>
          <w:bCs/>
        </w:rPr>
      </w:pPr>
      <w:r>
        <w:rPr>
          <w:bCs/>
        </w:rPr>
        <w:t>Quit PSQL:</w:t>
      </w:r>
    </w:p>
    <w:p w14:paraId="3C9B4FA4" w14:textId="77777777" w:rsidR="008C4656" w:rsidRPr="00636F67" w:rsidRDefault="008C4656" w:rsidP="008C4656">
      <w:pPr>
        <w:spacing w:after="0"/>
        <w:ind w:firstLine="720"/>
        <w:rPr>
          <w:bCs/>
        </w:rPr>
      </w:pPr>
      <w:r>
        <w:rPr>
          <w:bCs/>
        </w:rPr>
        <w:t>pe-activity=# \q</w:t>
      </w:r>
    </w:p>
    <w:p w14:paraId="2D4B266A" w14:textId="76E08AB8" w:rsidR="008C4656" w:rsidRPr="00500DE6" w:rsidRDefault="008C4656" w:rsidP="008C4656">
      <w:pPr>
        <w:pStyle w:val="ListParagraph"/>
        <w:numPr>
          <w:ilvl w:val="0"/>
          <w:numId w:val="194"/>
        </w:numPr>
        <w:rPr>
          <w:bCs/>
        </w:rPr>
      </w:pPr>
      <w:r w:rsidRPr="00500DE6">
        <w:rPr>
          <w:bCs/>
        </w:rPr>
        <w:t xml:space="preserve">If the list of users contains the </w:t>
      </w:r>
      <w:r w:rsidRPr="00074ECF">
        <w:rPr>
          <w:b/>
        </w:rPr>
        <w:t>elastic</w:t>
      </w:r>
      <w:r w:rsidRPr="00500DE6">
        <w:rPr>
          <w:bCs/>
        </w:rPr>
        <w:t xml:space="preserve"> user</w:t>
      </w:r>
      <w:r>
        <w:rPr>
          <w:bCs/>
        </w:rPr>
        <w:t>,</w:t>
      </w:r>
      <w:r w:rsidRPr="00500DE6">
        <w:rPr>
          <w:bCs/>
        </w:rPr>
        <w:t xml:space="preserve"> skip to section </w:t>
      </w:r>
      <w:r w:rsidRPr="00500DE6">
        <w:rPr>
          <w:bCs/>
        </w:rPr>
        <w:fldChar w:fldCharType="begin"/>
      </w:r>
      <w:r w:rsidRPr="00500DE6">
        <w:rPr>
          <w:bCs/>
        </w:rPr>
        <w:instrText xml:space="preserve"> REF _Ref97187662 \r \h  \* MERGEFORMAT </w:instrText>
      </w:r>
      <w:r w:rsidRPr="00500DE6">
        <w:rPr>
          <w:bCs/>
        </w:rPr>
        <w:fldChar w:fldCharType="separate"/>
      </w:r>
      <w:r w:rsidR="00651143">
        <w:rPr>
          <w:b/>
        </w:rPr>
        <w:t>Error! Reference source not found.</w:t>
      </w:r>
      <w:r w:rsidRPr="00500DE6">
        <w:rPr>
          <w:bCs/>
        </w:rPr>
        <w:fldChar w:fldCharType="end"/>
      </w:r>
      <w:r>
        <w:rPr>
          <w:bCs/>
        </w:rPr>
        <w:t>.</w:t>
      </w:r>
    </w:p>
    <w:p w14:paraId="370D7033" w14:textId="77777777" w:rsidR="008C4656" w:rsidRPr="002E0D80" w:rsidRDefault="008C4656" w:rsidP="008C4656">
      <w:r>
        <w:t xml:space="preserve">If the </w:t>
      </w:r>
      <w:r w:rsidRPr="00074ECF">
        <w:rPr>
          <w:b/>
          <w:bCs/>
        </w:rPr>
        <w:t>elastic</w:t>
      </w:r>
      <w:r>
        <w:t xml:space="preserve"> user has not been created yet, for Elastic to have access to the Postgres database, the following setup must be completed.</w:t>
      </w:r>
    </w:p>
    <w:p w14:paraId="19961724" w14:textId="77777777" w:rsidR="008C4656" w:rsidRDefault="008C4656" w:rsidP="008C4656">
      <w:r>
        <w:t>The following steps will create a new user in the Puppet Enterprise Postgres Database. These steps must be followed to allow the esp_puppet_database Logstash pipeline access to the Puppet database.</w:t>
      </w:r>
    </w:p>
    <w:p w14:paraId="2E0285EA" w14:textId="77777777" w:rsidR="008C4656" w:rsidRPr="00475F6D" w:rsidRDefault="008C4656" w:rsidP="008C4656">
      <w:pPr>
        <w:pStyle w:val="ListParagraph"/>
        <w:numPr>
          <w:ilvl w:val="0"/>
          <w:numId w:val="195"/>
        </w:numPr>
      </w:pPr>
      <w:r w:rsidRPr="00B70516">
        <w:t>Log into the Puppet Master-of-Masters and assume root privileges.</w:t>
      </w:r>
    </w:p>
    <w:p w14:paraId="31D82093" w14:textId="77777777" w:rsidR="008C4656" w:rsidRPr="00B70516" w:rsidRDefault="008C4656" w:rsidP="008C4656">
      <w:pPr>
        <w:pStyle w:val="ListParagraph"/>
        <w:numPr>
          <w:ilvl w:val="0"/>
          <w:numId w:val="195"/>
        </w:numPr>
      </w:pPr>
      <w:r w:rsidRPr="00B70516">
        <w:t>Enter the following command to access the database:</w:t>
      </w:r>
    </w:p>
    <w:p w14:paraId="4B667494" w14:textId="77777777" w:rsidR="008C4656" w:rsidRPr="00500DE6" w:rsidRDefault="008C4656" w:rsidP="008C4656">
      <w:pPr>
        <w:pStyle w:val="ListParagraph"/>
        <w:rPr>
          <w:rFonts w:ascii="Courier New" w:hAnsi="Courier New" w:cs="Courier New"/>
          <w:bCs/>
          <w:lang w:val="es-ES"/>
        </w:rPr>
      </w:pPr>
      <w:r w:rsidRPr="00500DE6">
        <w:rPr>
          <w:rFonts w:ascii="Courier New" w:hAnsi="Courier New" w:cs="Courier New"/>
          <w:bCs/>
          <w:lang w:val="es-ES"/>
        </w:rPr>
        <w:t># sudo su - pe-postgres -s /bin/bash</w:t>
      </w:r>
    </w:p>
    <w:p w14:paraId="34932F0D" w14:textId="77777777" w:rsidR="008C4656" w:rsidRPr="00B70516" w:rsidRDefault="008C4656" w:rsidP="008C4656">
      <w:pPr>
        <w:pStyle w:val="ListParagraph"/>
        <w:numPr>
          <w:ilvl w:val="0"/>
          <w:numId w:val="195"/>
        </w:numPr>
      </w:pPr>
      <w:r w:rsidRPr="00B70516">
        <w:t xml:space="preserve">Execute the following command to create the </w:t>
      </w:r>
      <w:r w:rsidRPr="00EB7CCF">
        <w:rPr>
          <w:b/>
          <w:bCs/>
        </w:rPr>
        <w:t>elastic</w:t>
      </w:r>
      <w:r w:rsidRPr="00B70516">
        <w:t xml:space="preserve"> user:</w:t>
      </w:r>
    </w:p>
    <w:p w14:paraId="0D80E509" w14:textId="77777777" w:rsidR="008C4656" w:rsidRPr="00500DE6" w:rsidRDefault="008C4656" w:rsidP="008C4656">
      <w:pPr>
        <w:pStyle w:val="ListParagraph"/>
        <w:rPr>
          <w:rFonts w:ascii="Courier New" w:hAnsi="Courier New" w:cs="Courier New"/>
        </w:rPr>
      </w:pPr>
      <w:r w:rsidRPr="00500DE6">
        <w:rPr>
          <w:rFonts w:ascii="Courier New" w:hAnsi="Courier New" w:cs="Courier New"/>
        </w:rPr>
        <w:lastRenderedPageBreak/>
        <w:t>-bash-4.2$ /opt/puppetlabs/server/bin/createuser -D -S -R –P -l elastic</w:t>
      </w:r>
    </w:p>
    <w:p w14:paraId="24DF3F8C" w14:textId="77777777" w:rsidR="008C4656" w:rsidRPr="00500DE6" w:rsidRDefault="008C4656" w:rsidP="008C4656">
      <w:pPr>
        <w:pStyle w:val="ListParagraph"/>
        <w:numPr>
          <w:ilvl w:val="0"/>
          <w:numId w:val="195"/>
        </w:numPr>
        <w:rPr>
          <w:b/>
        </w:rPr>
      </w:pPr>
      <w:r w:rsidRPr="00B70516">
        <w:t>When prompted, enter a password for the user and then agai</w:t>
      </w:r>
      <w:r>
        <w:t>n</w:t>
      </w:r>
      <w:r w:rsidRPr="00B70516">
        <w:t xml:space="preserve"> to verify it.</w:t>
      </w:r>
      <w:r>
        <w:t xml:space="preserve"> </w:t>
      </w:r>
      <w:r w:rsidRPr="00500DE6">
        <w:rPr>
          <w:b/>
        </w:rPr>
        <w:t>Remember this password as you will need to add it to the Logstash keystore</w:t>
      </w:r>
      <w:r>
        <w:rPr>
          <w:b/>
        </w:rPr>
        <w:t>.</w:t>
      </w:r>
    </w:p>
    <w:p w14:paraId="239596F5" w14:textId="77777777" w:rsidR="008C4656" w:rsidRPr="00B70516" w:rsidRDefault="008C4656" w:rsidP="008C4656">
      <w:pPr>
        <w:pStyle w:val="ListParagraph"/>
        <w:numPr>
          <w:ilvl w:val="0"/>
          <w:numId w:val="195"/>
        </w:numPr>
      </w:pPr>
      <w:r w:rsidRPr="00B70516">
        <w:t>Connect to the pe-activity database by running the following command:</w:t>
      </w:r>
    </w:p>
    <w:p w14:paraId="3CCCF837" w14:textId="77777777" w:rsidR="008C4656" w:rsidRPr="00500DE6" w:rsidRDefault="008C4656" w:rsidP="008C4656">
      <w:pPr>
        <w:pStyle w:val="ListParagraph"/>
        <w:rPr>
          <w:rFonts w:ascii="Courier New" w:hAnsi="Courier New" w:cs="Courier New"/>
        </w:rPr>
      </w:pPr>
      <w:r w:rsidRPr="00500DE6">
        <w:rPr>
          <w:rFonts w:ascii="Courier New" w:hAnsi="Courier New" w:cs="Courier New"/>
        </w:rPr>
        <w:t>-bash-4.2$ /opt/puppetlabs/server/bin/psql -d pe-activity</w:t>
      </w:r>
    </w:p>
    <w:p w14:paraId="1E5B2D33" w14:textId="77777777" w:rsidR="008C4656" w:rsidRPr="00B70516" w:rsidRDefault="008C4656" w:rsidP="008C4656">
      <w:pPr>
        <w:pStyle w:val="ListParagraph"/>
        <w:numPr>
          <w:ilvl w:val="0"/>
          <w:numId w:val="195"/>
        </w:numPr>
      </w:pPr>
      <w:r w:rsidRPr="00B70516">
        <w:t>Enter the following commands to grant SELECT permissions on the database for the user just created:</w:t>
      </w:r>
    </w:p>
    <w:p w14:paraId="2AE1C17D" w14:textId="77777777" w:rsidR="008C4656" w:rsidRPr="00500DE6" w:rsidRDefault="008C4656" w:rsidP="008C4656">
      <w:pPr>
        <w:pStyle w:val="ListParagraph"/>
        <w:rPr>
          <w:rFonts w:ascii="Courier New" w:hAnsi="Courier New" w:cs="Courier New"/>
        </w:rPr>
      </w:pPr>
      <w:r w:rsidRPr="00500DE6">
        <w:rPr>
          <w:rFonts w:ascii="Courier New" w:hAnsi="Courier New" w:cs="Courier New"/>
        </w:rPr>
        <w:t>pe-activity=# GRANT SELECT ON events TO elastic;</w:t>
      </w:r>
    </w:p>
    <w:p w14:paraId="31C8A896" w14:textId="77777777" w:rsidR="008C4656" w:rsidRPr="00500DE6" w:rsidRDefault="008C4656" w:rsidP="008C4656">
      <w:pPr>
        <w:pStyle w:val="ListParagraph"/>
        <w:rPr>
          <w:rFonts w:ascii="Courier New" w:hAnsi="Courier New" w:cs="Courier New"/>
        </w:rPr>
      </w:pPr>
      <w:r w:rsidRPr="00500DE6">
        <w:rPr>
          <w:rFonts w:ascii="Courier New" w:hAnsi="Courier New" w:cs="Courier New"/>
        </w:rPr>
        <w:t>pe-activity=# GRANT SELECT ON event_commits TO elastic;</w:t>
      </w:r>
    </w:p>
    <w:p w14:paraId="79F8439A" w14:textId="77777777" w:rsidR="008C4656" w:rsidRPr="00500DE6" w:rsidRDefault="008C4656" w:rsidP="008C4656">
      <w:pPr>
        <w:pStyle w:val="ListParagraph"/>
        <w:rPr>
          <w:rFonts w:ascii="Courier New" w:hAnsi="Courier New" w:cs="Courier New"/>
        </w:rPr>
      </w:pPr>
      <w:r w:rsidRPr="00500DE6">
        <w:rPr>
          <w:rFonts w:ascii="Courier New" w:hAnsi="Courier New" w:cs="Courier New"/>
        </w:rPr>
        <w:t>pe-activity=# GRANT CONNECT ON DATABASE “pe-activity</w:t>
      </w:r>
      <w:r>
        <w:rPr>
          <w:rFonts w:ascii="Courier New" w:hAnsi="Courier New" w:cs="Courier New"/>
        </w:rPr>
        <w:t>”</w:t>
      </w:r>
      <w:r w:rsidRPr="00500DE6">
        <w:rPr>
          <w:rFonts w:ascii="Courier New" w:hAnsi="Courier New" w:cs="Courier New"/>
        </w:rPr>
        <w:t xml:space="preserve"> TO elastic;</w:t>
      </w:r>
    </w:p>
    <w:p w14:paraId="4446653A" w14:textId="77777777" w:rsidR="008C4656" w:rsidRPr="00B70516" w:rsidRDefault="008C4656" w:rsidP="008C4656">
      <w:pPr>
        <w:pStyle w:val="ListParagraph"/>
        <w:numPr>
          <w:ilvl w:val="0"/>
          <w:numId w:val="195"/>
        </w:numPr>
      </w:pPr>
      <w:r w:rsidRPr="00B70516">
        <w:t>Quit PSQL:</w:t>
      </w:r>
    </w:p>
    <w:p w14:paraId="5BA64CB1" w14:textId="77777777" w:rsidR="008C4656" w:rsidRPr="00500DE6" w:rsidRDefault="008C4656" w:rsidP="008C4656">
      <w:pPr>
        <w:pStyle w:val="ListParagraph"/>
        <w:rPr>
          <w:rFonts w:ascii="Courier New" w:hAnsi="Courier New" w:cs="Courier New"/>
        </w:rPr>
      </w:pPr>
      <w:r w:rsidRPr="00500DE6">
        <w:rPr>
          <w:rFonts w:ascii="Courier New" w:hAnsi="Courier New" w:cs="Courier New"/>
        </w:rPr>
        <w:t>pe-activity=# \q</w:t>
      </w:r>
    </w:p>
    <w:p w14:paraId="15D90E5A" w14:textId="77777777" w:rsidR="008C4656" w:rsidRDefault="008C4656" w:rsidP="008C4656">
      <w:pPr>
        <w:pStyle w:val="Heading5"/>
      </w:pPr>
      <w:bookmarkStart w:id="774" w:name="_Toc138075974"/>
      <w:r>
        <w:t>Add Password for Elastic Postgres User to Logstash Keystore</w:t>
      </w:r>
      <w:bookmarkEnd w:id="774"/>
    </w:p>
    <w:p w14:paraId="43084353" w14:textId="77777777" w:rsidR="008C4656" w:rsidRDefault="008C4656" w:rsidP="008C4656">
      <w:r>
        <w:t>After creating the Elastic user/password for accessing the Puppet Postgres database, the password must be added to the Logstash keystore at the site where the puppet Master-of-Masters is installed. The esp_puppet_database Logstash pipeline will need the password to query data from the database.</w:t>
      </w:r>
    </w:p>
    <w:p w14:paraId="2F0B9C92" w14:textId="77777777" w:rsidR="008C4656" w:rsidRDefault="008C4656" w:rsidP="008C4656">
      <w:r>
        <w:t>Log in to the Logstash VM and perform the following steps.</w:t>
      </w:r>
    </w:p>
    <w:p w14:paraId="6B826993" w14:textId="77777777" w:rsidR="008C4656" w:rsidRDefault="008C4656" w:rsidP="008C4656">
      <w:pPr>
        <w:pStyle w:val="ListParagraph"/>
        <w:numPr>
          <w:ilvl w:val="0"/>
          <w:numId w:val="192"/>
        </w:numPr>
        <w:spacing w:after="0"/>
      </w:pPr>
      <w:r>
        <w:t>Become root:</w:t>
      </w:r>
    </w:p>
    <w:p w14:paraId="051912C2" w14:textId="77777777" w:rsidR="008C4656" w:rsidRPr="00EE34D2" w:rsidRDefault="008C4656" w:rsidP="008C4656">
      <w:pPr>
        <w:spacing w:after="120"/>
        <w:ind w:left="720"/>
        <w:rPr>
          <w:rFonts w:ascii="Courier New" w:hAnsi="Courier New" w:cs="Courier New"/>
          <w:sz w:val="20"/>
          <w:szCs w:val="20"/>
        </w:rPr>
      </w:pPr>
      <w:r>
        <w:rPr>
          <w:rFonts w:ascii="Courier New" w:hAnsi="Courier New" w:cs="Courier New"/>
          <w:sz w:val="20"/>
          <w:szCs w:val="20"/>
        </w:rPr>
        <w:t>#</w:t>
      </w:r>
      <w:r w:rsidRPr="00EE34D2">
        <w:rPr>
          <w:rFonts w:ascii="Courier New" w:hAnsi="Courier New" w:cs="Courier New"/>
          <w:sz w:val="20"/>
          <w:szCs w:val="20"/>
        </w:rPr>
        <w:t xml:space="preserve"> sudo su</w:t>
      </w:r>
    </w:p>
    <w:p w14:paraId="2DF154C0" w14:textId="4120FBFB" w:rsidR="008C4656" w:rsidRDefault="008C4656" w:rsidP="008C4656">
      <w:pPr>
        <w:pStyle w:val="ListParagraph"/>
        <w:numPr>
          <w:ilvl w:val="0"/>
          <w:numId w:val="192"/>
        </w:numPr>
      </w:pPr>
      <w:r>
        <w:t>Add password to Logstash keystore:</w:t>
      </w:r>
    </w:p>
    <w:p w14:paraId="296F9876" w14:textId="77777777" w:rsidR="00C56B8B" w:rsidRDefault="00C56B8B" w:rsidP="003667C7">
      <w:pPr>
        <w:pStyle w:val="ListParagraph"/>
      </w:pPr>
    </w:p>
    <w:p w14:paraId="126ABC23" w14:textId="77777777" w:rsidR="00C56B8B" w:rsidRPr="00C56B8B" w:rsidRDefault="00C56B8B" w:rsidP="003667C7">
      <w:pPr>
        <w:pStyle w:val="ListParagraph"/>
        <w:spacing w:after="0"/>
        <w:rPr>
          <w:rFonts w:ascii="Courier New" w:hAnsi="Courier New" w:cs="Courier New"/>
          <w:sz w:val="20"/>
          <w:szCs w:val="20"/>
        </w:rPr>
      </w:pPr>
      <w:r w:rsidRPr="00C56B8B">
        <w:rPr>
          <w:rFonts w:ascii="Courier New" w:hAnsi="Courier New" w:cs="Courier New"/>
          <w:sz w:val="20"/>
          <w:szCs w:val="20"/>
        </w:rPr>
        <w:t># set -o allexport</w:t>
      </w:r>
    </w:p>
    <w:p w14:paraId="6D4997A5" w14:textId="159BEB3D" w:rsidR="00C56B8B" w:rsidRPr="003667C7" w:rsidRDefault="00C56B8B" w:rsidP="003667C7">
      <w:pPr>
        <w:pStyle w:val="ListParagraph"/>
        <w:spacing w:after="0"/>
        <w:rPr>
          <w:rFonts w:ascii="Courier New" w:hAnsi="Courier New" w:cs="Courier New"/>
          <w:sz w:val="20"/>
          <w:szCs w:val="20"/>
        </w:rPr>
      </w:pPr>
      <w:r w:rsidRPr="00C56B8B">
        <w:rPr>
          <w:rFonts w:ascii="Courier New" w:hAnsi="Courier New" w:cs="Courier New"/>
          <w:sz w:val="20"/>
          <w:szCs w:val="20"/>
        </w:rPr>
        <w:t># source /etc/sysconfig/logstash</w:t>
      </w:r>
    </w:p>
    <w:p w14:paraId="1E4D0D0A" w14:textId="77777777" w:rsidR="008C4656" w:rsidRPr="00EE34D2" w:rsidRDefault="008C4656" w:rsidP="008C4656">
      <w:pPr>
        <w:pStyle w:val="ListParagraph"/>
        <w:spacing w:after="120"/>
        <w:contextualSpacing w:val="0"/>
        <w:rPr>
          <w:rFonts w:ascii="Courier New" w:hAnsi="Courier New" w:cs="Courier New"/>
        </w:rPr>
      </w:pPr>
      <w:r w:rsidRPr="00EE34D2">
        <w:rPr>
          <w:rFonts w:ascii="Courier New" w:hAnsi="Courier New" w:cs="Courier New"/>
          <w:sz w:val="20"/>
          <w:szCs w:val="20"/>
        </w:rPr>
        <w:t># /usr/share/logstash/bin/logstash-keystore --path.settings /etc/logstash add puppet_postgres_password</w:t>
      </w:r>
    </w:p>
    <w:p w14:paraId="0CF9F075" w14:textId="77777777" w:rsidR="008C4656" w:rsidRDefault="008C4656" w:rsidP="008C4656">
      <w:pPr>
        <w:pStyle w:val="ListParagraph"/>
      </w:pPr>
      <w:r w:rsidRPr="00B70516">
        <w:rPr>
          <w:b/>
        </w:rPr>
        <w:t>NOTE</w:t>
      </w:r>
      <w:r>
        <w:t xml:space="preserve">: You can list the current keystore values by using the </w:t>
      </w:r>
      <w:r w:rsidRPr="00EE34D2">
        <w:rPr>
          <w:b/>
          <w:bCs/>
        </w:rPr>
        <w:t>list</w:t>
      </w:r>
      <w:r>
        <w:t xml:space="preserve"> option for the logstash-keystore command:</w:t>
      </w:r>
    </w:p>
    <w:p w14:paraId="6B8A7857" w14:textId="77777777" w:rsidR="008C4656" w:rsidRPr="00975654" w:rsidRDefault="008C4656" w:rsidP="008C4656">
      <w:pPr>
        <w:pStyle w:val="ListParagraph"/>
        <w:spacing w:after="120"/>
        <w:ind w:left="1440"/>
        <w:contextualSpacing w:val="0"/>
        <w:rPr>
          <w:rFonts w:ascii="Courier New" w:hAnsi="Courier New" w:cs="Courier New"/>
          <w:sz w:val="20"/>
          <w:szCs w:val="20"/>
        </w:rPr>
      </w:pPr>
      <w:r w:rsidRPr="00975654">
        <w:rPr>
          <w:rFonts w:ascii="Courier New" w:hAnsi="Courier New" w:cs="Courier New"/>
          <w:sz w:val="20"/>
          <w:szCs w:val="20"/>
        </w:rPr>
        <w:t># /usr/share/logstash/bin/logstash-keystore –path.settings /etc/logstash list</w:t>
      </w:r>
    </w:p>
    <w:p w14:paraId="01E2E3FD" w14:textId="54F30CDF" w:rsidR="008C4656" w:rsidRDefault="008C4656" w:rsidP="008C4656">
      <w:pPr>
        <w:pStyle w:val="ListParagraph"/>
        <w:numPr>
          <w:ilvl w:val="0"/>
          <w:numId w:val="192"/>
        </w:numPr>
      </w:pPr>
      <w:r>
        <w:t xml:space="preserve">When prompted, enter the password created in </w:t>
      </w:r>
      <w:r w:rsidR="005312F9">
        <w:t>the previous section</w:t>
      </w:r>
      <w:r>
        <w:t>. Enter value for puppet_postgres_password.</w:t>
      </w:r>
    </w:p>
    <w:p w14:paraId="785100D4" w14:textId="77777777" w:rsidR="008C4656" w:rsidRDefault="008C4656" w:rsidP="008C4656">
      <w:pPr>
        <w:ind w:left="720"/>
      </w:pPr>
      <w:r w:rsidRPr="00500DE6">
        <w:rPr>
          <w:b/>
          <w:bCs/>
        </w:rPr>
        <w:t>NOTE:</w:t>
      </w:r>
      <w:r>
        <w:t xml:space="preserve">  You will only enter the password once. </w:t>
      </w:r>
    </w:p>
    <w:p w14:paraId="5699AD64" w14:textId="77777777" w:rsidR="008C4656" w:rsidRDefault="008C4656" w:rsidP="008C4656">
      <w:pPr>
        <w:pStyle w:val="Heading5"/>
      </w:pPr>
      <w:bookmarkStart w:id="775" w:name="_Toc138075975"/>
      <w:r>
        <w:t>Activate esp_puppet_database Pipeline</w:t>
      </w:r>
      <w:bookmarkEnd w:id="775"/>
    </w:p>
    <w:p w14:paraId="609DC724" w14:textId="77777777" w:rsidR="008C4656" w:rsidRDefault="008C4656" w:rsidP="008C4656">
      <w:r>
        <w:t>To start receiving audit information from the Puppet database the esp_puppet_database pipeline must be activated on the Logstash VM at the site where the puppet Master-of-Masters resides.</w:t>
      </w:r>
    </w:p>
    <w:p w14:paraId="6338FA64" w14:textId="1178D75A" w:rsidR="00F56386" w:rsidRPr="00F56386" w:rsidRDefault="00F56386" w:rsidP="003667C7">
      <w:pPr>
        <w:spacing w:after="120"/>
        <w:rPr>
          <w:rFonts w:ascii="Courier New" w:hAnsi="Courier New" w:cs="Courier New"/>
          <w:sz w:val="20"/>
          <w:szCs w:val="20"/>
        </w:rPr>
      </w:pPr>
      <w:r>
        <w:t xml:space="preserve">To set up querying of puppet data add the </w:t>
      </w:r>
      <w:r w:rsidRPr="00F56386">
        <w:rPr>
          <w:b/>
          <w:bCs/>
        </w:rPr>
        <w:t>esp_</w:t>
      </w:r>
      <w:r>
        <w:rPr>
          <w:b/>
          <w:bCs/>
        </w:rPr>
        <w:t>puppet</w:t>
      </w:r>
      <w:r w:rsidRPr="00F56386">
        <w:rPr>
          <w:b/>
          <w:bCs/>
        </w:rPr>
        <w:t>_database</w:t>
      </w:r>
      <w:r>
        <w:t xml:space="preserve"> pipeline to the node specific yml file for the Logstash instance that will query the data.  This must be updated in the dsil_elastic_servers puppet </w:t>
      </w:r>
      <w:r>
        <w:lastRenderedPageBreak/>
        <w:t xml:space="preserve">module.  Refer to section </w:t>
      </w:r>
      <w:r>
        <w:fldChar w:fldCharType="begin"/>
      </w:r>
      <w:r>
        <w:instrText xml:space="preserve"> REF _Ref135738797 \r \h </w:instrText>
      </w:r>
      <w:r>
        <w:fldChar w:fldCharType="separate"/>
      </w:r>
      <w:r w:rsidR="00651143">
        <w:t>5.4.1.8.2</w:t>
      </w:r>
      <w:r>
        <w:fldChar w:fldCharType="end"/>
      </w:r>
      <w:r>
        <w:t xml:space="preserve"> for information on controlling the pipelines that run on each Logstash instance.</w:t>
      </w:r>
    </w:p>
    <w:p w14:paraId="4E97D42C" w14:textId="5748FBC0" w:rsidR="008C4656" w:rsidRDefault="00C56B8B" w:rsidP="008C4656">
      <w:pPr>
        <w:jc w:val="center"/>
      </w:pPr>
      <w:r>
        <w:rPr>
          <w:noProof/>
        </w:rPr>
        <w:drawing>
          <wp:inline distT="0" distB="0" distL="0" distR="0" wp14:anchorId="25EED21D" wp14:editId="2B514352">
            <wp:extent cx="5943600" cy="812800"/>
            <wp:effectExtent l="0" t="0" r="0" b="6350"/>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31B37959" w14:textId="08B6E6E0" w:rsidR="008C4656" w:rsidRDefault="008C4656" w:rsidP="008C4656">
      <w:pPr>
        <w:pStyle w:val="Caption"/>
      </w:pPr>
      <w:bookmarkStart w:id="776" w:name="_Toc135913071"/>
      <w:r>
        <w:t xml:space="preserve">Figure </w:t>
      </w:r>
      <w:fldSimple w:instr=" SEQ Figure \* ARABIC ">
        <w:r w:rsidR="00651143">
          <w:rPr>
            <w:noProof/>
          </w:rPr>
          <w:t>56</w:t>
        </w:r>
      </w:fldSimple>
      <w:r>
        <w:t xml:space="preserve"> </w:t>
      </w:r>
      <w:r w:rsidRPr="003063DF">
        <w:t>Add “esp_puppet_database”</w:t>
      </w:r>
      <w:bookmarkEnd w:id="776"/>
    </w:p>
    <w:p w14:paraId="1EA71A41" w14:textId="620448CC" w:rsidR="008C4656" w:rsidRDefault="008C4656" w:rsidP="003667C7">
      <w:pPr>
        <w:pStyle w:val="ListParagraph"/>
      </w:pPr>
      <w:r>
        <w:t>Check /var/log/logstash/logstash-plain.log for any errors in the pipeline. If you see authentication errors you may have entered the password incorrectly into the Logstash keystore. Try</w:t>
      </w:r>
      <w:r w:rsidR="005312F9">
        <w:t xml:space="preserve"> the previous</w:t>
      </w:r>
      <w:r>
        <w:t xml:space="preserve"> section again and restart Logstash to resolve.</w:t>
      </w:r>
    </w:p>
    <w:p w14:paraId="0BA6EF4E" w14:textId="77777777" w:rsidR="008C4656" w:rsidRDefault="008C4656" w:rsidP="008C4656">
      <w:r>
        <w:t xml:space="preserve">Once configuration is complete, verify puppet data is received by going to Kibana </w:t>
      </w:r>
      <w:r w:rsidRPr="00422C75">
        <w:rPr>
          <w:b/>
          <w:bCs/>
        </w:rPr>
        <w:t>Discover</w:t>
      </w:r>
      <w:r>
        <w:t xml:space="preserve"> and selecting </w:t>
      </w:r>
      <w:r>
        <w:rPr>
          <w:b/>
          <w:bCs/>
        </w:rPr>
        <w:t>dcgs-puppet-</w:t>
      </w:r>
      <w:r w:rsidRPr="00422C75">
        <w:rPr>
          <w:b/>
          <w:bCs/>
        </w:rPr>
        <w:t>*</w:t>
      </w:r>
      <w:r>
        <w:t xml:space="preserve"> indexes in the drop-down under </w:t>
      </w:r>
      <w:r w:rsidRPr="00B93176">
        <w:rPr>
          <w:b/>
          <w:bCs/>
        </w:rPr>
        <w:t>+Add Filter</w:t>
      </w:r>
      <w:r>
        <w:t xml:space="preserve">. Verify that hits are being received. </w:t>
      </w:r>
    </w:p>
    <w:p w14:paraId="1E3745F3" w14:textId="77777777" w:rsidR="008C4656" w:rsidRDefault="008C4656" w:rsidP="008C4656">
      <w:pPr>
        <w:keepNext/>
        <w:jc w:val="center"/>
      </w:pPr>
      <w:r>
        <w:rPr>
          <w:noProof/>
        </w:rPr>
        <w:drawing>
          <wp:inline distT="0" distB="0" distL="0" distR="0" wp14:anchorId="13665A2B" wp14:editId="589DEC3A">
            <wp:extent cx="5095875" cy="1725847"/>
            <wp:effectExtent l="0" t="0" r="0" b="8255"/>
            <wp:docPr id="221230541" name="Picture 2212305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1" name="Picture 221230541" descr="Graphical user interfac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03862" cy="1728552"/>
                    </a:xfrm>
                    <a:prstGeom prst="rect">
                      <a:avLst/>
                    </a:prstGeom>
                  </pic:spPr>
                </pic:pic>
              </a:graphicData>
            </a:graphic>
          </wp:inline>
        </w:drawing>
      </w:r>
    </w:p>
    <w:p w14:paraId="4983411C" w14:textId="270ABDCE" w:rsidR="008C4656" w:rsidRDefault="008C4656" w:rsidP="008C4656">
      <w:pPr>
        <w:pStyle w:val="Caption"/>
      </w:pPr>
      <w:bookmarkStart w:id="777" w:name="_Toc135913072"/>
      <w:r>
        <w:t xml:space="preserve">Figure </w:t>
      </w:r>
      <w:fldSimple w:instr=" SEQ Figure \* ARABIC ">
        <w:r w:rsidR="00651143">
          <w:rPr>
            <w:noProof/>
          </w:rPr>
          <w:t>57</w:t>
        </w:r>
      </w:fldSimple>
      <w:r>
        <w:t xml:space="preserve"> Example of puppet data in Discover tab</w:t>
      </w:r>
      <w:bookmarkEnd w:id="777"/>
    </w:p>
    <w:p w14:paraId="4B65B41A" w14:textId="77777777" w:rsidR="008C4656" w:rsidRDefault="008C4656" w:rsidP="008C4656">
      <w:r w:rsidRPr="00F636EC">
        <w:rPr>
          <w:b/>
        </w:rPr>
        <w:t>NOTE</w:t>
      </w:r>
      <w:r>
        <w:t xml:space="preserve">: Puppet data can be scarce so if it’s just being configured you may have to wait for a while to see any. </w:t>
      </w:r>
    </w:p>
    <w:p w14:paraId="495D3FF6" w14:textId="77777777" w:rsidR="008C4656" w:rsidRDefault="008C4656" w:rsidP="008C4656">
      <w:pPr>
        <w:pStyle w:val="Heading4"/>
      </w:pPr>
      <w:bookmarkStart w:id="778" w:name="_Toc101526177"/>
      <w:bookmarkStart w:id="779" w:name="_Toc138075976"/>
      <w:r>
        <w:t>HBSS Data</w:t>
      </w:r>
      <w:bookmarkEnd w:id="778"/>
      <w:bookmarkEnd w:id="779"/>
    </w:p>
    <w:p w14:paraId="196BAEF7" w14:textId="77777777" w:rsidR="008C4656" w:rsidRPr="002B103B" w:rsidRDefault="008C4656" w:rsidP="008C4656">
      <w:r w:rsidRPr="002B103B">
        <w:rPr>
          <w:b/>
          <w:bCs/>
        </w:rPr>
        <w:t>NOTE:</w:t>
      </w:r>
      <w:r>
        <w:t xml:space="preserve"> HBSS is transitioning to Endpoint Security Solutions (ESS). Both may be referred to in this document.</w:t>
      </w:r>
    </w:p>
    <w:p w14:paraId="5323F11A" w14:textId="77777777" w:rsidR="008C4656" w:rsidRDefault="008C4656" w:rsidP="008C4656">
      <w:r>
        <w:t>There are two pipelines to receive data directly from the HBSS ePO server. There is only one ePO server in each environment, usually at the Hub. You can verify the location of the HBSS ePO with an HBSS SME to determine which Logstash instance should be ingesting the data.</w:t>
      </w:r>
    </w:p>
    <w:p w14:paraId="24E55534" w14:textId="77777777" w:rsidR="008C4656" w:rsidRPr="00DB13AD" w:rsidRDefault="008C4656" w:rsidP="008C4656">
      <w:r>
        <w:t>Use this section to verify that ingest for HBSS syslog data is configured properly.</w:t>
      </w:r>
    </w:p>
    <w:p w14:paraId="630450D3" w14:textId="6D7C5D53" w:rsidR="004D7B93" w:rsidRDefault="004D7B93" w:rsidP="004D7B93">
      <w:pPr>
        <w:pStyle w:val="Heading5"/>
      </w:pPr>
      <w:bookmarkStart w:id="780" w:name="_Toc51142851"/>
      <w:bookmarkStart w:id="781" w:name="_Toc86994768"/>
      <w:bookmarkStart w:id="782" w:name="_Toc138075977"/>
      <w:bookmarkStart w:id="783" w:name="_Toc101526178"/>
      <w:r>
        <w:t xml:space="preserve">HBSS </w:t>
      </w:r>
      <w:bookmarkEnd w:id="780"/>
      <w:bookmarkEnd w:id="781"/>
      <w:r w:rsidR="005E350A">
        <w:t>EPO data</w:t>
      </w:r>
      <w:bookmarkEnd w:id="782"/>
    </w:p>
    <w:p w14:paraId="0010DAD0" w14:textId="77777777" w:rsidR="004D7B93" w:rsidRDefault="004D7B93" w:rsidP="004D7B93">
      <w:r>
        <w:rPr>
          <w:b/>
        </w:rPr>
        <w:t>History</w:t>
      </w:r>
      <w:r>
        <w:t xml:space="preserve"> – Added in 7.9.1 Release.</w:t>
      </w:r>
    </w:p>
    <w:p w14:paraId="21A719E2" w14:textId="2777A469" w:rsidR="004D7B93" w:rsidRDefault="004D7B93" w:rsidP="004D7B93">
      <w:r w:rsidRPr="00B70516">
        <w:rPr>
          <w:b/>
        </w:rPr>
        <w:lastRenderedPageBreak/>
        <w:t>Dependencies</w:t>
      </w:r>
      <w:r>
        <w:t xml:space="preserve"> – HBSS is configured to forward </w:t>
      </w:r>
      <w:r w:rsidR="005E350A">
        <w:t>using rsyslog</w:t>
      </w:r>
      <w:r>
        <w:t xml:space="preserve"> to </w:t>
      </w:r>
      <w:r w:rsidR="005E350A">
        <w:t>Logstash port 5049</w:t>
      </w:r>
    </w:p>
    <w:p w14:paraId="379DA258" w14:textId="0AFA6D71" w:rsidR="004D7B93" w:rsidRDefault="004D7B93" w:rsidP="004D7B93">
      <w:r>
        <w:t xml:space="preserve">After the pipelines are installed in section </w:t>
      </w:r>
      <w:r>
        <w:fldChar w:fldCharType="begin"/>
      </w:r>
      <w:r>
        <w:instrText xml:space="preserve"> REF _Ref135738593 \r \h </w:instrText>
      </w:r>
      <w:r>
        <w:fldChar w:fldCharType="separate"/>
      </w:r>
      <w:r w:rsidR="00651143">
        <w:t>5.4.5.15.1</w:t>
      </w:r>
      <w:r>
        <w:fldChar w:fldCharType="end"/>
      </w:r>
      <w:r>
        <w:t>, Logstash is ready to ingest data from HBSS. The e</w:t>
      </w:r>
      <w:r w:rsidRPr="00E145AB">
        <w:rPr>
          <w:b/>
          <w:bCs/>
        </w:rPr>
        <w:t>sp_hbss_</w:t>
      </w:r>
      <w:r w:rsidR="005E350A">
        <w:rPr>
          <w:b/>
          <w:bCs/>
        </w:rPr>
        <w:t>epo</w:t>
      </w:r>
      <w:r>
        <w:t xml:space="preserve"> pipeline must be in the Logstash YAML file for the Logstash instance that is to ingest the HBSS data. There is only one HBSS ePO per enclave on DCGS and it is usually at the hub location. Check with an HBSS SME to determine which Logstash instance will be ingesting the data.</w:t>
      </w:r>
    </w:p>
    <w:p w14:paraId="3569CED4" w14:textId="31A45DB6" w:rsidR="004D7B93" w:rsidRPr="004014E3" w:rsidRDefault="004D7B93" w:rsidP="004D7B93">
      <w:pPr>
        <w:pStyle w:val="ListParagraph"/>
        <w:numPr>
          <w:ilvl w:val="0"/>
          <w:numId w:val="188"/>
        </w:numPr>
        <w:spacing w:after="120"/>
        <w:rPr>
          <w:rFonts w:ascii="Courier New" w:hAnsi="Courier New" w:cs="Courier New"/>
          <w:sz w:val="20"/>
          <w:szCs w:val="20"/>
        </w:rPr>
      </w:pPr>
      <w:r>
        <w:t xml:space="preserve">To set up Logstash to receive HBSS syslog data the node specific yml file for the Logstash instance must be updated in the dsil_elastic_servers puppet module.  Refer to section </w:t>
      </w:r>
      <w:r>
        <w:fldChar w:fldCharType="begin"/>
      </w:r>
      <w:r>
        <w:instrText xml:space="preserve"> REF _Ref135738797 \r \h </w:instrText>
      </w:r>
      <w:r>
        <w:fldChar w:fldCharType="separate"/>
      </w:r>
      <w:r w:rsidR="00651143">
        <w:t>5.4.1.8.2</w:t>
      </w:r>
      <w:r>
        <w:fldChar w:fldCharType="end"/>
      </w:r>
      <w:r>
        <w:t xml:space="preserve"> for information on controlling the pipelines that run on each Logstash instance.</w:t>
      </w:r>
    </w:p>
    <w:p w14:paraId="37307215" w14:textId="77777777" w:rsidR="004D7B93" w:rsidRPr="00D67280" w:rsidRDefault="004D7B93" w:rsidP="004D7B93">
      <w:pPr>
        <w:pStyle w:val="ListParagraph"/>
        <w:spacing w:after="120"/>
        <w:rPr>
          <w:rFonts w:ascii="Courier New" w:hAnsi="Courier New" w:cs="Courier New"/>
          <w:sz w:val="20"/>
          <w:szCs w:val="20"/>
        </w:rPr>
      </w:pPr>
    </w:p>
    <w:p w14:paraId="58956C04" w14:textId="6A47EFBA" w:rsidR="004D7B93" w:rsidRDefault="004D7B93" w:rsidP="004D7B93">
      <w:pPr>
        <w:pStyle w:val="ListParagraph"/>
        <w:keepNext/>
        <w:numPr>
          <w:ilvl w:val="0"/>
          <w:numId w:val="188"/>
        </w:numPr>
      </w:pPr>
      <w:r>
        <w:t xml:space="preserve">Ensure the </w:t>
      </w:r>
      <w:r w:rsidRPr="00E145AB">
        <w:rPr>
          <w:b/>
          <w:bCs/>
        </w:rPr>
        <w:t>esp_hbss_</w:t>
      </w:r>
      <w:r w:rsidR="005E350A">
        <w:rPr>
          <w:b/>
          <w:bCs/>
        </w:rPr>
        <w:t>epo</w:t>
      </w:r>
      <w:r>
        <w:t xml:space="preserve"> pipeline ID is included in the </w:t>
      </w:r>
      <w:r w:rsidR="005E350A">
        <w:rPr>
          <w:b/>
          <w:bCs/>
        </w:rPr>
        <w:t xml:space="preserve">dsil_elastic_servers::logstash::pipelines: </w:t>
      </w:r>
      <w:r w:rsidR="005E350A" w:rsidRPr="00E145AB">
        <w:rPr>
          <w:b/>
          <w:bCs/>
        </w:rPr>
        <w:t>[ ]</w:t>
      </w:r>
      <w:r w:rsidR="005E350A">
        <w:t xml:space="preserve"> </w:t>
      </w:r>
      <w:r>
        <w:t>array for the Logstash instance that will receive data from HBSS</w:t>
      </w:r>
    </w:p>
    <w:p w14:paraId="775DADDE" w14:textId="77777777" w:rsidR="004D7B93" w:rsidRDefault="004D7B93" w:rsidP="004D7B93">
      <w:pPr>
        <w:keepNext/>
        <w:ind w:left="720"/>
      </w:pPr>
      <w:r>
        <w:t>Example:</w:t>
      </w:r>
    </w:p>
    <w:p w14:paraId="5FE40460" w14:textId="1843333D" w:rsidR="004D7B93" w:rsidRDefault="005E350A" w:rsidP="004D7B93">
      <w:pPr>
        <w:keepNext/>
        <w:spacing w:after="120"/>
        <w:jc w:val="center"/>
      </w:pPr>
      <w:r>
        <w:rPr>
          <w:noProof/>
        </w:rPr>
        <w:drawing>
          <wp:inline distT="0" distB="0" distL="0" distR="0" wp14:anchorId="651160A8" wp14:editId="64D136E4">
            <wp:extent cx="5362575" cy="731625"/>
            <wp:effectExtent l="0" t="0" r="0" b="0"/>
            <wp:docPr id="298" name="Picture 29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picture containing graphical user interfac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88885" cy="735215"/>
                    </a:xfrm>
                    <a:prstGeom prst="rect">
                      <a:avLst/>
                    </a:prstGeom>
                  </pic:spPr>
                </pic:pic>
              </a:graphicData>
            </a:graphic>
          </wp:inline>
        </w:drawing>
      </w:r>
    </w:p>
    <w:p w14:paraId="4988B1EA" w14:textId="4299D748" w:rsidR="004D7B93" w:rsidRDefault="004D7B93" w:rsidP="004D7B93">
      <w:pPr>
        <w:pStyle w:val="Caption"/>
      </w:pPr>
      <w:bookmarkStart w:id="784" w:name="_Toc86994851"/>
      <w:bookmarkStart w:id="785" w:name="_Toc135913073"/>
      <w:r>
        <w:t xml:space="preserve">Figure </w:t>
      </w:r>
      <w:fldSimple w:instr=" SEQ Figure \* ARABIC ">
        <w:r w:rsidR="00651143">
          <w:rPr>
            <w:noProof/>
          </w:rPr>
          <w:t>58</w:t>
        </w:r>
      </w:fldSimple>
      <w:r>
        <w:t xml:space="preserve"> Ensure the </w:t>
      </w:r>
      <w:r w:rsidRPr="009C6F4D">
        <w:t>esp_hbss_</w:t>
      </w:r>
      <w:r w:rsidR="005E350A">
        <w:t>epo</w:t>
      </w:r>
      <w:r w:rsidRPr="009C6F4D">
        <w:t xml:space="preserve"> pipeline </w:t>
      </w:r>
      <w:r>
        <w:t>ID</w:t>
      </w:r>
      <w:r w:rsidRPr="009C6F4D">
        <w:t xml:space="preserve"> is included</w:t>
      </w:r>
      <w:bookmarkEnd w:id="784"/>
      <w:bookmarkEnd w:id="785"/>
    </w:p>
    <w:p w14:paraId="1C1E2C16" w14:textId="77777777" w:rsidR="004D7B93" w:rsidRPr="00D533B4" w:rsidRDefault="004D7B93" w:rsidP="004D7B93">
      <w:pPr>
        <w:pStyle w:val="ListParagraph"/>
        <w:numPr>
          <w:ilvl w:val="0"/>
          <w:numId w:val="188"/>
        </w:numPr>
      </w:pPr>
      <w:r>
        <w:t xml:space="preserve">Once you are sure Logstash is ready to receive HBSS syslog data, ask an HBSS SME to set up the HBSS ePO to send its syslog to Logstash. See </w:t>
      </w:r>
      <w:bookmarkStart w:id="786" w:name="_Hlk53666617"/>
      <w:r>
        <w:t xml:space="preserve">the HBSS </w:t>
      </w:r>
      <w:r w:rsidRPr="00D533B4">
        <w:rPr>
          <w:bCs/>
          <w:i/>
          <w:iCs/>
        </w:rPr>
        <w:t>Syslog Publishing of ePolicy Orchestrator Events to Elastic</w:t>
      </w:r>
      <w:bookmarkEnd w:id="786"/>
      <w:r>
        <w:t xml:space="preserve"> document for configuration instructions.</w:t>
      </w:r>
    </w:p>
    <w:p w14:paraId="4C8E05CF" w14:textId="77777777" w:rsidR="004D7B93" w:rsidRDefault="004D7B93" w:rsidP="004D7B93">
      <w:pPr>
        <w:pStyle w:val="ListParagraph"/>
        <w:numPr>
          <w:ilvl w:val="0"/>
          <w:numId w:val="188"/>
        </w:numPr>
      </w:pPr>
      <w:r>
        <w:t xml:space="preserve">When configuration is complete, verify HBSS data is received by going to Kibana </w:t>
      </w:r>
      <w:r w:rsidRPr="00B93176">
        <w:rPr>
          <w:b/>
          <w:bCs/>
        </w:rPr>
        <w:t>Discover</w:t>
      </w:r>
      <w:r>
        <w:t xml:space="preserve">, checking the </w:t>
      </w:r>
      <w:r>
        <w:rPr>
          <w:b/>
          <w:bCs/>
        </w:rPr>
        <w:t>dcgs-hbss_epo</w:t>
      </w:r>
      <w:r w:rsidRPr="004E549B">
        <w:rPr>
          <w:b/>
          <w:bCs/>
        </w:rPr>
        <w:t>*</w:t>
      </w:r>
      <w:r>
        <w:t xml:space="preserve"> indexes. Confirm that hits are being received (and the count is increasing). Additionally, confirm the timestamp has updated to reflect the receipt of data.</w:t>
      </w:r>
    </w:p>
    <w:p w14:paraId="7F81AA6A" w14:textId="77777777" w:rsidR="004D7B93" w:rsidRDefault="004D7B93" w:rsidP="004D7B93">
      <w:pPr>
        <w:keepNext/>
        <w:spacing w:after="120"/>
        <w:jc w:val="center"/>
      </w:pPr>
      <w:r>
        <w:rPr>
          <w:noProof/>
        </w:rPr>
        <w:drawing>
          <wp:inline distT="0" distB="0" distL="0" distR="0" wp14:anchorId="5A705E3A" wp14:editId="23DBBC3A">
            <wp:extent cx="5943600" cy="1261745"/>
            <wp:effectExtent l="0" t="0" r="0" b="0"/>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61745"/>
                    </a:xfrm>
                    <a:prstGeom prst="rect">
                      <a:avLst/>
                    </a:prstGeom>
                  </pic:spPr>
                </pic:pic>
              </a:graphicData>
            </a:graphic>
          </wp:inline>
        </w:drawing>
      </w:r>
    </w:p>
    <w:p w14:paraId="2C73AB01" w14:textId="6182DBE3" w:rsidR="004D7B93" w:rsidRDefault="004D7B93" w:rsidP="004D7B93">
      <w:pPr>
        <w:pStyle w:val="Caption"/>
      </w:pPr>
      <w:bookmarkStart w:id="787" w:name="_Toc86994852"/>
      <w:bookmarkStart w:id="788" w:name="_Toc135913074"/>
      <w:r>
        <w:t xml:space="preserve">Figure </w:t>
      </w:r>
      <w:fldSimple w:instr=" SEQ Figure \* ARABIC ">
        <w:r w:rsidR="00651143">
          <w:rPr>
            <w:noProof/>
          </w:rPr>
          <w:t>59</w:t>
        </w:r>
      </w:fldSimple>
      <w:r>
        <w:t xml:space="preserve"> V</w:t>
      </w:r>
      <w:r w:rsidRPr="00057B99">
        <w:t>erify HBSS data is received</w:t>
      </w:r>
      <w:bookmarkEnd w:id="787"/>
      <w:bookmarkEnd w:id="788"/>
    </w:p>
    <w:p w14:paraId="3D972A97" w14:textId="77777777" w:rsidR="004D7B93" w:rsidRPr="004D7B93" w:rsidRDefault="004D7B93" w:rsidP="003667C7"/>
    <w:p w14:paraId="339C453D" w14:textId="77777777" w:rsidR="008C4656" w:rsidRDefault="008C4656" w:rsidP="008C4656">
      <w:pPr>
        <w:pStyle w:val="Heading5"/>
      </w:pPr>
      <w:bookmarkStart w:id="789" w:name="_Toc101526179"/>
      <w:bookmarkStart w:id="790" w:name="_Toc138075978"/>
      <w:bookmarkEnd w:id="783"/>
      <w:r>
        <w:t>HBSS Metrics</w:t>
      </w:r>
      <w:bookmarkEnd w:id="789"/>
      <w:bookmarkEnd w:id="790"/>
    </w:p>
    <w:p w14:paraId="0D1909D5" w14:textId="77777777" w:rsidR="008C4656" w:rsidRDefault="008C4656" w:rsidP="008C4656">
      <w:r>
        <w:rPr>
          <w:b/>
        </w:rPr>
        <w:t>History</w:t>
      </w:r>
      <w:r>
        <w:t xml:space="preserve"> – Added in 7.16.3 Release.</w:t>
      </w:r>
    </w:p>
    <w:p w14:paraId="149AED99" w14:textId="7AE207AC" w:rsidR="008C4656" w:rsidRDefault="008C4656" w:rsidP="008C4656">
      <w:r w:rsidRPr="00B70516">
        <w:rPr>
          <w:b/>
        </w:rPr>
        <w:lastRenderedPageBreak/>
        <w:t>Dependencies</w:t>
      </w:r>
      <w:r>
        <w:t xml:space="preserve"> – CR-2022-OADCGS-013: ESS - ePO-Monitor for Elastic</w:t>
      </w:r>
      <w:r w:rsidR="005E350A">
        <w:t xml:space="preserve"> data forwarded to Logstash port 5046</w:t>
      </w:r>
    </w:p>
    <w:p w14:paraId="1699C96C" w14:textId="77777777" w:rsidR="008C4656" w:rsidRDefault="008C4656" w:rsidP="008C4656">
      <w:r>
        <w:t>As of this version Metricbeat is not installed on the ePO server. To get health metrics, a custom PowerShell script was created to send the ePO metrics directly to Elastic. The esp_hbss_metrics pipeline receives data directly from the HBSS PowerShell script on port 5046. The types of messages that are ingested from the PowerShell script are shown in the following table.</w:t>
      </w:r>
    </w:p>
    <w:p w14:paraId="24D0E89C" w14:textId="56D5AA8C" w:rsidR="008C4656" w:rsidRDefault="008C4656" w:rsidP="008C4656">
      <w:pPr>
        <w:pStyle w:val="Caption"/>
        <w:keepNext/>
        <w:spacing w:after="120"/>
      </w:pPr>
      <w:bookmarkStart w:id="791" w:name="_Toc101525796"/>
      <w:bookmarkStart w:id="792" w:name="_Toc135913164"/>
      <w:bookmarkStart w:id="793" w:name="_Toc135913177"/>
      <w:r>
        <w:t xml:space="preserve">Table </w:t>
      </w:r>
      <w:fldSimple w:instr=" SEQ Table \* ARABIC ">
        <w:r w:rsidR="00651143">
          <w:rPr>
            <w:noProof/>
          </w:rPr>
          <w:t>11</w:t>
        </w:r>
      </w:fldSimple>
      <w:r>
        <w:t xml:space="preserve"> </w:t>
      </w:r>
      <w:r w:rsidRPr="00BD2C10">
        <w:t>Types for Ingested HBSS Metrics</w:t>
      </w:r>
      <w:bookmarkEnd w:id="791"/>
      <w:bookmarkEnd w:id="792"/>
      <w:bookmarkEnd w:id="793"/>
    </w:p>
    <w:p w14:paraId="7D78813C" w14:textId="77777777" w:rsidR="008C4656" w:rsidRDefault="008C4656" w:rsidP="008C4656">
      <w:pPr>
        <w:keepNext/>
        <w:jc w:val="center"/>
      </w:pPr>
      <w:r>
        <w:rPr>
          <w:noProof/>
        </w:rPr>
        <w:drawing>
          <wp:inline distT="0" distB="0" distL="0" distR="0" wp14:anchorId="55F1D4E4" wp14:editId="398118DA">
            <wp:extent cx="4476750" cy="2298601"/>
            <wp:effectExtent l="0" t="0" r="0" b="0"/>
            <wp:docPr id="221230559" name="Picture 2212305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59" name="Picture 221230559" descr="Tabl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485528" cy="2303108"/>
                    </a:xfrm>
                    <a:prstGeom prst="rect">
                      <a:avLst/>
                    </a:prstGeom>
                  </pic:spPr>
                </pic:pic>
              </a:graphicData>
            </a:graphic>
          </wp:inline>
        </w:drawing>
      </w:r>
    </w:p>
    <w:p w14:paraId="1302CF77" w14:textId="77777777" w:rsidR="008C4656" w:rsidRDefault="008C4656" w:rsidP="008C4656">
      <w:r>
        <w:t>The esp_hbss_metrics pipeline receives the PowerShell scripts data directly from the HBSS ePO server.</w:t>
      </w:r>
    </w:p>
    <w:p w14:paraId="70A8EA1E" w14:textId="3FC65056" w:rsidR="004D7B93" w:rsidRPr="004014E3" w:rsidRDefault="004D7B93" w:rsidP="004D7B93">
      <w:pPr>
        <w:pStyle w:val="ListParagraph"/>
        <w:numPr>
          <w:ilvl w:val="0"/>
          <w:numId w:val="196"/>
        </w:numPr>
        <w:spacing w:after="120"/>
        <w:rPr>
          <w:rFonts w:ascii="Courier New" w:hAnsi="Courier New" w:cs="Courier New"/>
          <w:sz w:val="20"/>
          <w:szCs w:val="20"/>
        </w:rPr>
      </w:pPr>
      <w:r>
        <w:t xml:space="preserve">To set up Logstash to receive HBSS metrics the node specific yml file for the Logstash instance must be updated in the dsil_elastic_servers puppet module.  Refer to section </w:t>
      </w:r>
      <w:r>
        <w:fldChar w:fldCharType="begin"/>
      </w:r>
      <w:r>
        <w:instrText xml:space="preserve"> REF _Ref135738797 \r \h </w:instrText>
      </w:r>
      <w:r>
        <w:fldChar w:fldCharType="separate"/>
      </w:r>
      <w:r w:rsidR="00651143">
        <w:t>5.4.1.8.2</w:t>
      </w:r>
      <w:r>
        <w:fldChar w:fldCharType="end"/>
      </w:r>
      <w:r>
        <w:t xml:space="preserve"> for information on controlling the pipelines that run on each Logstash instance.</w:t>
      </w:r>
    </w:p>
    <w:p w14:paraId="3250DB27" w14:textId="2F9D2F92" w:rsidR="008C4656" w:rsidRDefault="008C4656" w:rsidP="008C4656">
      <w:pPr>
        <w:pStyle w:val="ListParagraph"/>
        <w:keepNext/>
        <w:numPr>
          <w:ilvl w:val="0"/>
          <w:numId w:val="196"/>
        </w:numPr>
        <w:spacing w:after="120"/>
      </w:pPr>
      <w:r>
        <w:t xml:space="preserve">Ensure the </w:t>
      </w:r>
      <w:r w:rsidRPr="00E145AB">
        <w:rPr>
          <w:b/>
          <w:bCs/>
        </w:rPr>
        <w:t>esp_hbss_</w:t>
      </w:r>
      <w:r>
        <w:rPr>
          <w:b/>
          <w:bCs/>
        </w:rPr>
        <w:t>metrics</w:t>
      </w:r>
      <w:r>
        <w:t xml:space="preserve"> pipeline ID is included in the </w:t>
      </w:r>
      <w:r w:rsidR="004D7B93">
        <w:rPr>
          <w:b/>
          <w:bCs/>
        </w:rPr>
        <w:t xml:space="preserve">dsil_elastic_servers::logstash::pipelines: </w:t>
      </w:r>
      <w:r w:rsidRPr="00E145AB">
        <w:rPr>
          <w:b/>
          <w:bCs/>
        </w:rPr>
        <w:t>[ ]</w:t>
      </w:r>
      <w:r>
        <w:t xml:space="preserve"> array.</w:t>
      </w:r>
    </w:p>
    <w:p w14:paraId="62F42BA7" w14:textId="77777777" w:rsidR="008C4656" w:rsidRDefault="008C4656" w:rsidP="008C4656">
      <w:pPr>
        <w:keepNext/>
        <w:ind w:left="720"/>
      </w:pPr>
      <w:r>
        <w:t>Example:</w:t>
      </w:r>
    </w:p>
    <w:p w14:paraId="4C3B8041" w14:textId="738033C2" w:rsidR="008C4656" w:rsidRDefault="004D7B93" w:rsidP="004D7B93">
      <w:pPr>
        <w:jc w:val="center"/>
      </w:pPr>
      <w:r>
        <w:rPr>
          <w:noProof/>
        </w:rPr>
        <w:drawing>
          <wp:inline distT="0" distB="0" distL="0" distR="0" wp14:anchorId="184E9F60" wp14:editId="52DE4736">
            <wp:extent cx="5629275" cy="76801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49894" cy="770824"/>
                    </a:xfrm>
                    <a:prstGeom prst="rect">
                      <a:avLst/>
                    </a:prstGeom>
                  </pic:spPr>
                </pic:pic>
              </a:graphicData>
            </a:graphic>
          </wp:inline>
        </w:drawing>
      </w:r>
    </w:p>
    <w:p w14:paraId="21B42E9B" w14:textId="68420982" w:rsidR="008C4656" w:rsidRDefault="008C4656" w:rsidP="008C4656">
      <w:pPr>
        <w:pStyle w:val="Caption"/>
      </w:pPr>
      <w:bookmarkStart w:id="794" w:name="_Toc101525785"/>
      <w:bookmarkStart w:id="795" w:name="_Toc135913075"/>
      <w:r>
        <w:t xml:space="preserve">Figure </w:t>
      </w:r>
      <w:fldSimple w:instr=" SEQ Figure \* ARABIC ">
        <w:r w:rsidR="00651143">
          <w:rPr>
            <w:noProof/>
          </w:rPr>
          <w:t>60</w:t>
        </w:r>
      </w:fldSimple>
      <w:r>
        <w:t xml:space="preserve"> Ensure the </w:t>
      </w:r>
      <w:r w:rsidRPr="009C6F4D">
        <w:t>esp_hbss_</w:t>
      </w:r>
      <w:r>
        <w:t xml:space="preserve">metrics </w:t>
      </w:r>
      <w:r w:rsidRPr="009C6F4D">
        <w:t xml:space="preserve">pipeline </w:t>
      </w:r>
      <w:r>
        <w:t>ID</w:t>
      </w:r>
      <w:r w:rsidRPr="009C6F4D">
        <w:t xml:space="preserve"> is included</w:t>
      </w:r>
      <w:bookmarkEnd w:id="794"/>
      <w:bookmarkEnd w:id="795"/>
    </w:p>
    <w:p w14:paraId="186CC6DA" w14:textId="77777777" w:rsidR="008C4656" w:rsidRDefault="008C4656" w:rsidP="008C4656">
      <w:pPr>
        <w:pStyle w:val="ListParagraph"/>
        <w:numPr>
          <w:ilvl w:val="0"/>
          <w:numId w:val="196"/>
        </w:numPr>
        <w:spacing w:after="120"/>
      </w:pPr>
      <w:r>
        <w:t>If you must add the pipeline ID, Logstash must be restarted before it will be ready to ingest the HBSS data.</w:t>
      </w:r>
    </w:p>
    <w:p w14:paraId="20156B2B" w14:textId="77777777" w:rsidR="008C4656" w:rsidRPr="00EE6B93" w:rsidRDefault="008C4656" w:rsidP="008C4656">
      <w:pPr>
        <w:ind w:left="720"/>
        <w:rPr>
          <w:rFonts w:ascii="Courier New" w:hAnsi="Courier New" w:cs="Courier New"/>
          <w:bCs/>
          <w:sz w:val="20"/>
          <w:szCs w:val="20"/>
        </w:rPr>
      </w:pPr>
      <w:r w:rsidRPr="00EE6B93">
        <w:rPr>
          <w:rFonts w:ascii="Courier New" w:hAnsi="Courier New" w:cs="Courier New"/>
          <w:bCs/>
          <w:sz w:val="20"/>
          <w:szCs w:val="20"/>
        </w:rPr>
        <w:t># systemctl restart logstash</w:t>
      </w:r>
    </w:p>
    <w:p w14:paraId="70BD1F85" w14:textId="77777777" w:rsidR="008C4656" w:rsidRPr="00EE6B93" w:rsidRDefault="008C4656" w:rsidP="008C4656">
      <w:pPr>
        <w:ind w:left="720"/>
        <w:rPr>
          <w:bCs/>
          <w:color w:val="FF0000"/>
        </w:rPr>
      </w:pPr>
      <w:r>
        <w:rPr>
          <w:b/>
          <w:color w:val="FF0000"/>
        </w:rPr>
        <w:t xml:space="preserve">IMPORTANT: </w:t>
      </w:r>
      <w:r w:rsidRPr="00EE6B93">
        <w:rPr>
          <w:bCs/>
        </w:rPr>
        <w:t xml:space="preserve">Only do this if you had to add </w:t>
      </w:r>
      <w:r w:rsidRPr="00EE6B93">
        <w:rPr>
          <w:b/>
        </w:rPr>
        <w:t>esp_hbss_</w:t>
      </w:r>
      <w:r>
        <w:rPr>
          <w:b/>
        </w:rPr>
        <w:t>metrics</w:t>
      </w:r>
      <w:r w:rsidRPr="00EE6B93">
        <w:rPr>
          <w:bCs/>
        </w:rPr>
        <w:t xml:space="preserve"> to the array.</w:t>
      </w:r>
    </w:p>
    <w:p w14:paraId="226F156C" w14:textId="77777777" w:rsidR="008C4656" w:rsidRDefault="008C4656" w:rsidP="008C4656">
      <w:pPr>
        <w:pStyle w:val="ListParagraph"/>
        <w:numPr>
          <w:ilvl w:val="0"/>
          <w:numId w:val="196"/>
        </w:numPr>
      </w:pPr>
      <w:r>
        <w:lastRenderedPageBreak/>
        <w:t xml:space="preserve">Once you are sure Logstash is ready to receive HBSS PowerShell data, ask an HBSS SME to set up the HBSS ePO to send metrics collected using the new PowerShell script to Logstash. See the </w:t>
      </w:r>
      <w:r>
        <w:rPr>
          <w:i/>
          <w:iCs/>
        </w:rPr>
        <w:t>E</w:t>
      </w:r>
      <w:r w:rsidRPr="00362A76">
        <w:rPr>
          <w:i/>
          <w:iCs/>
        </w:rPr>
        <w:t xml:space="preserve">SS </w:t>
      </w:r>
      <w:r w:rsidRPr="00362A76">
        <w:rPr>
          <w:bCs/>
          <w:i/>
          <w:iCs/>
        </w:rPr>
        <w:t>–</w:t>
      </w:r>
      <w:r>
        <w:rPr>
          <w:bCs/>
          <w:i/>
          <w:iCs/>
        </w:rPr>
        <w:t xml:space="preserve"> ePO-Monitor for Elastic Installation Instructions</w:t>
      </w:r>
      <w:r>
        <w:t xml:space="preserve"> document for configuration instructions.</w:t>
      </w:r>
    </w:p>
    <w:p w14:paraId="1A959D7D" w14:textId="77777777" w:rsidR="008C4656" w:rsidRPr="005D58DF" w:rsidRDefault="008C4656" w:rsidP="008C4656">
      <w:pPr>
        <w:pStyle w:val="ListParagraph"/>
        <w:numPr>
          <w:ilvl w:val="0"/>
          <w:numId w:val="196"/>
        </w:numPr>
      </w:pPr>
      <w:r>
        <w:t xml:space="preserve">When configuration is complete, verify HBSS data is received by going to Kibana </w:t>
      </w:r>
      <w:r w:rsidRPr="00B93176">
        <w:rPr>
          <w:b/>
          <w:bCs/>
        </w:rPr>
        <w:t>Discover</w:t>
      </w:r>
      <w:r>
        <w:t xml:space="preserve">, checking the </w:t>
      </w:r>
      <w:r>
        <w:rPr>
          <w:b/>
          <w:bCs/>
        </w:rPr>
        <w:t>dcgs-hbss-metrics</w:t>
      </w:r>
      <w:r w:rsidRPr="004E549B">
        <w:rPr>
          <w:b/>
          <w:bCs/>
        </w:rPr>
        <w:t>-*</w:t>
      </w:r>
      <w:r>
        <w:t xml:space="preserve"> indexes in the drop-down under </w:t>
      </w:r>
      <w:r w:rsidRPr="00B93176">
        <w:rPr>
          <w:b/>
          <w:bCs/>
        </w:rPr>
        <w:t>Add</w:t>
      </w:r>
      <w:r>
        <w:t xml:space="preserve"> </w:t>
      </w:r>
      <w:r w:rsidRPr="00B93176">
        <w:rPr>
          <w:b/>
          <w:bCs/>
        </w:rPr>
        <w:t>Filter</w:t>
      </w:r>
      <w:r>
        <w:t>, and confirming that hits are being received (and the count is increasing). Additionally, confirm the timestamp has updated to reflect the receipt of data.</w:t>
      </w:r>
    </w:p>
    <w:p w14:paraId="78C7824C" w14:textId="77777777" w:rsidR="008C4656" w:rsidRPr="005D58DF" w:rsidRDefault="008C4656" w:rsidP="008C4656">
      <w:r w:rsidRPr="00F636EC">
        <w:rPr>
          <w:b/>
        </w:rPr>
        <w:t>NOTE</w:t>
      </w:r>
      <w:r>
        <w:t>: The HBSS PowerShell script sends data every 30 minutes so you will only see events on those intervals.</w:t>
      </w:r>
    </w:p>
    <w:p w14:paraId="18DE9F2A" w14:textId="77777777" w:rsidR="008C4656" w:rsidRDefault="008C4656" w:rsidP="008C4656">
      <w:pPr>
        <w:pStyle w:val="Heading4"/>
      </w:pPr>
      <w:bookmarkStart w:id="796" w:name="_Toc101526180"/>
      <w:bookmarkStart w:id="797" w:name="_Toc138075979"/>
      <w:r>
        <w:t>Eracent Audit Data</w:t>
      </w:r>
      <w:bookmarkEnd w:id="796"/>
      <w:bookmarkEnd w:id="797"/>
    </w:p>
    <w:p w14:paraId="2F8CC3FC" w14:textId="77777777" w:rsidR="008C4656" w:rsidRDefault="008C4656" w:rsidP="008C4656">
      <w:r>
        <w:rPr>
          <w:b/>
        </w:rPr>
        <w:t>History</w:t>
      </w:r>
      <w:r>
        <w:t xml:space="preserve"> – Added in 7.16.3 Release.</w:t>
      </w:r>
    </w:p>
    <w:p w14:paraId="46475717" w14:textId="77777777" w:rsidR="008C4656" w:rsidRDefault="008C4656" w:rsidP="008C4656">
      <w:r w:rsidRPr="00F636EC">
        <w:rPr>
          <w:b/>
        </w:rPr>
        <w:t>Dependencies</w:t>
      </w:r>
      <w:r>
        <w:t xml:space="preserve"> – Database exists, and Elastic service account is given read access.</w:t>
      </w:r>
    </w:p>
    <w:p w14:paraId="39E4DE34" w14:textId="77777777" w:rsidR="008C4656" w:rsidRPr="00C971CC" w:rsidRDefault="008C4656" w:rsidP="008C4656">
      <w:pPr>
        <w:keepNext/>
        <w:keepLines/>
      </w:pPr>
      <w:r>
        <w:t xml:space="preserve">The Logstash pipeline used to read Eracent data is </w:t>
      </w:r>
      <w:r w:rsidRPr="006711B6">
        <w:rPr>
          <w:b/>
          <w:bCs/>
        </w:rPr>
        <w:t>esp_</w:t>
      </w:r>
      <w:r>
        <w:rPr>
          <w:b/>
          <w:bCs/>
        </w:rPr>
        <w:t>eracent</w:t>
      </w:r>
      <w:r w:rsidRPr="006711B6">
        <w:rPr>
          <w:b/>
          <w:bCs/>
        </w:rPr>
        <w:t>_database</w:t>
      </w:r>
      <w:r>
        <w:t xml:space="preserve">. The pipeline executes SQL queries to ingest data from the Eracent database. </w:t>
      </w:r>
      <w:r w:rsidRPr="00C971CC">
        <w:t xml:space="preserve">There is only one instance of the </w:t>
      </w:r>
      <w:r>
        <w:t>Eracent</w:t>
      </w:r>
      <w:r w:rsidRPr="00C971CC">
        <w:t xml:space="preserve"> database on the system</w:t>
      </w:r>
      <w:r>
        <w:t>;</w:t>
      </w:r>
      <w:r w:rsidRPr="00C971CC">
        <w:t xml:space="preserve"> this pipeline should only be added to one instance of Logstash.</w:t>
      </w:r>
      <w:r>
        <w:t xml:space="preserve"> </w:t>
      </w:r>
      <w:r w:rsidRPr="00C971CC">
        <w:t>On production i</w:t>
      </w:r>
      <w:r>
        <w:t>t</w:t>
      </w:r>
      <w:r w:rsidRPr="00C971CC">
        <w:t xml:space="preserve"> should be added to the ECH instance of Logstash.</w:t>
      </w:r>
      <w:r>
        <w:t xml:space="preserve"> </w:t>
      </w:r>
      <w:r w:rsidRPr="00C971CC">
        <w:t>On CTE/MTE</w:t>
      </w:r>
      <w:r>
        <w:t>,</w:t>
      </w:r>
      <w:r w:rsidRPr="00C971CC">
        <w:t xml:space="preserve"> </w:t>
      </w:r>
      <w:r>
        <w:t>choose</w:t>
      </w:r>
      <w:r w:rsidRPr="00C971CC">
        <w:t xml:space="preserve"> the instance of Logstash that runs at the site where the Elastic Cluster is installed.</w:t>
      </w:r>
    </w:p>
    <w:p w14:paraId="1C2D4A5C" w14:textId="77777777" w:rsidR="008C4656" w:rsidRDefault="008C4656" w:rsidP="008C4656">
      <w:pPr>
        <w:keepNext/>
        <w:keepLines/>
      </w:pPr>
      <w:r>
        <w:t xml:space="preserve">Examine the pipeline in Kibana to ensure that the </w:t>
      </w:r>
      <w:r w:rsidRPr="006711B6">
        <w:rPr>
          <w:b/>
          <w:bCs/>
        </w:rPr>
        <w:t>jdbc_co</w:t>
      </w:r>
      <w:r>
        <w:rPr>
          <w:b/>
          <w:bCs/>
        </w:rPr>
        <w:t>n</w:t>
      </w:r>
      <w:r w:rsidRPr="006711B6">
        <w:rPr>
          <w:b/>
          <w:bCs/>
        </w:rPr>
        <w:t>nection_string</w:t>
      </w:r>
      <w:r>
        <w:t xml:space="preserve"> to access the Eracent database is correct for your environment.</w:t>
      </w:r>
      <w:r w:rsidRPr="009D6606">
        <w:t xml:space="preserve"> </w:t>
      </w:r>
      <w:r>
        <w:t xml:space="preserve">(It should include the SQL instance and database names). The </w:t>
      </w:r>
      <w:r w:rsidRPr="004B3881">
        <w:rPr>
          <w:b/>
        </w:rPr>
        <w:t>jdbc_user</w:t>
      </w:r>
      <w:r>
        <w:t xml:space="preserve"> field will be populated with the service account name for the site of the Logstash instance running the pipeline. (xx_elastic.svc where XX = site number). Also validate the hostname for the Eracent database (OADCGS02) is correct for your environment.</w:t>
      </w:r>
    </w:p>
    <w:p w14:paraId="108A5A41" w14:textId="77777777" w:rsidR="008C4656" w:rsidRDefault="008C4656" w:rsidP="008C4656">
      <w:pPr>
        <w:keepNext/>
        <w:jc w:val="center"/>
      </w:pPr>
      <w:r>
        <w:rPr>
          <w:noProof/>
        </w:rPr>
        <w:drawing>
          <wp:inline distT="0" distB="0" distL="0" distR="0" wp14:anchorId="35CCAABD" wp14:editId="07BEE703">
            <wp:extent cx="5581650" cy="1366789"/>
            <wp:effectExtent l="0" t="0" r="0" b="5080"/>
            <wp:docPr id="292" name="Picture 29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email&#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90689" cy="1369002"/>
                    </a:xfrm>
                    <a:prstGeom prst="rect">
                      <a:avLst/>
                    </a:prstGeom>
                  </pic:spPr>
                </pic:pic>
              </a:graphicData>
            </a:graphic>
          </wp:inline>
        </w:drawing>
      </w:r>
    </w:p>
    <w:p w14:paraId="26B5373F" w14:textId="516B74F4" w:rsidR="008C4656" w:rsidRDefault="008C4656" w:rsidP="008C4656">
      <w:pPr>
        <w:pStyle w:val="Caption"/>
      </w:pPr>
      <w:bookmarkStart w:id="798" w:name="_Toc101525786"/>
      <w:bookmarkStart w:id="799" w:name="_Toc135913076"/>
      <w:r>
        <w:t xml:space="preserve">Figure </w:t>
      </w:r>
      <w:fldSimple w:instr=" SEQ Figure \* ARABIC ">
        <w:r w:rsidR="00651143">
          <w:rPr>
            <w:noProof/>
          </w:rPr>
          <w:t>61</w:t>
        </w:r>
      </w:fldSimple>
      <w:r>
        <w:t xml:space="preserve"> Example of Eracent pipeline configuration</w:t>
      </w:r>
      <w:bookmarkEnd w:id="798"/>
      <w:bookmarkEnd w:id="799"/>
    </w:p>
    <w:p w14:paraId="11C5C27E" w14:textId="23320F6E" w:rsidR="00AE403B" w:rsidRPr="004014E3" w:rsidRDefault="00AE403B" w:rsidP="00AE403B">
      <w:pPr>
        <w:pStyle w:val="ListParagraph"/>
        <w:numPr>
          <w:ilvl w:val="0"/>
          <w:numId w:val="201"/>
        </w:numPr>
        <w:spacing w:after="120"/>
        <w:rPr>
          <w:rFonts w:ascii="Courier New" w:hAnsi="Courier New" w:cs="Courier New"/>
          <w:sz w:val="20"/>
          <w:szCs w:val="20"/>
        </w:rPr>
      </w:pPr>
      <w:r>
        <w:t xml:space="preserve">To set up Logstash to receive Eracent data the node specific yml file for the Logstash instance must be updated in the dsil_elastic_servers puppet module.  Refer to section </w:t>
      </w:r>
      <w:r>
        <w:fldChar w:fldCharType="begin"/>
      </w:r>
      <w:r>
        <w:instrText xml:space="preserve"> REF _Ref135738797 \r \h </w:instrText>
      </w:r>
      <w:r>
        <w:fldChar w:fldCharType="separate"/>
      </w:r>
      <w:r w:rsidR="00651143">
        <w:t>5.4.1.8.2</w:t>
      </w:r>
      <w:r>
        <w:fldChar w:fldCharType="end"/>
      </w:r>
      <w:r>
        <w:t xml:space="preserve"> for information on controlling the pipelines that run on each Logstash instance.</w:t>
      </w:r>
    </w:p>
    <w:p w14:paraId="6AC329C6" w14:textId="5C6926A1" w:rsidR="00AE403B" w:rsidRDefault="00AE403B" w:rsidP="00AE403B">
      <w:pPr>
        <w:pStyle w:val="ListParagraph"/>
        <w:keepNext/>
        <w:numPr>
          <w:ilvl w:val="0"/>
          <w:numId w:val="201"/>
        </w:numPr>
        <w:spacing w:after="120"/>
      </w:pPr>
      <w:r>
        <w:lastRenderedPageBreak/>
        <w:t xml:space="preserve">Ensure the </w:t>
      </w:r>
      <w:r w:rsidRPr="00E145AB">
        <w:rPr>
          <w:b/>
          <w:bCs/>
        </w:rPr>
        <w:t>esp_</w:t>
      </w:r>
      <w:r>
        <w:rPr>
          <w:b/>
          <w:bCs/>
        </w:rPr>
        <w:t>eracent_database s</w:t>
      </w:r>
      <w:r>
        <w:t xml:space="preserve"> pipeline ID is included in the </w:t>
      </w:r>
      <w:r>
        <w:rPr>
          <w:b/>
          <w:bCs/>
        </w:rPr>
        <w:t xml:space="preserve">dsil_elastic_servers::logstash::pipelines: </w:t>
      </w:r>
      <w:r w:rsidRPr="00E145AB">
        <w:rPr>
          <w:b/>
          <w:bCs/>
        </w:rPr>
        <w:t>[ ]</w:t>
      </w:r>
      <w:r>
        <w:t xml:space="preserve"> array.</w:t>
      </w:r>
    </w:p>
    <w:p w14:paraId="720D78EE" w14:textId="77777777" w:rsidR="008C4656" w:rsidRDefault="008C4656" w:rsidP="008C4656">
      <w:pPr>
        <w:keepNext/>
        <w:ind w:left="720"/>
      </w:pPr>
      <w:r>
        <w:t>Example:</w:t>
      </w:r>
    </w:p>
    <w:p w14:paraId="09E52BE4" w14:textId="7C4373B7" w:rsidR="008C4656" w:rsidRDefault="00AE403B" w:rsidP="008C4656">
      <w:pPr>
        <w:keepNext/>
        <w:spacing w:after="120"/>
        <w:jc w:val="center"/>
      </w:pPr>
      <w:r>
        <w:rPr>
          <w:noProof/>
        </w:rPr>
        <w:drawing>
          <wp:inline distT="0" distB="0" distL="0" distR="0" wp14:anchorId="42BB2453" wp14:editId="7B4FED6E">
            <wp:extent cx="5657850" cy="771910"/>
            <wp:effectExtent l="0" t="0" r="0" b="9525"/>
            <wp:docPr id="299" name="Picture 2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78662" cy="774749"/>
                    </a:xfrm>
                    <a:prstGeom prst="rect">
                      <a:avLst/>
                    </a:prstGeom>
                  </pic:spPr>
                </pic:pic>
              </a:graphicData>
            </a:graphic>
          </wp:inline>
        </w:drawing>
      </w:r>
    </w:p>
    <w:p w14:paraId="37D16CD2" w14:textId="14E2DBB8" w:rsidR="008C4656" w:rsidRDefault="008C4656" w:rsidP="008C4656">
      <w:pPr>
        <w:pStyle w:val="Caption"/>
      </w:pPr>
      <w:bookmarkStart w:id="800" w:name="_Toc101525787"/>
      <w:bookmarkStart w:id="801" w:name="_Toc135913077"/>
      <w:r>
        <w:t xml:space="preserve">Figure </w:t>
      </w:r>
      <w:fldSimple w:instr=" SEQ Figure \* ARABIC ">
        <w:r w:rsidR="00651143">
          <w:rPr>
            <w:noProof/>
          </w:rPr>
          <w:t>62</w:t>
        </w:r>
      </w:fldSimple>
      <w:r>
        <w:t xml:space="preserve"> Ensure the esp_eracent_database</w:t>
      </w:r>
      <w:r w:rsidRPr="009C6F4D">
        <w:t xml:space="preserve"> pipeline </w:t>
      </w:r>
      <w:r>
        <w:t>ID</w:t>
      </w:r>
      <w:r w:rsidRPr="009C6F4D">
        <w:t xml:space="preserve"> is included</w:t>
      </w:r>
      <w:bookmarkEnd w:id="800"/>
      <w:bookmarkEnd w:id="801"/>
    </w:p>
    <w:p w14:paraId="78488775" w14:textId="77777777" w:rsidR="008C4656" w:rsidRDefault="008C4656" w:rsidP="008C4656">
      <w:pPr>
        <w:pStyle w:val="ListParagraph"/>
        <w:numPr>
          <w:ilvl w:val="0"/>
          <w:numId w:val="197"/>
        </w:numPr>
      </w:pPr>
      <w:r>
        <w:t>If you must add the pipeline ID, Logstash must be restarted before it will be ready to ingest the Eracent data.</w:t>
      </w:r>
    </w:p>
    <w:p w14:paraId="1181852C" w14:textId="77777777" w:rsidR="008C4656" w:rsidRPr="00F636EC" w:rsidRDefault="008C4656" w:rsidP="008C4656">
      <w:pPr>
        <w:ind w:left="720"/>
        <w:rPr>
          <w:rFonts w:ascii="Courier New" w:hAnsi="Courier New" w:cs="Courier New"/>
          <w:bCs/>
          <w:sz w:val="20"/>
          <w:szCs w:val="20"/>
        </w:rPr>
      </w:pPr>
      <w:r w:rsidRPr="00EE6B93">
        <w:rPr>
          <w:rFonts w:ascii="Courier New" w:hAnsi="Courier New" w:cs="Courier New"/>
          <w:bCs/>
          <w:sz w:val="20"/>
          <w:szCs w:val="20"/>
        </w:rPr>
        <w:t># systemctl restart logstash</w:t>
      </w:r>
    </w:p>
    <w:p w14:paraId="30DEB197" w14:textId="0854BDD3" w:rsidR="008C4656" w:rsidRDefault="008C4656" w:rsidP="008C4656">
      <w:pPr>
        <w:pStyle w:val="ListParagraph"/>
        <w:numPr>
          <w:ilvl w:val="0"/>
          <w:numId w:val="197"/>
        </w:numPr>
      </w:pPr>
      <w:r>
        <w:t xml:space="preserve">When configuration is complete, verify Eracent data is received by going to Kibana </w:t>
      </w:r>
      <w:r w:rsidRPr="00B93176">
        <w:rPr>
          <w:b/>
          <w:bCs/>
        </w:rPr>
        <w:t>Discover</w:t>
      </w:r>
      <w:r>
        <w:t xml:space="preserve">, </w:t>
      </w:r>
      <w:r w:rsidR="000C413F">
        <w:t>selecting</w:t>
      </w:r>
      <w:r>
        <w:t xml:space="preserve"> the </w:t>
      </w:r>
      <w:r w:rsidR="000C413F">
        <w:t>dcgs-db_eracent</w:t>
      </w:r>
      <w:r w:rsidRPr="004E549B">
        <w:rPr>
          <w:b/>
          <w:bCs/>
        </w:rPr>
        <w:t>-*</w:t>
      </w:r>
      <w:r>
        <w:t xml:space="preserve"> </w:t>
      </w:r>
      <w:r w:rsidR="000C413F">
        <w:t>data view</w:t>
      </w:r>
      <w:r>
        <w:t>, and confirming that hits are being received (and the count is increasing). Additionally, confirm the timestamp has updated to reflect the receipt of data.</w:t>
      </w:r>
    </w:p>
    <w:p w14:paraId="6A4FC811" w14:textId="076F317B" w:rsidR="008C4656" w:rsidRDefault="000C413F" w:rsidP="008C4656">
      <w:pPr>
        <w:keepNext/>
        <w:jc w:val="center"/>
      </w:pPr>
      <w:r>
        <w:rPr>
          <w:noProof/>
        </w:rPr>
        <w:drawing>
          <wp:inline distT="0" distB="0" distL="0" distR="0" wp14:anchorId="4FC9F8E6" wp14:editId="27E866E3">
            <wp:extent cx="5943600" cy="1233170"/>
            <wp:effectExtent l="0" t="0" r="0" b="5080"/>
            <wp:docPr id="300" name="Picture 3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233170"/>
                    </a:xfrm>
                    <a:prstGeom prst="rect">
                      <a:avLst/>
                    </a:prstGeom>
                  </pic:spPr>
                </pic:pic>
              </a:graphicData>
            </a:graphic>
          </wp:inline>
        </w:drawing>
      </w:r>
    </w:p>
    <w:p w14:paraId="11BB28B1" w14:textId="0C9F59D6" w:rsidR="008C4656" w:rsidRDefault="008C4656" w:rsidP="008C4656">
      <w:pPr>
        <w:pStyle w:val="Caption"/>
      </w:pPr>
      <w:bookmarkStart w:id="802" w:name="_Toc101525788"/>
      <w:bookmarkStart w:id="803" w:name="_Toc135913078"/>
      <w:r>
        <w:t xml:space="preserve">Figure </w:t>
      </w:r>
      <w:fldSimple w:instr=" SEQ Figure \* ARABIC ">
        <w:r w:rsidR="00651143">
          <w:rPr>
            <w:noProof/>
          </w:rPr>
          <w:t>63</w:t>
        </w:r>
      </w:fldSimple>
      <w:r>
        <w:t xml:space="preserve"> Example of Eracent data in Discover tab</w:t>
      </w:r>
      <w:bookmarkEnd w:id="802"/>
      <w:bookmarkEnd w:id="803"/>
    </w:p>
    <w:p w14:paraId="5414D316" w14:textId="6C65C167" w:rsidR="008C4656" w:rsidRDefault="008C4656" w:rsidP="008C4656">
      <w:r w:rsidRPr="00F636EC">
        <w:rPr>
          <w:b/>
        </w:rPr>
        <w:t>NOTE</w:t>
      </w:r>
      <w:r>
        <w:t xml:space="preserve">: Eracent data can be scarce so you may have to wait for a while to see any if it’s just being configured. </w:t>
      </w:r>
    </w:p>
    <w:p w14:paraId="0ABBC9D9" w14:textId="77777777" w:rsidR="00D773F9" w:rsidRDefault="00D773F9" w:rsidP="00D773F9">
      <w:pPr>
        <w:pStyle w:val="Heading5"/>
      </w:pPr>
      <w:bookmarkStart w:id="804" w:name="_Toc138075980"/>
      <w:r>
        <w:t>SQL Server Statistics</w:t>
      </w:r>
      <w:bookmarkEnd w:id="804"/>
    </w:p>
    <w:p w14:paraId="613B3F2E" w14:textId="77777777" w:rsidR="00D773F9" w:rsidRDefault="00D773F9" w:rsidP="00D773F9">
      <w:r>
        <w:t xml:space="preserve">The Logstash pipeline used to read SQL Server Statistics data is </w:t>
      </w:r>
      <w:r w:rsidRPr="00422C75">
        <w:rPr>
          <w:b/>
          <w:bCs/>
        </w:rPr>
        <w:t>esp_sqlServer_stats</w:t>
      </w:r>
      <w:r>
        <w:t xml:space="preserve">. </w:t>
      </w:r>
    </w:p>
    <w:p w14:paraId="38F3AE23" w14:textId="77777777" w:rsidR="00D773F9" w:rsidRDefault="00D773F9" w:rsidP="00D773F9">
      <w:r>
        <w:t xml:space="preserve">Before turning on ingest for this data type, examine the pipeline in Kibana to ensure that the </w:t>
      </w:r>
      <w:r w:rsidRPr="00422C75">
        <w:rPr>
          <w:b/>
          <w:bCs/>
        </w:rPr>
        <w:t>jdbc_connection_string</w:t>
      </w:r>
      <w:r>
        <w:t xml:space="preserve"> for each query to access the SQL database is correct for your environment. There are multiple queries used to gather this information so check with an SQL ADMIN to ensure they are correct for each Logstash instance you enable this query on.</w:t>
      </w:r>
    </w:p>
    <w:p w14:paraId="776C5A2A" w14:textId="15BEB8A1" w:rsidR="00D773F9" w:rsidRPr="00177F6F" w:rsidRDefault="00D773F9" w:rsidP="00D773F9">
      <w:pPr>
        <w:spacing w:after="120"/>
        <w:rPr>
          <w:rFonts w:ascii="Courier New" w:hAnsi="Courier New" w:cs="Courier New"/>
          <w:sz w:val="20"/>
          <w:szCs w:val="20"/>
        </w:rPr>
      </w:pPr>
      <w:r>
        <w:t xml:space="preserve">To set up querying of SQL Server Statistics, add the </w:t>
      </w:r>
      <w:r w:rsidRPr="004014E3">
        <w:rPr>
          <w:b/>
          <w:bCs/>
        </w:rPr>
        <w:t>esp_</w:t>
      </w:r>
      <w:r>
        <w:rPr>
          <w:b/>
          <w:bCs/>
        </w:rPr>
        <w:t>sqlServer_stats</w:t>
      </w:r>
      <w:r>
        <w:t xml:space="preserve"> pipeline to the node specific yml file for the Logstash instance that will query the data.  This must be updated in the dsil_elastic_servers puppet module.  Refer to section </w:t>
      </w:r>
      <w:r>
        <w:fldChar w:fldCharType="begin"/>
      </w:r>
      <w:r>
        <w:instrText xml:space="preserve"> REF _Ref135738797 \r \h </w:instrText>
      </w:r>
      <w:r>
        <w:fldChar w:fldCharType="separate"/>
      </w:r>
      <w:r w:rsidR="00651143">
        <w:t>5.4.1.8.2</w:t>
      </w:r>
      <w:r>
        <w:fldChar w:fldCharType="end"/>
      </w:r>
      <w:r>
        <w:t xml:space="preserve"> for information on controlling the pipelines that run on each Logstash instance.</w:t>
      </w:r>
    </w:p>
    <w:p w14:paraId="12CBFB37" w14:textId="77777777" w:rsidR="00D773F9" w:rsidRPr="00C971CC" w:rsidRDefault="00D773F9" w:rsidP="00D773F9">
      <w:r w:rsidRPr="00C971CC">
        <w:rPr>
          <w:b/>
          <w:bCs/>
        </w:rPr>
        <w:lastRenderedPageBreak/>
        <w:t>NOTE:</w:t>
      </w:r>
      <w:r w:rsidRPr="00C971CC">
        <w:t xml:space="preserve"> There are multiple SQL database instances throughout the system.</w:t>
      </w:r>
      <w:r>
        <w:t xml:space="preserve"> </w:t>
      </w:r>
      <w:r w:rsidRPr="00C971CC">
        <w:t>This pipeline should be added to Logstash instances at sites where databases are located.</w:t>
      </w:r>
      <w:r>
        <w:t xml:space="preserve"> Y</w:t>
      </w:r>
      <w:r w:rsidRPr="00C971CC">
        <w:t xml:space="preserve">ou </w:t>
      </w:r>
      <w:r>
        <w:t>must</w:t>
      </w:r>
      <w:r w:rsidRPr="00C971CC">
        <w:t xml:space="preserve"> check with the SQL Administrator to ensure the connection strings are correct for each site. </w:t>
      </w:r>
    </w:p>
    <w:p w14:paraId="36712D7F" w14:textId="77777777" w:rsidR="00D773F9" w:rsidRDefault="00D773F9" w:rsidP="00D773F9">
      <w:pPr>
        <w:keepNext/>
      </w:pPr>
      <w:r>
        <w:t xml:space="preserve">Once configuration is complete, verify SQL server data is received by going to Kibana </w:t>
      </w:r>
      <w:r w:rsidRPr="00422C75">
        <w:rPr>
          <w:b/>
          <w:bCs/>
        </w:rPr>
        <w:t>Discover</w:t>
      </w:r>
      <w:r>
        <w:t xml:space="preserve"> and selecting the </w:t>
      </w:r>
      <w:r>
        <w:rPr>
          <w:b/>
          <w:bCs/>
        </w:rPr>
        <w:t>dcgs-db_sqlserver</w:t>
      </w:r>
      <w:r w:rsidRPr="00C3390B">
        <w:rPr>
          <w:b/>
          <w:bCs/>
        </w:rPr>
        <w:t>*</w:t>
      </w:r>
      <w:r>
        <w:t xml:space="preserve"> data view. Verify that hits are being received and the number of hits displayed is increasing. Also confirm that the timestamp (underneath the hit count) is updating to reflect these changes.</w:t>
      </w:r>
    </w:p>
    <w:p w14:paraId="2EEB23AD" w14:textId="77777777" w:rsidR="00D773F9" w:rsidRDefault="00D773F9" w:rsidP="00D773F9">
      <w:pPr>
        <w:jc w:val="center"/>
      </w:pPr>
      <w:r>
        <w:rPr>
          <w:noProof/>
        </w:rPr>
        <w:drawing>
          <wp:inline distT="0" distB="0" distL="0" distR="0" wp14:anchorId="420BC92B" wp14:editId="5931436C">
            <wp:extent cx="5943600" cy="1299210"/>
            <wp:effectExtent l="0" t="0" r="0" b="0"/>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inline>
        </w:drawing>
      </w:r>
    </w:p>
    <w:p w14:paraId="0DC462B7" w14:textId="431C74B7" w:rsidR="00D773F9" w:rsidRPr="0041380A" w:rsidRDefault="00D773F9" w:rsidP="00D773F9">
      <w:pPr>
        <w:pStyle w:val="Caption"/>
      </w:pPr>
      <w:bookmarkStart w:id="805" w:name="_Toc135913079"/>
      <w:r>
        <w:t xml:space="preserve">Figure </w:t>
      </w:r>
      <w:fldSimple w:instr=" SEQ Figure \* ARABIC ">
        <w:r w:rsidR="00651143">
          <w:rPr>
            <w:noProof/>
          </w:rPr>
          <w:t>64</w:t>
        </w:r>
      </w:fldSimple>
      <w:r>
        <w:t xml:space="preserve"> V</w:t>
      </w:r>
      <w:r w:rsidRPr="006140C6">
        <w:t>erify SQL server data is received</w:t>
      </w:r>
      <w:bookmarkEnd w:id="805"/>
    </w:p>
    <w:p w14:paraId="16B96D14" w14:textId="57D9277D" w:rsidR="00D773F9" w:rsidRDefault="00D773F9" w:rsidP="008C4656"/>
    <w:p w14:paraId="40CCC113" w14:textId="77777777" w:rsidR="00D773F9" w:rsidRPr="00532925" w:rsidRDefault="00D773F9" w:rsidP="008C4656"/>
    <w:p w14:paraId="3DF2C317" w14:textId="77777777" w:rsidR="008C4656" w:rsidRDefault="008C4656" w:rsidP="008C4656">
      <w:pPr>
        <w:pStyle w:val="Heading4"/>
      </w:pPr>
      <w:bookmarkStart w:id="806" w:name="_Toc101526181"/>
      <w:bookmarkStart w:id="807" w:name="_Toc138075981"/>
      <w:r>
        <w:t>SQL Server Statistics</w:t>
      </w:r>
      <w:bookmarkEnd w:id="806"/>
      <w:bookmarkEnd w:id="807"/>
    </w:p>
    <w:p w14:paraId="253329DD" w14:textId="77777777" w:rsidR="008C4656" w:rsidRDefault="008C4656" w:rsidP="008C4656">
      <w:r>
        <w:rPr>
          <w:b/>
        </w:rPr>
        <w:t>History</w:t>
      </w:r>
      <w:r>
        <w:t xml:space="preserve"> – Added in 7.9.1 Release.</w:t>
      </w:r>
    </w:p>
    <w:p w14:paraId="36D9DB54" w14:textId="77777777" w:rsidR="008C4656" w:rsidRDefault="008C4656" w:rsidP="008C4656">
      <w:r w:rsidRPr="00F636EC">
        <w:rPr>
          <w:b/>
        </w:rPr>
        <w:t>Dependencies</w:t>
      </w:r>
      <w:r>
        <w:t xml:space="preserve"> – Databases exist, and Elastic service account is given read access.</w:t>
      </w:r>
    </w:p>
    <w:p w14:paraId="5EBFE966" w14:textId="77777777" w:rsidR="008C4656" w:rsidRDefault="008C4656" w:rsidP="008C4656">
      <w:r>
        <w:t xml:space="preserve">The Logstash pipeline used to read SQL server statistics is </w:t>
      </w:r>
      <w:r w:rsidRPr="006711B6">
        <w:rPr>
          <w:b/>
          <w:bCs/>
        </w:rPr>
        <w:t>esp_</w:t>
      </w:r>
      <w:r>
        <w:rPr>
          <w:b/>
          <w:bCs/>
        </w:rPr>
        <w:t>sqlServer_stats</w:t>
      </w:r>
      <w:r>
        <w:t>. The pipeline executes SQL queries to ingest database status data from any SQL database. This</w:t>
      </w:r>
      <w:r w:rsidRPr="00C971CC">
        <w:t xml:space="preserve"> pipeline should </w:t>
      </w:r>
      <w:r>
        <w:t xml:space="preserve">be configured on the Logstash instance at the site where the databases are located. The Logstash instance can be used to query any databases at any site but should only be configured to run on one Logstash instance. To execute queries against these databases, the Elastic service account </w:t>
      </w:r>
      <w:r w:rsidRPr="006711B6">
        <w:rPr>
          <w:b/>
          <w:bCs/>
        </w:rPr>
        <w:t>xx_elastic.svc</w:t>
      </w:r>
      <w:r>
        <w:t xml:space="preserve"> is used and must have read privileges for any database that is being queried. Before proceeding with enabling any database ingest, ensure the </w:t>
      </w:r>
      <w:r w:rsidRPr="000F51B6">
        <w:t>Elastic</w:t>
      </w:r>
      <w:r>
        <w:t xml:space="preserve"> service account that will be used to query data is given privileges to read each database. Follow the steps in </w:t>
      </w:r>
      <w:r w:rsidRPr="006711B6">
        <w:rPr>
          <w:i/>
          <w:iCs/>
        </w:rPr>
        <w:t>ES-018 - Microsoft SQL – Configuring SQL for Elastic Monitoring Instructions</w:t>
      </w:r>
      <w:r>
        <w:t xml:space="preserve"> to give permissions to the </w:t>
      </w:r>
      <w:r w:rsidRPr="000F51B6">
        <w:t>Elastic</w:t>
      </w:r>
      <w:r>
        <w:t xml:space="preserve"> service account.</w:t>
      </w:r>
    </w:p>
    <w:p w14:paraId="0369DDA0" w14:textId="77777777" w:rsidR="008C4656" w:rsidRPr="00C971CC" w:rsidRDefault="008C4656" w:rsidP="008C4656">
      <w:pPr>
        <w:keepNext/>
        <w:keepLines/>
      </w:pPr>
      <w:r w:rsidRPr="00C971CC">
        <w:t>On production</w:t>
      </w:r>
      <w:r>
        <w:t>,</w:t>
      </w:r>
      <w:r w:rsidRPr="00C971CC">
        <w:t xml:space="preserve"> </w:t>
      </w:r>
      <w:r>
        <w:t xml:space="preserve">databases are located at the hub so </w:t>
      </w:r>
      <w:r w:rsidRPr="00C971CC">
        <w:t>the ECH instance of Logstash</w:t>
      </w:r>
      <w:r>
        <w:t xml:space="preserve"> should be used</w:t>
      </w:r>
      <w:r w:rsidRPr="00C971CC">
        <w:t>.</w:t>
      </w:r>
      <w:r>
        <w:t xml:space="preserve"> </w:t>
      </w:r>
      <w:r w:rsidRPr="00C971CC">
        <w:t>On CTE/MTE</w:t>
      </w:r>
      <w:r>
        <w:t>,</w:t>
      </w:r>
      <w:r w:rsidRPr="00C971CC">
        <w:t xml:space="preserve"> </w:t>
      </w:r>
      <w:r>
        <w:t>choose</w:t>
      </w:r>
      <w:r w:rsidRPr="00C971CC">
        <w:t xml:space="preserve"> the instance of Logstash that runs at the site where the Elastic Cluster is installed.</w:t>
      </w:r>
    </w:p>
    <w:p w14:paraId="0F68085D" w14:textId="77777777" w:rsidR="008C4656" w:rsidRDefault="008C4656" w:rsidP="008C4656">
      <w:r>
        <w:t xml:space="preserve">The query being done on each database is the same, but the installer must add a </w:t>
      </w:r>
      <w:r w:rsidRPr="00A4144B">
        <w:rPr>
          <w:b/>
          <w:bCs/>
        </w:rPr>
        <w:t>jdbc</w:t>
      </w:r>
      <w:r>
        <w:t xml:space="preserve"> block for each SQL database that should be monitored. The xx_elastic.svc account must be given read access to each database to be able to execute the query. </w:t>
      </w:r>
    </w:p>
    <w:p w14:paraId="251584F8" w14:textId="77777777" w:rsidR="008C4656" w:rsidRDefault="008C4656" w:rsidP="008C4656">
      <w:r>
        <w:t>The following image shows a jdbc block configured to query data from a database on u00sm01sq20 at port 1460.</w:t>
      </w:r>
    </w:p>
    <w:p w14:paraId="459AE5E0" w14:textId="77777777" w:rsidR="008C4656" w:rsidRDefault="008C4656" w:rsidP="008C4656">
      <w:pPr>
        <w:keepNext/>
        <w:jc w:val="center"/>
      </w:pPr>
      <w:r>
        <w:rPr>
          <w:noProof/>
        </w:rPr>
        <w:lastRenderedPageBreak/>
        <w:drawing>
          <wp:inline distT="0" distB="0" distL="0" distR="0" wp14:anchorId="13529EF0" wp14:editId="63A8232B">
            <wp:extent cx="5614974" cy="1638300"/>
            <wp:effectExtent l="0" t="0" r="5080" b="0"/>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33602" cy="1643735"/>
                    </a:xfrm>
                    <a:prstGeom prst="rect">
                      <a:avLst/>
                    </a:prstGeom>
                  </pic:spPr>
                </pic:pic>
              </a:graphicData>
            </a:graphic>
          </wp:inline>
        </w:drawing>
      </w:r>
    </w:p>
    <w:p w14:paraId="62719CA9" w14:textId="557E6E98" w:rsidR="008C4656" w:rsidRDefault="008C4656" w:rsidP="008C4656">
      <w:pPr>
        <w:pStyle w:val="Caption"/>
      </w:pPr>
      <w:bookmarkStart w:id="808" w:name="_Toc101525789"/>
      <w:bookmarkStart w:id="809" w:name="_Toc135913080"/>
      <w:r>
        <w:t xml:space="preserve">Figure </w:t>
      </w:r>
      <w:fldSimple w:instr=" SEQ Figure \* ARABIC ">
        <w:r w:rsidR="00651143">
          <w:rPr>
            <w:noProof/>
          </w:rPr>
          <w:t>65</w:t>
        </w:r>
      </w:fldSimple>
      <w:r>
        <w:t xml:space="preserve"> Example SQL query to database</w:t>
      </w:r>
      <w:bookmarkEnd w:id="808"/>
      <w:bookmarkEnd w:id="809"/>
    </w:p>
    <w:p w14:paraId="3B93FAE0" w14:textId="77777777" w:rsidR="008C4656" w:rsidRDefault="008C4656" w:rsidP="008C4656">
      <w:r>
        <w:t>To configure a query to a database, copy the existing block in the esp_sqlserver.</w:t>
      </w:r>
    </w:p>
    <w:p w14:paraId="370C4A67" w14:textId="77777777" w:rsidR="008C4656" w:rsidRDefault="008C4656" w:rsidP="008C4656">
      <w:pPr>
        <w:spacing w:after="0"/>
      </w:pPr>
      <w:r>
        <w:t>Update the following:</w:t>
      </w:r>
    </w:p>
    <w:p w14:paraId="6D8F21E3" w14:textId="77777777" w:rsidR="008C4656" w:rsidRDefault="008C4656" w:rsidP="008C4656">
      <w:pPr>
        <w:spacing w:after="0"/>
        <w:ind w:left="720"/>
      </w:pPr>
      <w:r>
        <w:t>jdbc_connection_string – Should have the host and port of the database you are querying.</w:t>
      </w:r>
    </w:p>
    <w:p w14:paraId="271404D1" w14:textId="77777777" w:rsidR="008C4656" w:rsidRDefault="008C4656" w:rsidP="008C4656">
      <w:pPr>
        <w:ind w:left="720"/>
      </w:pPr>
      <w:r>
        <w:t>last_run_metadata_path – Update the name of the file to be unique. This file holds the last query time to allow only asking for new data on each query.</w:t>
      </w:r>
    </w:p>
    <w:p w14:paraId="46098970" w14:textId="77777777" w:rsidR="008C4656" w:rsidRDefault="008C4656" w:rsidP="008C4656">
      <w:r>
        <w:t>The jdbc_user is automatically set to the elastic service account for the site of the Logstash instance that is running the pipeline(xx_elastic.svc). The jdbc_password is the service account password and should already be stored in the logstash.keystore for use by any pipeline.</w:t>
      </w:r>
    </w:p>
    <w:p w14:paraId="25C58B07" w14:textId="49D9D233" w:rsidR="00D773F9" w:rsidRPr="00D773F9" w:rsidRDefault="00D773F9" w:rsidP="00D773F9">
      <w:pPr>
        <w:pStyle w:val="ListParagraph"/>
        <w:numPr>
          <w:ilvl w:val="0"/>
          <w:numId w:val="198"/>
        </w:numPr>
        <w:spacing w:after="120"/>
        <w:rPr>
          <w:rFonts w:ascii="Courier New" w:hAnsi="Courier New" w:cs="Courier New"/>
          <w:sz w:val="20"/>
          <w:szCs w:val="20"/>
        </w:rPr>
      </w:pPr>
      <w:r>
        <w:t xml:space="preserve">To set up querying of SQL Server Statistics, add the </w:t>
      </w:r>
      <w:r w:rsidRPr="00D773F9">
        <w:rPr>
          <w:b/>
          <w:bCs/>
        </w:rPr>
        <w:t>esp_sqlServer_stats</w:t>
      </w:r>
      <w:r>
        <w:t xml:space="preserve"> pipeline to the node specific yml file for the Logstash instance that will query the data.  This must be updated in the dsil_elastic_servers puppet module.  Refer to section </w:t>
      </w:r>
      <w:r>
        <w:fldChar w:fldCharType="begin"/>
      </w:r>
      <w:r>
        <w:instrText xml:space="preserve"> REF _Ref135738797 \r \h </w:instrText>
      </w:r>
      <w:r>
        <w:fldChar w:fldCharType="separate"/>
      </w:r>
      <w:r w:rsidR="00651143">
        <w:t>5.4.1.8.2</w:t>
      </w:r>
      <w:r>
        <w:fldChar w:fldCharType="end"/>
      </w:r>
      <w:r>
        <w:t xml:space="preserve"> for information on controlling the pipelines that run on each Logstash instance.</w:t>
      </w:r>
    </w:p>
    <w:p w14:paraId="36DF666E" w14:textId="233B242F" w:rsidR="00D773F9" w:rsidRDefault="00D773F9" w:rsidP="00D773F9">
      <w:pPr>
        <w:pStyle w:val="ListParagraph"/>
        <w:keepNext/>
        <w:numPr>
          <w:ilvl w:val="0"/>
          <w:numId w:val="198"/>
        </w:numPr>
        <w:spacing w:after="120"/>
      </w:pPr>
      <w:r>
        <w:t xml:space="preserve">Ensure the </w:t>
      </w:r>
      <w:r w:rsidRPr="00E145AB">
        <w:rPr>
          <w:b/>
          <w:bCs/>
        </w:rPr>
        <w:t>esp_</w:t>
      </w:r>
      <w:r>
        <w:rPr>
          <w:b/>
          <w:bCs/>
        </w:rPr>
        <w:t>sqlServer_stats</w:t>
      </w:r>
      <w:r>
        <w:t xml:space="preserve"> pipeline ID is included in the </w:t>
      </w:r>
      <w:r>
        <w:rPr>
          <w:b/>
          <w:bCs/>
        </w:rPr>
        <w:t xml:space="preserve">dsil_elastic_servers::logstash::pipelines: </w:t>
      </w:r>
      <w:r w:rsidRPr="00E145AB">
        <w:rPr>
          <w:b/>
          <w:bCs/>
        </w:rPr>
        <w:t>[ ]</w:t>
      </w:r>
      <w:r>
        <w:t xml:space="preserve"> array.</w:t>
      </w:r>
    </w:p>
    <w:p w14:paraId="428B8490" w14:textId="77777777" w:rsidR="008C4656" w:rsidRDefault="008C4656" w:rsidP="008C4656">
      <w:pPr>
        <w:keepNext/>
        <w:ind w:left="720"/>
      </w:pPr>
      <w:r>
        <w:t>Example:</w:t>
      </w:r>
    </w:p>
    <w:p w14:paraId="7D6950C4" w14:textId="73816C6F" w:rsidR="008C4656" w:rsidRDefault="00D773F9" w:rsidP="008C4656">
      <w:pPr>
        <w:keepNext/>
        <w:spacing w:after="120"/>
        <w:jc w:val="center"/>
      </w:pPr>
      <w:r>
        <w:rPr>
          <w:noProof/>
        </w:rPr>
        <w:drawing>
          <wp:inline distT="0" distB="0" distL="0" distR="0" wp14:anchorId="4729D89B" wp14:editId="6E55BCB9">
            <wp:extent cx="5334000" cy="727726"/>
            <wp:effectExtent l="0" t="0" r="0" b="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62007" cy="731547"/>
                    </a:xfrm>
                    <a:prstGeom prst="rect">
                      <a:avLst/>
                    </a:prstGeom>
                  </pic:spPr>
                </pic:pic>
              </a:graphicData>
            </a:graphic>
          </wp:inline>
        </w:drawing>
      </w:r>
    </w:p>
    <w:p w14:paraId="4C4C61D8" w14:textId="600FD991" w:rsidR="008C4656" w:rsidRDefault="008C4656" w:rsidP="008C4656">
      <w:pPr>
        <w:pStyle w:val="Caption"/>
      </w:pPr>
      <w:bookmarkStart w:id="810" w:name="_Toc101525790"/>
      <w:bookmarkStart w:id="811" w:name="_Toc135913081"/>
      <w:r>
        <w:t xml:space="preserve">Figure </w:t>
      </w:r>
      <w:fldSimple w:instr=" SEQ Figure \* ARABIC ">
        <w:r w:rsidR="00651143">
          <w:rPr>
            <w:noProof/>
          </w:rPr>
          <w:t>66</w:t>
        </w:r>
      </w:fldSimple>
      <w:r>
        <w:t xml:space="preserve"> Ensure the esp_sqlServer_stats </w:t>
      </w:r>
      <w:r w:rsidRPr="009C6F4D">
        <w:t xml:space="preserve">pipeline </w:t>
      </w:r>
      <w:r>
        <w:t>ID</w:t>
      </w:r>
      <w:r w:rsidRPr="009C6F4D">
        <w:t xml:space="preserve"> is included</w:t>
      </w:r>
      <w:bookmarkEnd w:id="810"/>
      <w:bookmarkEnd w:id="811"/>
    </w:p>
    <w:p w14:paraId="599C3004" w14:textId="77777777" w:rsidR="005312F9" w:rsidRDefault="005312F9" w:rsidP="003667C7">
      <w:pPr>
        <w:pStyle w:val="ListParagraph"/>
        <w:keepNext/>
        <w:numPr>
          <w:ilvl w:val="0"/>
          <w:numId w:val="201"/>
        </w:numPr>
      </w:pPr>
      <w:bookmarkStart w:id="812" w:name="_Toc101526182"/>
      <w:r>
        <w:lastRenderedPageBreak/>
        <w:t xml:space="preserve">Once configuration is complete, verify SQL server data is received by going to Kibana </w:t>
      </w:r>
      <w:r w:rsidRPr="005312F9">
        <w:rPr>
          <w:b/>
          <w:bCs/>
        </w:rPr>
        <w:t>Discover</w:t>
      </w:r>
      <w:r>
        <w:t xml:space="preserve"> and selecting the </w:t>
      </w:r>
      <w:r w:rsidRPr="005312F9">
        <w:rPr>
          <w:b/>
          <w:bCs/>
        </w:rPr>
        <w:t>dcgs-db_sqlserver*</w:t>
      </w:r>
      <w:r>
        <w:t xml:space="preserve"> data view. Verify that hits are being received and the number of hits displayed is increasing. Also confirm that the timestamp (underneath the hit count) is updating to reflect these changes.</w:t>
      </w:r>
    </w:p>
    <w:p w14:paraId="57EADCD9" w14:textId="77777777" w:rsidR="005312F9" w:rsidRDefault="005312F9" w:rsidP="005312F9">
      <w:pPr>
        <w:jc w:val="center"/>
      </w:pPr>
      <w:r>
        <w:rPr>
          <w:noProof/>
        </w:rPr>
        <w:drawing>
          <wp:inline distT="0" distB="0" distL="0" distR="0" wp14:anchorId="475CCF2A" wp14:editId="1629F323">
            <wp:extent cx="5534025" cy="1209681"/>
            <wp:effectExtent l="0" t="0" r="0" b="9525"/>
            <wp:docPr id="304" name="Picture 3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44016" cy="1211865"/>
                    </a:xfrm>
                    <a:prstGeom prst="rect">
                      <a:avLst/>
                    </a:prstGeom>
                  </pic:spPr>
                </pic:pic>
              </a:graphicData>
            </a:graphic>
          </wp:inline>
        </w:drawing>
      </w:r>
    </w:p>
    <w:p w14:paraId="6827510A" w14:textId="43A4F8F3" w:rsidR="005312F9" w:rsidRPr="0041380A" w:rsidDel="009250A6" w:rsidRDefault="005312F9" w:rsidP="005312F9">
      <w:pPr>
        <w:pStyle w:val="Caption"/>
        <w:rPr>
          <w:del w:id="813" w:author="Truxal, Steve     RTX" w:date="2023-07-24T09:02:00Z"/>
        </w:rPr>
      </w:pPr>
      <w:bookmarkStart w:id="814" w:name="_Toc135913082"/>
      <w:r>
        <w:t xml:space="preserve">Figure </w:t>
      </w:r>
      <w:fldSimple w:instr=" SEQ Figure \* ARABIC ">
        <w:r w:rsidR="00651143">
          <w:rPr>
            <w:noProof/>
          </w:rPr>
          <w:t>67</w:t>
        </w:r>
      </w:fldSimple>
      <w:r>
        <w:t xml:space="preserve"> V</w:t>
      </w:r>
      <w:r w:rsidRPr="006140C6">
        <w:t>erify SQL server data is received</w:t>
      </w:r>
      <w:bookmarkEnd w:id="814"/>
    </w:p>
    <w:p w14:paraId="7EF111EF" w14:textId="6E0D45B0" w:rsidR="009250A6" w:rsidRDefault="009250A6" w:rsidP="009250A6">
      <w:pPr>
        <w:pStyle w:val="Caption"/>
        <w:rPr>
          <w:ins w:id="815" w:author="Truxal, Steve     RTX" w:date="2023-07-24T09:02:00Z"/>
        </w:rPr>
        <w:pPrChange w:id="816" w:author="Truxal, Steve     RTX" w:date="2023-07-24T09:02:00Z">
          <w:pPr>
            <w:pStyle w:val="Heading4"/>
          </w:pPr>
        </w:pPrChange>
      </w:pPr>
      <w:bookmarkStart w:id="817" w:name="_Toc131078493"/>
      <w:bookmarkStart w:id="818" w:name="_Toc138075982"/>
      <w:bookmarkEnd w:id="812"/>
    </w:p>
    <w:p w14:paraId="422DB6FE" w14:textId="77777777" w:rsidR="009250A6" w:rsidRPr="00607296" w:rsidRDefault="009250A6" w:rsidP="00AD026D">
      <w:pPr>
        <w:spacing w:after="0"/>
        <w:rPr>
          <w:ins w:id="819" w:author="Truxal, Steve     RTX" w:date="2023-07-24T09:02:00Z"/>
        </w:rPr>
        <w:pPrChange w:id="820" w:author="Truxal, Steve     RTX" w:date="2023-07-26T12:56:00Z">
          <w:pPr>
            <w:spacing w:after="0"/>
            <w:ind w:left="360"/>
          </w:pPr>
        </w:pPrChange>
      </w:pPr>
    </w:p>
    <w:p w14:paraId="0E3760F5" w14:textId="77777777" w:rsidR="009250A6" w:rsidRPr="009250A6" w:rsidRDefault="009250A6" w:rsidP="009250A6">
      <w:pPr>
        <w:rPr>
          <w:ins w:id="821" w:author="Truxal, Steve     RTX" w:date="2023-07-24T09:02:00Z"/>
        </w:rPr>
        <w:pPrChange w:id="822" w:author="Truxal, Steve     RTX" w:date="2023-07-24T09:02:00Z">
          <w:pPr>
            <w:pStyle w:val="Heading4"/>
          </w:pPr>
        </w:pPrChange>
      </w:pPr>
    </w:p>
    <w:p w14:paraId="0185F5A7" w14:textId="77777777" w:rsidR="00AD026D" w:rsidRDefault="00AD026D" w:rsidP="00AD026D">
      <w:pPr>
        <w:pStyle w:val="Heading4"/>
        <w:rPr>
          <w:ins w:id="823" w:author="Truxal, Steve     RTX" w:date="2023-07-26T12:57:00Z"/>
        </w:rPr>
        <w:pPrChange w:id="824" w:author="Truxal, Steve     RTX" w:date="2023-07-26T12:57:00Z">
          <w:pPr>
            <w:pStyle w:val="Heading3"/>
          </w:pPr>
        </w:pPrChange>
      </w:pPr>
      <w:ins w:id="825" w:author="Truxal, Steve     RTX" w:date="2023-07-26T12:57:00Z">
        <w:r>
          <w:t>Re-Activate Log Insight data Ingest</w:t>
        </w:r>
      </w:ins>
    </w:p>
    <w:p w14:paraId="0B2DC244" w14:textId="77777777" w:rsidR="00AD026D" w:rsidRPr="00A64B4D" w:rsidRDefault="00AD026D" w:rsidP="00AD026D">
      <w:pPr>
        <w:rPr>
          <w:ins w:id="826" w:author="Truxal, Steve     RTX" w:date="2023-07-26T12:57:00Z"/>
        </w:rPr>
      </w:pPr>
      <w:ins w:id="827" w:author="Truxal, Steve     RTX" w:date="2023-07-26T12:57:00Z">
        <w:r>
          <w:t>Note: A Log Insight SME is required for this section</w:t>
        </w:r>
      </w:ins>
    </w:p>
    <w:p w14:paraId="75825FD3" w14:textId="77777777" w:rsidR="00AD026D" w:rsidRDefault="00AD026D" w:rsidP="00AD026D">
      <w:pPr>
        <w:rPr>
          <w:ins w:id="828" w:author="Truxal, Steve     RTX" w:date="2023-07-26T12:57:00Z"/>
        </w:rPr>
      </w:pPr>
      <w:ins w:id="829" w:author="Truxal, Steve     RTX" w:date="2023-07-26T12:57:00Z">
        <w:r>
          <w:t>To re-enable log forwarding from Log Insight to Logstash the following updates must be done on Log Insight at each site.  Two forwarders will be created, one sending data in raw format ant the other sending syslog format.</w:t>
        </w:r>
      </w:ins>
    </w:p>
    <w:p w14:paraId="25A3250B" w14:textId="77777777" w:rsidR="00AD026D" w:rsidRDefault="00AD026D" w:rsidP="00AD026D">
      <w:pPr>
        <w:rPr>
          <w:ins w:id="830" w:author="Truxal, Steve     RTX" w:date="2023-07-26T12:57:00Z"/>
        </w:rPr>
      </w:pPr>
      <w:ins w:id="831" w:author="Truxal, Steve     RTX" w:date="2023-07-26T12:57:00Z">
        <w:r>
          <w:t xml:space="preserve">Note: replace </w:t>
        </w:r>
        <w:r w:rsidRPr="00A35C53">
          <w:rPr>
            <w:noProof/>
            <w:color w:val="FF0000"/>
          </w:rPr>
          <w:t>{xxx}</w:t>
        </w:r>
        <w:r>
          <w:rPr>
            <w:noProof/>
            <w:color w:val="FF0000"/>
          </w:rPr>
          <w:t xml:space="preserve"> </w:t>
        </w:r>
        <w:r>
          <w:t>below with the site designator:  examples: “s00”, “t01”</w:t>
        </w:r>
      </w:ins>
    </w:p>
    <w:p w14:paraId="7ED0CAC5" w14:textId="77777777" w:rsidR="00AD026D" w:rsidRDefault="00AD026D" w:rsidP="00AD026D">
      <w:pPr>
        <w:rPr>
          <w:ins w:id="832" w:author="Truxal, Steve     RTX" w:date="2023-07-26T12:57:00Z"/>
        </w:rPr>
      </w:pPr>
      <w:ins w:id="833" w:author="Truxal, Steve     RTX" w:date="2023-07-26T12:57:00Z">
        <w:r>
          <w:t>Create the syslog forwarder:</w:t>
        </w:r>
      </w:ins>
    </w:p>
    <w:p w14:paraId="2AFFD51D" w14:textId="77777777" w:rsidR="00AD026D" w:rsidRDefault="00AD026D" w:rsidP="00AD026D">
      <w:pPr>
        <w:pStyle w:val="ListParagraph"/>
        <w:numPr>
          <w:ilvl w:val="0"/>
          <w:numId w:val="208"/>
        </w:numPr>
        <w:rPr>
          <w:ins w:id="834" w:author="Truxal, Steve     RTX" w:date="2023-07-26T12:57:00Z"/>
        </w:rPr>
      </w:pPr>
      <w:ins w:id="835" w:author="Truxal, Steve     RTX" w:date="2023-07-26T12:57:00Z">
        <w:r>
          <w:t>Login to Log Insight web console and select “Log Management” from the menu on the left side.</w:t>
        </w:r>
      </w:ins>
    </w:p>
    <w:p w14:paraId="339F8297" w14:textId="77777777" w:rsidR="00AD026D" w:rsidRDefault="00AD026D" w:rsidP="00AD026D">
      <w:pPr>
        <w:pStyle w:val="ListParagraph"/>
        <w:numPr>
          <w:ilvl w:val="0"/>
          <w:numId w:val="208"/>
        </w:numPr>
        <w:rPr>
          <w:ins w:id="836" w:author="Truxal, Steve     RTX" w:date="2023-07-26T12:57:00Z"/>
        </w:rPr>
      </w:pPr>
      <w:ins w:id="837" w:author="Truxal, Steve     RTX" w:date="2023-07-26T12:57:00Z">
        <w:r>
          <w:t>Select “Log Forwarding” and then “New Destination.”</w:t>
        </w:r>
      </w:ins>
    </w:p>
    <w:p w14:paraId="0961B885" w14:textId="77777777" w:rsidR="00AD026D" w:rsidRDefault="00AD026D" w:rsidP="00AD026D">
      <w:pPr>
        <w:pStyle w:val="ListParagraph"/>
        <w:numPr>
          <w:ilvl w:val="0"/>
          <w:numId w:val="208"/>
        </w:numPr>
        <w:rPr>
          <w:ins w:id="838" w:author="Truxal, Steve     RTX" w:date="2023-07-26T12:57:00Z"/>
        </w:rPr>
      </w:pPr>
      <w:ins w:id="839" w:author="Truxal, Steve     RTX" w:date="2023-07-26T12:57:00Z">
        <w:r>
          <w:t>Use the following for the options:</w:t>
        </w:r>
      </w:ins>
    </w:p>
    <w:p w14:paraId="04F07BBF" w14:textId="77777777" w:rsidR="00AD026D" w:rsidRDefault="00AD026D" w:rsidP="00AD026D">
      <w:pPr>
        <w:keepNext/>
        <w:spacing w:after="0"/>
        <w:ind w:left="1440"/>
        <w:rPr>
          <w:ins w:id="840" w:author="Truxal, Steve     RTX" w:date="2023-07-26T12:57:00Z"/>
          <w:noProof/>
        </w:rPr>
      </w:pPr>
      <w:ins w:id="841" w:author="Truxal, Steve     RTX" w:date="2023-07-26T12:57:00Z">
        <w:r>
          <w:rPr>
            <w:noProof/>
          </w:rPr>
          <w:t xml:space="preserve">Name: </w:t>
        </w:r>
        <w:r>
          <w:rPr>
            <w:noProof/>
          </w:rPr>
          <w:tab/>
        </w:r>
        <w:r>
          <w:rPr>
            <w:noProof/>
          </w:rPr>
          <w:tab/>
          <w:t>Logstash-syslog</w:t>
        </w:r>
      </w:ins>
    </w:p>
    <w:p w14:paraId="18C7EF0F" w14:textId="77777777" w:rsidR="00AD026D" w:rsidRDefault="00AD026D" w:rsidP="00AD026D">
      <w:pPr>
        <w:keepNext/>
        <w:spacing w:after="0"/>
        <w:ind w:left="1440"/>
        <w:rPr>
          <w:ins w:id="842" w:author="Truxal, Steve     RTX" w:date="2023-07-26T12:57:00Z"/>
          <w:noProof/>
        </w:rPr>
      </w:pPr>
      <w:ins w:id="843" w:author="Truxal, Steve     RTX" w:date="2023-07-26T12:57:00Z">
        <w:r>
          <w:rPr>
            <w:noProof/>
          </w:rPr>
          <w:t xml:space="preserve">Host: </w:t>
        </w:r>
        <w:r>
          <w:rPr>
            <w:noProof/>
          </w:rPr>
          <w:tab/>
        </w:r>
        <w:r>
          <w:rPr>
            <w:noProof/>
          </w:rPr>
          <w:tab/>
          <w:t>logstash</w:t>
        </w:r>
      </w:ins>
    </w:p>
    <w:p w14:paraId="492ACD6B" w14:textId="77777777" w:rsidR="00AD026D" w:rsidRDefault="00AD026D" w:rsidP="00AD026D">
      <w:pPr>
        <w:keepNext/>
        <w:spacing w:after="0"/>
        <w:ind w:left="1440"/>
        <w:rPr>
          <w:ins w:id="844" w:author="Truxal, Steve     RTX" w:date="2023-07-26T12:57:00Z"/>
          <w:noProof/>
        </w:rPr>
      </w:pPr>
      <w:ins w:id="845" w:author="Truxal, Steve     RTX" w:date="2023-07-26T12:57:00Z">
        <w:r>
          <w:rPr>
            <w:noProof/>
          </w:rPr>
          <w:t xml:space="preserve">Protocol: </w:t>
        </w:r>
        <w:r>
          <w:rPr>
            <w:noProof/>
          </w:rPr>
          <w:tab/>
          <w:t>Syslog</w:t>
        </w:r>
      </w:ins>
    </w:p>
    <w:p w14:paraId="0A1759D7" w14:textId="77777777" w:rsidR="00AD026D" w:rsidRDefault="00AD026D" w:rsidP="00AD026D">
      <w:pPr>
        <w:keepNext/>
        <w:spacing w:after="0"/>
        <w:ind w:left="1440"/>
        <w:rPr>
          <w:ins w:id="846" w:author="Truxal, Steve     RTX" w:date="2023-07-26T12:57:00Z"/>
          <w:noProof/>
        </w:rPr>
      </w:pPr>
      <w:ins w:id="847" w:author="Truxal, Steve     RTX" w:date="2023-07-26T12:57:00Z">
        <w:r>
          <w:rPr>
            <w:noProof/>
          </w:rPr>
          <w:t xml:space="preserve">Transport: </w:t>
        </w:r>
        <w:r>
          <w:rPr>
            <w:noProof/>
          </w:rPr>
          <w:tab/>
          <w:t>TCP</w:t>
        </w:r>
      </w:ins>
    </w:p>
    <w:p w14:paraId="3CDE4A06" w14:textId="77777777" w:rsidR="00AD026D" w:rsidRDefault="00AD026D" w:rsidP="00AD026D">
      <w:pPr>
        <w:keepNext/>
        <w:spacing w:after="0"/>
        <w:ind w:left="1440"/>
        <w:rPr>
          <w:ins w:id="848" w:author="Truxal, Steve     RTX" w:date="2023-07-26T12:57:00Z"/>
          <w:noProof/>
        </w:rPr>
      </w:pPr>
      <w:ins w:id="849" w:author="Truxal, Steve     RTX" w:date="2023-07-26T12:57:00Z">
        <w:r>
          <w:rPr>
            <w:noProof/>
          </w:rPr>
          <w:t xml:space="preserve">Filter: </w:t>
        </w:r>
        <w:r>
          <w:rPr>
            <w:noProof/>
          </w:rPr>
          <w:tab/>
        </w:r>
        <w:r>
          <w:rPr>
            <w:noProof/>
          </w:rPr>
          <w:tab/>
          <w:t>“hostname”</w:t>
        </w:r>
        <w:r>
          <w:rPr>
            <w:noProof/>
          </w:rPr>
          <w:tab/>
          <w:t>“does not match”</w:t>
        </w:r>
        <w:r>
          <w:rPr>
            <w:noProof/>
          </w:rPr>
          <w:tab/>
          <w:t>“</w:t>
        </w:r>
        <w:r w:rsidRPr="00A35C53">
          <w:rPr>
            <w:noProof/>
            <w:color w:val="FF0000"/>
          </w:rPr>
          <w:t>{xxx}</w:t>
        </w:r>
        <w:r>
          <w:rPr>
            <w:noProof/>
          </w:rPr>
          <w:t>sm*”</w:t>
        </w:r>
      </w:ins>
    </w:p>
    <w:p w14:paraId="36CA9582" w14:textId="77777777" w:rsidR="00AD026D" w:rsidRDefault="00AD026D" w:rsidP="00AD026D">
      <w:pPr>
        <w:keepNext/>
        <w:spacing w:after="0"/>
        <w:ind w:left="1440"/>
        <w:rPr>
          <w:ins w:id="850" w:author="Truxal, Steve     RTX" w:date="2023-07-26T12:57:00Z"/>
          <w:noProof/>
        </w:rPr>
      </w:pPr>
      <w:ins w:id="851" w:author="Truxal, Steve     RTX" w:date="2023-07-26T12:57:00Z">
        <w:r>
          <w:rPr>
            <w:noProof/>
          </w:rPr>
          <w:tab/>
        </w:r>
        <w:r>
          <w:rPr>
            <w:noProof/>
          </w:rPr>
          <w:tab/>
          <w:t>“agentgenerated matches agentgenerated”</w:t>
        </w:r>
      </w:ins>
    </w:p>
    <w:p w14:paraId="14D66117" w14:textId="77777777" w:rsidR="00AD026D" w:rsidRDefault="00AD026D" w:rsidP="00AD026D">
      <w:pPr>
        <w:keepNext/>
        <w:spacing w:after="0"/>
        <w:ind w:left="1440"/>
        <w:rPr>
          <w:ins w:id="852" w:author="Truxal, Steve     RTX" w:date="2023-07-26T12:57:00Z"/>
          <w:noProof/>
        </w:rPr>
      </w:pPr>
      <w:ins w:id="853" w:author="Truxal, Steve     RTX" w:date="2023-07-26T12:57:00Z">
        <w:r>
          <w:rPr>
            <w:noProof/>
          </w:rPr>
          <w:t xml:space="preserve">Port: </w:t>
        </w:r>
        <w:r>
          <w:rPr>
            <w:noProof/>
          </w:rPr>
          <w:tab/>
        </w:r>
        <w:r>
          <w:rPr>
            <w:noProof/>
          </w:rPr>
          <w:tab/>
          <w:t>5050</w:t>
        </w:r>
      </w:ins>
    </w:p>
    <w:p w14:paraId="7F57600E" w14:textId="77777777" w:rsidR="00AD026D" w:rsidRDefault="00AD026D" w:rsidP="00AD026D">
      <w:pPr>
        <w:keepNext/>
        <w:spacing w:after="0"/>
        <w:ind w:left="1440"/>
        <w:rPr>
          <w:ins w:id="854" w:author="Truxal, Steve     RTX" w:date="2023-07-26T12:57:00Z"/>
          <w:noProof/>
        </w:rPr>
      </w:pPr>
      <w:ins w:id="855" w:author="Truxal, Steve     RTX" w:date="2023-07-26T12:57:00Z">
        <w:r>
          <w:rPr>
            <w:noProof/>
          </w:rPr>
          <w:t xml:space="preserve">Worker Count: </w:t>
        </w:r>
        <w:r>
          <w:rPr>
            <w:noProof/>
          </w:rPr>
          <w:tab/>
          <w:t>8</w:t>
        </w:r>
      </w:ins>
    </w:p>
    <w:p w14:paraId="560CFBD6" w14:textId="77777777" w:rsidR="00AD026D" w:rsidRDefault="00AD026D" w:rsidP="00AD026D">
      <w:pPr>
        <w:keepNext/>
        <w:spacing w:after="0"/>
        <w:ind w:left="1440"/>
        <w:rPr>
          <w:ins w:id="856" w:author="Truxal, Steve     RTX" w:date="2023-07-26T12:57:00Z"/>
          <w:noProof/>
        </w:rPr>
      </w:pPr>
    </w:p>
    <w:p w14:paraId="4B26193B" w14:textId="77777777" w:rsidR="00AD026D" w:rsidRDefault="00AD026D" w:rsidP="00AD026D">
      <w:pPr>
        <w:rPr>
          <w:ins w:id="857" w:author="Truxal, Steve     RTX" w:date="2023-07-26T12:57:00Z"/>
        </w:rPr>
      </w:pPr>
      <w:ins w:id="858" w:author="Truxal, Steve     RTX" w:date="2023-07-26T12:57:00Z">
        <w:r>
          <w:t>Create the raw forwarder:</w:t>
        </w:r>
      </w:ins>
    </w:p>
    <w:p w14:paraId="0FA2DA22" w14:textId="77777777" w:rsidR="00AD026D" w:rsidRDefault="00AD026D" w:rsidP="00AD026D">
      <w:pPr>
        <w:pStyle w:val="ListParagraph"/>
        <w:numPr>
          <w:ilvl w:val="0"/>
          <w:numId w:val="209"/>
        </w:numPr>
        <w:rPr>
          <w:ins w:id="859" w:author="Truxal, Steve     RTX" w:date="2023-07-26T12:57:00Z"/>
        </w:rPr>
      </w:pPr>
      <w:ins w:id="860" w:author="Truxal, Steve     RTX" w:date="2023-07-26T12:57:00Z">
        <w:r>
          <w:t>Login to Log Insight web console and select “Log Management” from the menu on the left side.</w:t>
        </w:r>
      </w:ins>
    </w:p>
    <w:p w14:paraId="7596FAD4" w14:textId="77777777" w:rsidR="00AD026D" w:rsidRDefault="00AD026D" w:rsidP="00AD026D">
      <w:pPr>
        <w:pStyle w:val="ListParagraph"/>
        <w:numPr>
          <w:ilvl w:val="0"/>
          <w:numId w:val="209"/>
        </w:numPr>
        <w:rPr>
          <w:ins w:id="861" w:author="Truxal, Steve     RTX" w:date="2023-07-26T12:57:00Z"/>
        </w:rPr>
      </w:pPr>
      <w:ins w:id="862" w:author="Truxal, Steve     RTX" w:date="2023-07-26T12:57:00Z">
        <w:r>
          <w:t>Select “Log Forwarding” and then “New Destination.”</w:t>
        </w:r>
      </w:ins>
    </w:p>
    <w:p w14:paraId="3C2184DC" w14:textId="77777777" w:rsidR="00AD026D" w:rsidRDefault="00AD026D" w:rsidP="00AD026D">
      <w:pPr>
        <w:pStyle w:val="ListParagraph"/>
        <w:numPr>
          <w:ilvl w:val="0"/>
          <w:numId w:val="209"/>
        </w:numPr>
        <w:rPr>
          <w:ins w:id="863" w:author="Truxal, Steve     RTX" w:date="2023-07-26T12:57:00Z"/>
        </w:rPr>
      </w:pPr>
      <w:ins w:id="864" w:author="Truxal, Steve     RTX" w:date="2023-07-26T12:57:00Z">
        <w:r>
          <w:t>Use the following for the options:</w:t>
        </w:r>
      </w:ins>
    </w:p>
    <w:p w14:paraId="6CF2D0D9" w14:textId="77777777" w:rsidR="00AD026D" w:rsidRDefault="00AD026D" w:rsidP="00AD026D">
      <w:pPr>
        <w:keepNext/>
        <w:spacing w:after="0"/>
        <w:ind w:left="1440"/>
        <w:rPr>
          <w:ins w:id="865" w:author="Truxal, Steve     RTX" w:date="2023-07-26T12:57:00Z"/>
          <w:noProof/>
        </w:rPr>
      </w:pPr>
      <w:ins w:id="866" w:author="Truxal, Steve     RTX" w:date="2023-07-26T12:57:00Z">
        <w:r>
          <w:rPr>
            <w:noProof/>
          </w:rPr>
          <w:lastRenderedPageBreak/>
          <w:t xml:space="preserve">Name: </w:t>
        </w:r>
        <w:r>
          <w:rPr>
            <w:noProof/>
          </w:rPr>
          <w:tab/>
        </w:r>
        <w:r>
          <w:rPr>
            <w:noProof/>
          </w:rPr>
          <w:tab/>
          <w:t>Logstash-raw</w:t>
        </w:r>
      </w:ins>
    </w:p>
    <w:p w14:paraId="3A43085F" w14:textId="77777777" w:rsidR="00AD026D" w:rsidRDefault="00AD026D" w:rsidP="00AD026D">
      <w:pPr>
        <w:keepNext/>
        <w:spacing w:after="0"/>
        <w:ind w:left="1440"/>
        <w:rPr>
          <w:ins w:id="867" w:author="Truxal, Steve     RTX" w:date="2023-07-26T12:57:00Z"/>
          <w:noProof/>
        </w:rPr>
      </w:pPr>
      <w:ins w:id="868" w:author="Truxal, Steve     RTX" w:date="2023-07-26T12:57:00Z">
        <w:r>
          <w:rPr>
            <w:noProof/>
          </w:rPr>
          <w:t xml:space="preserve">Host: </w:t>
        </w:r>
        <w:r>
          <w:rPr>
            <w:noProof/>
          </w:rPr>
          <w:tab/>
        </w:r>
        <w:r>
          <w:rPr>
            <w:noProof/>
          </w:rPr>
          <w:tab/>
          <w:t>logstash</w:t>
        </w:r>
      </w:ins>
    </w:p>
    <w:p w14:paraId="38A501F3" w14:textId="77777777" w:rsidR="00AD026D" w:rsidRDefault="00AD026D" w:rsidP="00AD026D">
      <w:pPr>
        <w:keepNext/>
        <w:spacing w:after="0"/>
        <w:ind w:left="1440"/>
        <w:rPr>
          <w:ins w:id="869" w:author="Truxal, Steve     RTX" w:date="2023-07-26T12:57:00Z"/>
          <w:noProof/>
        </w:rPr>
      </w:pPr>
      <w:ins w:id="870" w:author="Truxal, Steve     RTX" w:date="2023-07-26T12:57:00Z">
        <w:r>
          <w:rPr>
            <w:noProof/>
          </w:rPr>
          <w:t xml:space="preserve">Protocol: </w:t>
        </w:r>
        <w:r>
          <w:rPr>
            <w:noProof/>
          </w:rPr>
          <w:tab/>
          <w:t>Raw</w:t>
        </w:r>
      </w:ins>
    </w:p>
    <w:p w14:paraId="2D488E29" w14:textId="77777777" w:rsidR="00AD026D" w:rsidRDefault="00AD026D" w:rsidP="00AD026D">
      <w:pPr>
        <w:keepNext/>
        <w:spacing w:after="0"/>
        <w:ind w:left="1440"/>
        <w:rPr>
          <w:ins w:id="871" w:author="Truxal, Steve     RTX" w:date="2023-07-26T12:57:00Z"/>
          <w:noProof/>
        </w:rPr>
      </w:pPr>
      <w:ins w:id="872" w:author="Truxal, Steve     RTX" w:date="2023-07-26T12:57:00Z">
        <w:r>
          <w:rPr>
            <w:noProof/>
          </w:rPr>
          <w:t xml:space="preserve">Transport: </w:t>
        </w:r>
        <w:r>
          <w:rPr>
            <w:noProof/>
          </w:rPr>
          <w:tab/>
          <w:t>TCP</w:t>
        </w:r>
      </w:ins>
    </w:p>
    <w:p w14:paraId="53828E4A" w14:textId="77777777" w:rsidR="00AD026D" w:rsidRDefault="00AD026D" w:rsidP="00AD026D">
      <w:pPr>
        <w:keepNext/>
        <w:spacing w:after="0"/>
        <w:ind w:left="1440"/>
        <w:rPr>
          <w:ins w:id="873" w:author="Truxal, Steve     RTX" w:date="2023-07-26T12:57:00Z"/>
          <w:noProof/>
        </w:rPr>
      </w:pPr>
      <w:ins w:id="874" w:author="Truxal, Steve     RTX" w:date="2023-07-26T12:57:00Z">
        <w:r>
          <w:rPr>
            <w:noProof/>
          </w:rPr>
          <w:t xml:space="preserve">Filter: </w:t>
        </w:r>
        <w:r>
          <w:rPr>
            <w:noProof/>
          </w:rPr>
          <w:tab/>
        </w:r>
        <w:r>
          <w:rPr>
            <w:noProof/>
          </w:rPr>
          <w:tab/>
          <w:t>“hostname”</w:t>
        </w:r>
        <w:r>
          <w:rPr>
            <w:noProof/>
          </w:rPr>
          <w:tab/>
          <w:t>“does not match”</w:t>
        </w:r>
        <w:r>
          <w:rPr>
            <w:noProof/>
          </w:rPr>
          <w:tab/>
          <w:t>“</w:t>
        </w:r>
        <w:r w:rsidRPr="00A35C53">
          <w:rPr>
            <w:noProof/>
            <w:color w:val="FF0000"/>
          </w:rPr>
          <w:t>{xxx}</w:t>
        </w:r>
        <w:r>
          <w:rPr>
            <w:noProof/>
          </w:rPr>
          <w:t>sm*”</w:t>
        </w:r>
      </w:ins>
    </w:p>
    <w:p w14:paraId="52998D17" w14:textId="77777777" w:rsidR="00AD026D" w:rsidRDefault="00AD026D" w:rsidP="00AD026D">
      <w:pPr>
        <w:keepNext/>
        <w:spacing w:after="0"/>
        <w:ind w:left="1440"/>
        <w:rPr>
          <w:ins w:id="875" w:author="Truxal, Steve     RTX" w:date="2023-07-26T12:57:00Z"/>
          <w:noProof/>
        </w:rPr>
      </w:pPr>
      <w:ins w:id="876" w:author="Truxal, Steve     RTX" w:date="2023-07-26T12:57:00Z">
        <w:r>
          <w:rPr>
            <w:noProof/>
          </w:rPr>
          <w:tab/>
        </w:r>
        <w:r>
          <w:rPr>
            <w:noProof/>
          </w:rPr>
          <w:tab/>
          <w:t>“agentgenerated does not match agentgenerated”</w:t>
        </w:r>
      </w:ins>
    </w:p>
    <w:p w14:paraId="67C68DE2" w14:textId="77777777" w:rsidR="00AD026D" w:rsidRDefault="00AD026D" w:rsidP="00AD026D">
      <w:pPr>
        <w:keepNext/>
        <w:spacing w:after="0"/>
        <w:ind w:left="1440"/>
        <w:rPr>
          <w:ins w:id="877" w:author="Truxal, Steve     RTX" w:date="2023-07-26T12:57:00Z"/>
          <w:noProof/>
        </w:rPr>
      </w:pPr>
      <w:ins w:id="878" w:author="Truxal, Steve     RTX" w:date="2023-07-26T12:57:00Z">
        <w:r>
          <w:rPr>
            <w:noProof/>
          </w:rPr>
          <w:tab/>
        </w:r>
        <w:r>
          <w:rPr>
            <w:noProof/>
          </w:rPr>
          <w:tab/>
          <w:t>“text does not match */ifs/</w:t>
        </w:r>
        <w:r w:rsidRPr="00A35C53">
          <w:rPr>
            <w:noProof/>
            <w:color w:val="FF0000"/>
          </w:rPr>
          <w:t>{xxx}</w:t>
        </w:r>
        <w:r>
          <w:rPr>
            <w:noProof/>
          </w:rPr>
          <w:t>/app/elac/*”</w:t>
        </w:r>
      </w:ins>
    </w:p>
    <w:p w14:paraId="473E11D6" w14:textId="77777777" w:rsidR="00AD026D" w:rsidRDefault="00AD026D" w:rsidP="00AD026D">
      <w:pPr>
        <w:keepNext/>
        <w:spacing w:after="0"/>
        <w:ind w:left="1440"/>
        <w:rPr>
          <w:ins w:id="879" w:author="Truxal, Steve     RTX" w:date="2023-07-26T12:57:00Z"/>
          <w:noProof/>
        </w:rPr>
      </w:pPr>
      <w:ins w:id="880" w:author="Truxal, Steve     RTX" w:date="2023-07-26T12:57:00Z">
        <w:r>
          <w:rPr>
            <w:noProof/>
          </w:rPr>
          <w:tab/>
        </w:r>
        <w:r>
          <w:rPr>
            <w:noProof/>
          </w:rPr>
          <w:tab/>
          <w:t>“product does not match prelude”</w:t>
        </w:r>
      </w:ins>
    </w:p>
    <w:p w14:paraId="333F0673" w14:textId="77777777" w:rsidR="00AD026D" w:rsidRDefault="00AD026D" w:rsidP="00AD026D">
      <w:pPr>
        <w:keepNext/>
        <w:spacing w:after="0"/>
        <w:ind w:left="1440"/>
        <w:rPr>
          <w:ins w:id="881" w:author="Truxal, Steve     RTX" w:date="2023-07-26T12:57:00Z"/>
          <w:noProof/>
        </w:rPr>
      </w:pPr>
      <w:ins w:id="882" w:author="Truxal, Steve     RTX" w:date="2023-07-26T12:57:00Z">
        <w:r>
          <w:rPr>
            <w:noProof/>
          </w:rPr>
          <w:t xml:space="preserve">Port: </w:t>
        </w:r>
        <w:r>
          <w:rPr>
            <w:noProof/>
          </w:rPr>
          <w:tab/>
        </w:r>
        <w:r>
          <w:rPr>
            <w:noProof/>
          </w:rPr>
          <w:tab/>
          <w:t>5050</w:t>
        </w:r>
      </w:ins>
    </w:p>
    <w:p w14:paraId="13E73D1A" w14:textId="77777777" w:rsidR="00AD026D" w:rsidRDefault="00AD026D" w:rsidP="00AD026D">
      <w:pPr>
        <w:keepNext/>
        <w:spacing w:after="0"/>
        <w:ind w:left="1440"/>
        <w:rPr>
          <w:ins w:id="883" w:author="Truxal, Steve     RTX" w:date="2023-07-26T12:57:00Z"/>
          <w:noProof/>
        </w:rPr>
      </w:pPr>
      <w:ins w:id="884" w:author="Truxal, Steve     RTX" w:date="2023-07-26T12:57:00Z">
        <w:r>
          <w:rPr>
            <w:noProof/>
          </w:rPr>
          <w:t xml:space="preserve">Worker Count: </w:t>
        </w:r>
        <w:r>
          <w:rPr>
            <w:noProof/>
          </w:rPr>
          <w:tab/>
          <w:t>8</w:t>
        </w:r>
      </w:ins>
    </w:p>
    <w:p w14:paraId="291FC153" w14:textId="77777777" w:rsidR="00AD026D" w:rsidRDefault="00AD026D" w:rsidP="00AD026D">
      <w:pPr>
        <w:keepNext/>
        <w:spacing w:after="0"/>
        <w:rPr>
          <w:ins w:id="885" w:author="Truxal, Steve     RTX" w:date="2023-07-26T12:57:00Z"/>
          <w:noProof/>
        </w:rPr>
      </w:pPr>
    </w:p>
    <w:p w14:paraId="42484D71" w14:textId="77777777" w:rsidR="00AD026D" w:rsidRPr="00960E14" w:rsidRDefault="00AD026D" w:rsidP="00AD026D">
      <w:pPr>
        <w:pStyle w:val="ListParagraph"/>
        <w:rPr>
          <w:ins w:id="886" w:author="Truxal, Steve     RTX" w:date="2023-07-26T12:57:00Z"/>
        </w:rPr>
      </w:pPr>
    </w:p>
    <w:p w14:paraId="6ACFBC0B" w14:textId="77777777" w:rsidR="00AD026D" w:rsidRDefault="00AD026D" w:rsidP="00AD026D">
      <w:pPr>
        <w:pStyle w:val="Heading4"/>
        <w:rPr>
          <w:ins w:id="887" w:author="Truxal, Steve     RTX" w:date="2023-07-26T12:57:00Z"/>
        </w:rPr>
        <w:pPrChange w:id="888" w:author="Truxal, Steve     RTX" w:date="2023-07-26T12:58:00Z">
          <w:pPr>
            <w:pStyle w:val="Heading3"/>
          </w:pPr>
        </w:pPrChange>
      </w:pPr>
      <w:ins w:id="889" w:author="Truxal, Steve     RTX" w:date="2023-07-26T12:57:00Z">
        <w:r>
          <w:t>Setup DLP data ingest from ESS (HBSS)</w:t>
        </w:r>
      </w:ins>
    </w:p>
    <w:p w14:paraId="3E6DE396" w14:textId="77777777" w:rsidR="00AD026D" w:rsidRDefault="00AD026D" w:rsidP="00AD026D">
      <w:pPr>
        <w:rPr>
          <w:ins w:id="890" w:author="Truxal, Steve     RTX" w:date="2023-07-26T12:57:00Z"/>
        </w:rPr>
      </w:pPr>
      <w:ins w:id="891" w:author="Truxal, Steve     RTX" w:date="2023-07-26T12:57:00Z">
        <w:r>
          <w:t>The following 2 sections describe two options for ingesting decoded DLP information from the EPO Server.  The first option is the preferred method but cannot be used until ESS is running version 11.10.100 or later.  Once ESS is upgraded to this level this option should be used.  If ESS is running an older version, then the 2</w:t>
        </w:r>
        <w:r w:rsidRPr="00E13DB0">
          <w:rPr>
            <w:vertAlign w:val="superscript"/>
          </w:rPr>
          <w:t>nd</w:t>
        </w:r>
        <w:r>
          <w:t xml:space="preserve"> option must be used until ESS is upgraded.</w:t>
        </w:r>
      </w:ins>
    </w:p>
    <w:p w14:paraId="18C0D96C" w14:textId="77777777" w:rsidR="00AD026D" w:rsidRDefault="00AD026D" w:rsidP="00AD026D">
      <w:pPr>
        <w:pStyle w:val="Heading5"/>
        <w:rPr>
          <w:ins w:id="892" w:author="Truxal, Steve     RTX" w:date="2023-07-26T12:57:00Z"/>
        </w:rPr>
        <w:pPrChange w:id="893" w:author="Truxal, Steve     RTX" w:date="2023-07-26T12:58:00Z">
          <w:pPr>
            <w:pStyle w:val="Heading4"/>
          </w:pPr>
        </w:pPrChange>
      </w:pPr>
      <w:ins w:id="894" w:author="Truxal, Steve     RTX" w:date="2023-07-26T12:57:00Z">
        <w:r>
          <w:t>Query using DLP API (Preferred option)</w:t>
        </w:r>
      </w:ins>
    </w:p>
    <w:p w14:paraId="3961B53D" w14:textId="39A2941C" w:rsidR="00AD026D" w:rsidRDefault="00AD026D" w:rsidP="00AD026D">
      <w:pPr>
        <w:rPr>
          <w:ins w:id="895" w:author="Truxal, Steve     RTX" w:date="2023-07-26T12:57:00Z"/>
        </w:rPr>
      </w:pPr>
      <w:ins w:id="896" w:author="Truxal, Steve     RTX" w:date="2023-07-26T12:57:00Z">
        <w:r>
          <w:t xml:space="preserve">To use this method simply activate the esp_hbss_dlp pipeline that is included with the release. This is done by adding it to the logstash.yml configuration for the site that talks to the ESS EPO.  A puppet update is required to make this configuration change.  See section </w:t>
        </w:r>
        <w:r>
          <w:fldChar w:fldCharType="begin"/>
        </w:r>
        <w:r>
          <w:instrText xml:space="preserve"> REF _Ref122349280 \r \h </w:instrText>
        </w:r>
        <w:r>
          <w:fldChar w:fldCharType="separate"/>
        </w:r>
      </w:ins>
      <w:ins w:id="897" w:author="Truxal, Steve     RTX" w:date="2023-07-26T18:45:00Z">
        <w:r w:rsidR="00651143">
          <w:t>5.5.2.1</w:t>
        </w:r>
      </w:ins>
      <w:ins w:id="898" w:author="Truxal, Steve     RTX" w:date="2023-07-26T12:57:00Z">
        <w:r>
          <w:fldChar w:fldCharType="end"/>
        </w:r>
        <w:r>
          <w:t xml:space="preserve"> for details on how to update the logstash.yml configuration for a site.</w:t>
        </w:r>
      </w:ins>
    </w:p>
    <w:p w14:paraId="7472B70E" w14:textId="77777777" w:rsidR="00AD026D" w:rsidRDefault="00AD026D" w:rsidP="00AD026D">
      <w:pPr>
        <w:pStyle w:val="Heading5"/>
        <w:rPr>
          <w:ins w:id="899" w:author="Truxal, Steve     RTX" w:date="2023-07-26T12:57:00Z"/>
        </w:rPr>
        <w:pPrChange w:id="900" w:author="Truxal, Steve     RTX" w:date="2023-07-26T12:58:00Z">
          <w:pPr>
            <w:pStyle w:val="Heading4"/>
          </w:pPr>
        </w:pPrChange>
      </w:pPr>
      <w:ins w:id="901" w:author="Truxal, Steve     RTX" w:date="2023-07-26T12:57:00Z">
        <w:r>
          <w:t>Receive DLP data from existing ArcSight connector (Short term work around)</w:t>
        </w:r>
      </w:ins>
    </w:p>
    <w:p w14:paraId="6FE58261" w14:textId="77777777" w:rsidR="00AD026D" w:rsidRDefault="00AD026D" w:rsidP="00AD026D">
      <w:pPr>
        <w:rPr>
          <w:ins w:id="902" w:author="Truxal, Steve     RTX" w:date="2023-07-26T12:57:00Z"/>
        </w:rPr>
      </w:pPr>
      <w:ins w:id="903" w:author="Truxal, Steve     RTX" w:date="2023-07-26T12:57:00Z">
        <w:r>
          <w:t>As stated above this option is to be used only until ESS is upgraded to version 11.10.100 or higher.  If this method is implemented, then once ESS is upgraded the ingest method should be changed to use the esp_hbss_dlp pipeline as described in the previous section.</w:t>
        </w:r>
      </w:ins>
    </w:p>
    <w:p w14:paraId="52C7AB76" w14:textId="77777777" w:rsidR="00AD026D" w:rsidRDefault="00AD026D" w:rsidP="00AD026D">
      <w:pPr>
        <w:rPr>
          <w:ins w:id="904" w:author="Truxal, Steve     RTX" w:date="2023-07-26T12:57:00Z"/>
        </w:rPr>
      </w:pPr>
      <w:ins w:id="905" w:author="Truxal, Steve     RTX" w:date="2023-07-26T12:57:00Z">
        <w:r>
          <w:t>To receive data from the Existing ArcSight connector do the following:</w:t>
        </w:r>
      </w:ins>
    </w:p>
    <w:p w14:paraId="5109C12E" w14:textId="294A7349" w:rsidR="00AD026D" w:rsidRDefault="00AD026D" w:rsidP="00AD026D">
      <w:pPr>
        <w:pStyle w:val="ListParagraph"/>
        <w:numPr>
          <w:ilvl w:val="0"/>
          <w:numId w:val="211"/>
        </w:numPr>
        <w:rPr>
          <w:ins w:id="906" w:author="Truxal, Steve     RTX" w:date="2023-07-26T12:57:00Z"/>
        </w:rPr>
      </w:pPr>
      <w:ins w:id="907" w:author="Truxal, Steve     RTX" w:date="2023-07-26T12:57:00Z">
        <w:r>
          <w:t xml:space="preserve">Activate the esp_hbss_dlp-via-connector ingest pipeline by adding it to the logstash.yml configuration.  See section </w:t>
        </w:r>
        <w:r>
          <w:fldChar w:fldCharType="begin"/>
        </w:r>
        <w:r>
          <w:instrText xml:space="preserve"> REF _Ref122349280 \r \h </w:instrText>
        </w:r>
        <w:r>
          <w:fldChar w:fldCharType="separate"/>
        </w:r>
      </w:ins>
      <w:ins w:id="908" w:author="Truxal, Steve     RTX" w:date="2023-07-26T18:45:00Z">
        <w:r w:rsidR="00651143">
          <w:t>5.5.2.1</w:t>
        </w:r>
      </w:ins>
      <w:ins w:id="909" w:author="Truxal, Steve     RTX" w:date="2023-07-26T12:57:00Z">
        <w:r>
          <w:fldChar w:fldCharType="end"/>
        </w:r>
        <w:r>
          <w:t xml:space="preserve"> for details on how to update the logstash.yml configuration for a site.  This pipeline should only be added to the logstash configuration for the site where the EPO server resides.</w:t>
        </w:r>
      </w:ins>
    </w:p>
    <w:p w14:paraId="7E44F074" w14:textId="77777777" w:rsidR="00AD026D" w:rsidRPr="00E13DB0" w:rsidRDefault="00AD026D" w:rsidP="00AD026D">
      <w:pPr>
        <w:pStyle w:val="ListParagraph"/>
        <w:numPr>
          <w:ilvl w:val="0"/>
          <w:numId w:val="211"/>
        </w:numPr>
        <w:rPr>
          <w:ins w:id="910" w:author="Truxal, Steve     RTX" w:date="2023-07-26T12:57:00Z"/>
        </w:rPr>
      </w:pPr>
      <w:ins w:id="911" w:author="Truxal, Steve     RTX" w:date="2023-07-26T12:57:00Z">
        <w:r>
          <w:t xml:space="preserve">Follow the install instruction provided for configuring the ESS ArcSight connector to forward data to Logstash: </w:t>
        </w:r>
        <w:r w:rsidRPr="00E13DB0">
          <w:rPr>
            <w:i/>
            <w:iCs/>
          </w:rPr>
          <w:t>“IAAS-018 – ESS – Temporary ArcSight Connector for Elastic Installation Instructions.docx”</w:t>
        </w:r>
        <w:r>
          <w:rPr>
            <w:i/>
            <w:iCs/>
          </w:rPr>
          <w:t xml:space="preserve"> </w:t>
        </w:r>
        <w:r w:rsidRPr="00E13DB0">
          <w:t>(Document can be found in install/docs director on reposerver)</w:t>
        </w:r>
      </w:ins>
    </w:p>
    <w:p w14:paraId="35C97DD0" w14:textId="77777777" w:rsidR="00AD026D" w:rsidRPr="00E13DB0" w:rsidRDefault="00AD026D" w:rsidP="00AD026D">
      <w:pPr>
        <w:pStyle w:val="ListParagraph"/>
        <w:numPr>
          <w:ilvl w:val="1"/>
          <w:numId w:val="211"/>
        </w:numPr>
        <w:rPr>
          <w:ins w:id="912" w:author="Truxal, Steve     RTX" w:date="2023-07-26T12:57:00Z"/>
          <w:i/>
          <w:iCs/>
        </w:rPr>
      </w:pPr>
      <w:ins w:id="913" w:author="Truxal, Steve     RTX" w:date="2023-07-26T12:57:00Z">
        <w:r>
          <w:t>Artifacts needed for the installation are distributed with the oadcgs-es-elastic-reposerver package in the install/artifacts/ess directory.</w:t>
        </w:r>
      </w:ins>
    </w:p>
    <w:p w14:paraId="0DEC6F27" w14:textId="77777777" w:rsidR="00AD026D" w:rsidRPr="00E13DB0" w:rsidRDefault="00AD026D" w:rsidP="00AD026D">
      <w:pPr>
        <w:pStyle w:val="ListParagraph"/>
        <w:numPr>
          <w:ilvl w:val="2"/>
          <w:numId w:val="36"/>
        </w:numPr>
        <w:rPr>
          <w:ins w:id="914" w:author="Truxal, Steve     RTX" w:date="2023-07-26T12:57:00Z"/>
          <w:i/>
          <w:iCs/>
        </w:rPr>
      </w:pPr>
      <w:ins w:id="915" w:author="Truxal, Steve     RTX" w:date="2023-07-26T12:57:00Z">
        <w:r>
          <w:t>DeployArcSightMod.zip – Contains artifacts needed for configuring ArcSight connector.</w:t>
        </w:r>
      </w:ins>
    </w:p>
    <w:p w14:paraId="4270F5CC" w14:textId="77777777" w:rsidR="00AD026D" w:rsidRPr="00E13DB0" w:rsidRDefault="00AD026D" w:rsidP="00AD026D">
      <w:pPr>
        <w:pStyle w:val="ListParagraph"/>
        <w:numPr>
          <w:ilvl w:val="2"/>
          <w:numId w:val="36"/>
        </w:numPr>
        <w:rPr>
          <w:ins w:id="916" w:author="Truxal, Steve     RTX" w:date="2023-07-26T12:57:00Z"/>
          <w:i/>
          <w:iCs/>
        </w:rPr>
      </w:pPr>
      <w:ins w:id="917" w:author="Truxal, Steve     RTX" w:date="2023-07-26T12:57:00Z">
        <w:r>
          <w:t>DeployArcSightMod.text  - Holds Hashes for Artifacts in zip</w:t>
        </w:r>
      </w:ins>
    </w:p>
    <w:p w14:paraId="029269A8" w14:textId="77777777" w:rsidR="00AD026D" w:rsidRDefault="00AD026D" w:rsidP="00AD026D">
      <w:pPr>
        <w:ind w:left="360"/>
        <w:rPr>
          <w:ins w:id="918" w:author="Truxal, Steve     RTX" w:date="2023-07-26T12:57:00Z"/>
        </w:rPr>
      </w:pPr>
      <w:ins w:id="919" w:author="Truxal, Steve     RTX" w:date="2023-07-26T12:57:00Z">
        <w:r>
          <w:lastRenderedPageBreak/>
          <w:t>3) Validate the DLP events are received in the dcgs-hbss_epo_dlp-iaas-ent index</w:t>
        </w:r>
      </w:ins>
    </w:p>
    <w:p w14:paraId="45EBFDA4" w14:textId="77777777" w:rsidR="00AD026D" w:rsidRPr="00EB0536" w:rsidRDefault="00AD026D" w:rsidP="00AD026D">
      <w:pPr>
        <w:pStyle w:val="ListParagraph"/>
        <w:rPr>
          <w:ins w:id="920" w:author="Truxal, Steve     RTX" w:date="2023-07-26T12:57:00Z"/>
        </w:rPr>
      </w:pPr>
    </w:p>
    <w:p w14:paraId="096E4B7C" w14:textId="77777777" w:rsidR="00AD026D" w:rsidRDefault="00AD026D" w:rsidP="00AD026D">
      <w:pPr>
        <w:pStyle w:val="Heading4"/>
        <w:rPr>
          <w:ins w:id="921" w:author="Truxal, Steve     RTX" w:date="2023-07-26T12:57:00Z"/>
        </w:rPr>
        <w:pPrChange w:id="922" w:author="Truxal, Steve     RTX" w:date="2023-07-26T12:58:00Z">
          <w:pPr>
            <w:pStyle w:val="Heading3"/>
          </w:pPr>
        </w:pPrChange>
      </w:pPr>
      <w:ins w:id="923" w:author="Truxal, Steve     RTX" w:date="2023-07-26T12:57:00Z">
        <w:r>
          <w:t>Switch Syslog data ingest</w:t>
        </w:r>
      </w:ins>
    </w:p>
    <w:p w14:paraId="6752826D" w14:textId="77777777" w:rsidR="00AD026D" w:rsidRDefault="00AD026D" w:rsidP="00AD026D">
      <w:pPr>
        <w:rPr>
          <w:ins w:id="924" w:author="Truxal, Steve     RTX" w:date="2023-07-26T12:57:00Z"/>
        </w:rPr>
      </w:pPr>
      <w:ins w:id="925" w:author="Truxal, Steve     RTX" w:date="2023-07-26T12:57:00Z">
        <w:r>
          <w:t>This section is to configure the switches at each site to send syslog data directly to Logstash. Each switch should be setup to send syslog data directly to Logstash.</w:t>
        </w:r>
      </w:ins>
    </w:p>
    <w:p w14:paraId="63627A25" w14:textId="77777777" w:rsidR="00AD026D" w:rsidRDefault="00AD026D" w:rsidP="00AD026D">
      <w:pPr>
        <w:pStyle w:val="Heading5"/>
        <w:rPr>
          <w:ins w:id="926" w:author="Truxal, Steve     RTX" w:date="2023-07-26T12:57:00Z"/>
        </w:rPr>
        <w:pPrChange w:id="927" w:author="Truxal, Steve     RTX" w:date="2023-07-26T12:58:00Z">
          <w:pPr>
            <w:pStyle w:val="Heading4"/>
          </w:pPr>
        </w:pPrChange>
      </w:pPr>
      <w:ins w:id="928" w:author="Truxal, Steve     RTX" w:date="2023-07-26T12:57:00Z">
        <w:r>
          <w:t>Prepare Logstash to receive switch data</w:t>
        </w:r>
      </w:ins>
    </w:p>
    <w:p w14:paraId="53F4C285" w14:textId="2122A6CB" w:rsidR="00AD026D" w:rsidRDefault="00AD026D" w:rsidP="00AD026D">
      <w:pPr>
        <w:rPr>
          <w:ins w:id="929" w:author="Truxal, Steve     RTX" w:date="2023-07-26T12:57:00Z"/>
        </w:rPr>
      </w:pPr>
      <w:ins w:id="930" w:author="Truxal, Steve     RTX" w:date="2023-07-26T12:57:00Z">
        <w:r>
          <w:t>Switch</w:t>
        </w:r>
      </w:ins>
      <w:ins w:id="931" w:author="Truxal, Steve     RTX" w:date="2023-07-26T13:07:00Z">
        <w:r w:rsidR="00220A16">
          <w:t>es</w:t>
        </w:r>
      </w:ins>
      <w:ins w:id="932" w:author="Truxal, Steve     RTX" w:date="2023-07-26T12:57:00Z">
        <w:r>
          <w:t xml:space="preserve"> may send syslog data via UDP or TCP to Logstash.  The e</w:t>
        </w:r>
      </w:ins>
      <w:ins w:id="933" w:author="Truxal, Steve     RTX" w:date="2023-07-26T13:08:00Z">
        <w:r w:rsidR="00220A16">
          <w:t>s</w:t>
        </w:r>
      </w:ins>
      <w:ins w:id="934" w:author="Truxal, Steve     RTX" w:date="2023-07-26T12:57:00Z">
        <w:r>
          <w:t>p_syslog_tcp and e</w:t>
        </w:r>
      </w:ins>
      <w:ins w:id="935" w:author="Truxal, Steve     RTX" w:date="2023-07-26T13:08:00Z">
        <w:r w:rsidR="00220A16">
          <w:t>s</w:t>
        </w:r>
      </w:ins>
      <w:ins w:id="936" w:author="Truxal, Steve     RTX" w:date="2023-07-26T12:57:00Z">
        <w:r>
          <w:t xml:space="preserve">p_syslog_udp pipelines have been added to allow the ingestion of this data.  These new pipelines must be activated on each Logstash instance by adding them to the logstash.yml configuration. </w:t>
        </w:r>
      </w:ins>
    </w:p>
    <w:p w14:paraId="6FD7436D" w14:textId="264AB3CF" w:rsidR="00AD026D" w:rsidRDefault="00AD026D" w:rsidP="00AD026D">
      <w:pPr>
        <w:rPr>
          <w:ins w:id="937" w:author="Truxal, Steve     RTX" w:date="2023-07-26T12:57:00Z"/>
        </w:rPr>
      </w:pPr>
      <w:ins w:id="938" w:author="Truxal, Steve     RTX" w:date="2023-07-26T12:57:00Z">
        <w:r>
          <w:t>Validate that the e</w:t>
        </w:r>
      </w:ins>
      <w:ins w:id="939" w:author="Truxal, Steve     RTX" w:date="2023-07-26T13:09:00Z">
        <w:r w:rsidR="00E3181A">
          <w:t>s</w:t>
        </w:r>
      </w:ins>
      <w:ins w:id="940" w:author="Truxal, Steve     RTX" w:date="2023-07-26T12:57:00Z">
        <w:r>
          <w:t>p_syslog_tcp and e</w:t>
        </w:r>
      </w:ins>
      <w:ins w:id="941" w:author="Truxal, Steve     RTX" w:date="2023-07-26T13:09:00Z">
        <w:r w:rsidR="00E3181A">
          <w:t>s</w:t>
        </w:r>
      </w:ins>
      <w:ins w:id="942" w:author="Truxal, Steve     RTX" w:date="2023-07-26T12:57:00Z">
        <w:r>
          <w:t xml:space="preserve">p_syslog_upd pipelines are contained in all logstash configurations defined in puppet.  See section  </w:t>
        </w:r>
        <w:r>
          <w:fldChar w:fldCharType="begin"/>
        </w:r>
        <w:r>
          <w:instrText xml:space="preserve"> REF _Ref122349280 \r \h </w:instrText>
        </w:r>
        <w:r>
          <w:fldChar w:fldCharType="separate"/>
        </w:r>
      </w:ins>
      <w:ins w:id="943" w:author="Truxal, Steve     RTX" w:date="2023-07-26T18:45:00Z">
        <w:r w:rsidR="00651143">
          <w:t>5.5.2.1</w:t>
        </w:r>
      </w:ins>
      <w:ins w:id="944" w:author="Truxal, Steve     RTX" w:date="2023-07-26T12:57:00Z">
        <w:r>
          <w:fldChar w:fldCharType="end"/>
        </w:r>
        <w:r>
          <w:t xml:space="preserve"> for details on puppet configurations for logstash.</w:t>
        </w:r>
      </w:ins>
    </w:p>
    <w:p w14:paraId="3042A801" w14:textId="062174D6" w:rsidR="00AD026D" w:rsidRDefault="00AD026D" w:rsidP="00AD026D">
      <w:pPr>
        <w:pStyle w:val="Heading5"/>
        <w:rPr>
          <w:ins w:id="945" w:author="Truxal, Steve     RTX" w:date="2023-07-26T14:38:00Z"/>
        </w:rPr>
      </w:pPr>
      <w:ins w:id="946" w:author="Truxal, Steve     RTX" w:date="2023-07-26T12:57:00Z">
        <w:r>
          <w:t>Configure switches to forward syslog data</w:t>
        </w:r>
      </w:ins>
    </w:p>
    <w:p w14:paraId="4E89E2BE" w14:textId="77777777" w:rsidR="00601E15" w:rsidRDefault="00601E15" w:rsidP="00601E15">
      <w:pPr>
        <w:rPr>
          <w:ins w:id="947" w:author="Truxal, Steve     RTX" w:date="2023-07-26T14:38:00Z"/>
        </w:rPr>
      </w:pPr>
      <w:ins w:id="948" w:author="Truxal, Steve     RTX" w:date="2023-07-26T14:38:00Z">
        <w:r>
          <w:t>The network/switch SMEs are needed to perform this configuration.  Ensure that all switches are configured to send syslog data to one of the following logstash endpoints at each site:</w:t>
        </w:r>
      </w:ins>
    </w:p>
    <w:p w14:paraId="1ACC7974" w14:textId="77777777" w:rsidR="00601E15" w:rsidRDefault="00601E15" w:rsidP="00601E15">
      <w:pPr>
        <w:rPr>
          <w:ins w:id="949" w:author="Truxal, Steve     RTX" w:date="2023-07-26T14:38:00Z"/>
        </w:rPr>
      </w:pPr>
      <w:ins w:id="950" w:author="Truxal, Steve     RTX" w:date="2023-07-26T14:38:00Z">
        <w:r>
          <w:t>TCP (Unencrypted) – Logstash: port 5055</w:t>
        </w:r>
      </w:ins>
    </w:p>
    <w:p w14:paraId="315C163B" w14:textId="77777777" w:rsidR="00601E15" w:rsidRDefault="00601E15" w:rsidP="00601E15">
      <w:pPr>
        <w:spacing w:after="0"/>
        <w:rPr>
          <w:ins w:id="951" w:author="Truxal, Steve     RTX" w:date="2023-07-26T14:38:00Z"/>
        </w:rPr>
      </w:pPr>
      <w:ins w:id="952" w:author="Truxal, Steve     RTX" w:date="2023-07-26T14:38:00Z">
        <w:r>
          <w:t>UDP – Logstash: 514 (port forwarding is enabled on logstash to send this data to port 5040)</w:t>
        </w:r>
      </w:ins>
    </w:p>
    <w:p w14:paraId="34CDAD07" w14:textId="77777777" w:rsidR="00601E15" w:rsidRDefault="00601E15" w:rsidP="00601E15">
      <w:pPr>
        <w:spacing w:after="0"/>
        <w:ind w:left="360"/>
        <w:rPr>
          <w:ins w:id="953" w:author="Truxal, Steve     RTX" w:date="2023-07-26T14:38:00Z"/>
        </w:rPr>
      </w:pPr>
      <w:ins w:id="954" w:author="Truxal, Steve     RTX" w:date="2023-07-26T14:38:00Z">
        <w:r>
          <w:t>(</w:t>
        </w:r>
        <w:r w:rsidRPr="00E13DB0">
          <w:rPr>
            <w:b/>
            <w:bCs/>
          </w:rPr>
          <w:t>Note</w:t>
        </w:r>
        <w:r>
          <w:t>: UDP data can also be sent directly to Logstash port 5040)</w:t>
        </w:r>
      </w:ins>
    </w:p>
    <w:p w14:paraId="5173A5FB" w14:textId="77777777" w:rsidR="00601E15" w:rsidRDefault="00601E15" w:rsidP="00601E15">
      <w:pPr>
        <w:spacing w:after="0"/>
        <w:ind w:left="360"/>
        <w:rPr>
          <w:ins w:id="955" w:author="Truxal, Steve     RTX" w:date="2023-07-26T14:38:00Z"/>
        </w:rPr>
      </w:pPr>
    </w:p>
    <w:p w14:paraId="5CB3701D" w14:textId="3CDB0DDD" w:rsidR="00601E15" w:rsidRDefault="00601E15" w:rsidP="00601E15">
      <w:pPr>
        <w:rPr>
          <w:ins w:id="956" w:author="Truxal, Steve     RTX" w:date="2023-07-26T14:38:00Z"/>
        </w:rPr>
      </w:pPr>
      <w:ins w:id="957" w:author="Truxal, Steve     RTX" w:date="2023-07-26T14:38:00Z">
        <w:r>
          <w:t xml:space="preserve">Provide network team with instructions to configure switches to forward data to Logstash at each site located in </w:t>
        </w:r>
        <w:r w:rsidRPr="00601E15">
          <w:rPr>
            <w:i/>
            <w:iCs/>
            <w:rPrChange w:id="958" w:author="Truxal, Steve     RTX" w:date="2023-07-26T14:40:00Z">
              <w:rPr/>
            </w:rPrChange>
          </w:rPr>
          <w:fldChar w:fldCharType="begin"/>
        </w:r>
        <w:r w:rsidRPr="00601E15">
          <w:rPr>
            <w:i/>
            <w:iCs/>
            <w:rPrChange w:id="959" w:author="Truxal, Steve     RTX" w:date="2023-07-26T14:40:00Z">
              <w:rPr/>
            </w:rPrChange>
          </w:rPr>
          <w:instrText xml:space="preserve"> REF _Ref141268041 \r \h </w:instrText>
        </w:r>
        <w:r w:rsidRPr="00601E15">
          <w:rPr>
            <w:i/>
            <w:iCs/>
            <w:rPrChange w:id="960" w:author="Truxal, Steve     RTX" w:date="2023-07-26T14:40:00Z">
              <w:rPr/>
            </w:rPrChange>
          </w:rPr>
        </w:r>
      </w:ins>
      <w:r>
        <w:rPr>
          <w:i/>
          <w:iCs/>
        </w:rPr>
        <w:instrText xml:space="preserve"> \* MERGEFORMAT </w:instrText>
      </w:r>
      <w:ins w:id="961" w:author="Truxal, Steve     RTX" w:date="2023-07-26T14:38:00Z">
        <w:r w:rsidRPr="00601E15">
          <w:rPr>
            <w:i/>
            <w:iCs/>
            <w:rPrChange w:id="962" w:author="Truxal, Steve     RTX" w:date="2023-07-26T14:40:00Z">
              <w:rPr/>
            </w:rPrChange>
          </w:rPr>
          <w:fldChar w:fldCharType="separate"/>
        </w:r>
      </w:ins>
      <w:ins w:id="963" w:author="Truxal, Steve     RTX" w:date="2023-07-26T18:45:00Z">
        <w:r w:rsidR="00651143">
          <w:rPr>
            <w:i/>
            <w:iCs/>
          </w:rPr>
          <w:t>10Appendix A</w:t>
        </w:r>
      </w:ins>
      <w:ins w:id="964" w:author="Truxal, Steve     RTX" w:date="2023-07-26T14:38:00Z">
        <w:r w:rsidRPr="00601E15">
          <w:rPr>
            <w:i/>
            <w:iCs/>
            <w:rPrChange w:id="965" w:author="Truxal, Steve     RTX" w:date="2023-07-26T14:40:00Z">
              <w:rPr/>
            </w:rPrChange>
          </w:rPr>
          <w:fldChar w:fldCharType="end"/>
        </w:r>
        <w:r w:rsidRPr="00601E15">
          <w:rPr>
            <w:i/>
            <w:iCs/>
            <w:rPrChange w:id="966" w:author="Truxal, Steve     RTX" w:date="2023-07-26T14:40:00Z">
              <w:rPr/>
            </w:rPrChange>
          </w:rPr>
          <w:t xml:space="preserve"> Prime Update Instructions</w:t>
        </w:r>
        <w:r>
          <w:t xml:space="preserve"> or </w:t>
        </w:r>
        <w:r w:rsidRPr="00E13DB0">
          <w:rPr>
            <w:rFonts w:cs="Times New Roman"/>
            <w:bCs/>
            <w:i/>
            <w:iCs/>
          </w:rPr>
          <w:t>“Prime Updates.docx”</w:t>
        </w:r>
        <w:r w:rsidRPr="00E95414">
          <w:rPr>
            <w:rFonts w:cs="Times New Roman"/>
            <w:bCs/>
          </w:rPr>
          <w:t xml:space="preserve"> </w:t>
        </w:r>
        <w:r w:rsidRPr="00E13DB0">
          <w:t>(Document can be found in install/docs director on reposerver)</w:t>
        </w:r>
      </w:ins>
    </w:p>
    <w:p w14:paraId="6AE0F1E2" w14:textId="77777777" w:rsidR="00601E15" w:rsidRDefault="00601E15" w:rsidP="00601E15">
      <w:pPr>
        <w:rPr>
          <w:ins w:id="967" w:author="Truxal, Steve     RTX" w:date="2023-07-26T14:38:00Z"/>
        </w:rPr>
      </w:pPr>
      <w:ins w:id="968" w:author="Truxal, Steve     RTX" w:date="2023-07-26T14:38:00Z">
        <w:r>
          <w:t>Artifacts needed for the installation are distributed with the oadcgs-es-elastic-reposerver package in the install/artifacts/prime_templates directory:</w:t>
        </w:r>
      </w:ins>
    </w:p>
    <w:p w14:paraId="4C8BDE81" w14:textId="647116ED" w:rsidR="00601E15" w:rsidRPr="00601E15" w:rsidRDefault="00601E15" w:rsidP="00601E15">
      <w:pPr>
        <w:pStyle w:val="ListParagraph"/>
        <w:numPr>
          <w:ilvl w:val="0"/>
          <w:numId w:val="36"/>
        </w:numPr>
        <w:rPr>
          <w:ins w:id="969" w:author="Truxal, Steve     RTX" w:date="2023-07-26T12:57:00Z"/>
        </w:rPr>
        <w:pPrChange w:id="970" w:author="Truxal, Steve     RTX" w:date="2023-07-26T14:38:00Z">
          <w:pPr>
            <w:pStyle w:val="Heading4"/>
          </w:pPr>
        </w:pPrChange>
      </w:pPr>
      <w:ins w:id="971" w:author="Truxal, Steve     RTX" w:date="2023-07-26T14:38:00Z">
        <w:r>
          <w:t>Cisco_Prime_Logstash_Update_Templates.zip</w:t>
        </w:r>
      </w:ins>
    </w:p>
    <w:p w14:paraId="17560C25" w14:textId="080FD87C" w:rsidR="00FE642D" w:rsidRDefault="00FE642D" w:rsidP="003667C7">
      <w:pPr>
        <w:pStyle w:val="Heading4"/>
      </w:pPr>
      <w:r>
        <w:t>Serena data ingest</w:t>
      </w:r>
      <w:bookmarkEnd w:id="817"/>
      <w:bookmarkEnd w:id="818"/>
    </w:p>
    <w:p w14:paraId="05146B99" w14:textId="518DA2C4" w:rsidR="00BC1188" w:rsidRDefault="00BC1188" w:rsidP="00FE642D">
      <w:pPr>
        <w:rPr>
          <w:b/>
          <w:bCs/>
        </w:rPr>
      </w:pPr>
      <w:r w:rsidRPr="003667C7">
        <w:rPr>
          <w:b/>
          <w:bCs/>
          <w:color w:val="FF0000"/>
        </w:rPr>
        <w:t>IMPORTANT</w:t>
      </w:r>
      <w:r>
        <w:rPr>
          <w:b/>
          <w:bCs/>
        </w:rPr>
        <w:t>: This section only applies to systems that have connectivity to Serena.  If there is no network connection to Serena from the system you are installing on then skip this section</w:t>
      </w:r>
    </w:p>
    <w:p w14:paraId="5B1CB704" w14:textId="4BCFFC71" w:rsidR="00FE642D" w:rsidRPr="00C3081E" w:rsidRDefault="00FE642D" w:rsidP="00FE642D">
      <w:r w:rsidRPr="00045ABC">
        <w:rPr>
          <w:b/>
          <w:bCs/>
        </w:rPr>
        <w:t>NOTE:</w:t>
      </w:r>
      <w:r>
        <w:t xml:space="preserve"> </w:t>
      </w:r>
      <w:r w:rsidRPr="0005114B">
        <w:t xml:space="preserve">You must be root </w:t>
      </w:r>
      <w:r>
        <w:t xml:space="preserve">and a member of the </w:t>
      </w:r>
      <w:r w:rsidRPr="00CA7D25">
        <w:rPr>
          <w:rFonts w:cs="Times New Roman"/>
          <w:b/>
          <w:bCs/>
        </w:rPr>
        <w:t>ent elastic admins</w:t>
      </w:r>
      <w:r>
        <w:t xml:space="preserve"> AD group to load saved objects into Kibana.</w:t>
      </w:r>
      <w:r w:rsidRPr="00184133">
        <w:rPr>
          <w:rFonts w:cs="Times New Roman"/>
          <w:bCs/>
        </w:rPr>
        <w:t xml:space="preserve"> </w:t>
      </w:r>
      <w:r>
        <w:rPr>
          <w:rFonts w:cs="Times New Roman"/>
          <w:bCs/>
        </w:rPr>
        <w:t xml:space="preserve">Having the </w:t>
      </w:r>
      <w:r w:rsidRPr="00CA7D25">
        <w:rPr>
          <w:rFonts w:cs="Times New Roman"/>
          <w:b/>
        </w:rPr>
        <w:t>Elastic Administrator</w:t>
      </w:r>
      <w:r>
        <w:rPr>
          <w:rFonts w:cs="Times New Roman"/>
          <w:bCs/>
        </w:rPr>
        <w:t xml:space="preserve"> OneIM Role will place the user in this group.</w:t>
      </w:r>
    </w:p>
    <w:p w14:paraId="77A5EA8B" w14:textId="77777777" w:rsidR="00FE642D" w:rsidRPr="005F697D" w:rsidRDefault="00FE642D" w:rsidP="00FE642D">
      <w:r w:rsidRPr="005F697D">
        <w:rPr>
          <w:b/>
          <w:bCs/>
        </w:rPr>
        <w:t>NOTE</w:t>
      </w:r>
      <w:r>
        <w:t>: An SQL Database SME will also be needed to give the elastic service account permissions to the Serena database.</w:t>
      </w:r>
    </w:p>
    <w:p w14:paraId="3323CB63" w14:textId="77777777" w:rsidR="00FE642D" w:rsidRPr="00F77C1C" w:rsidRDefault="00FE642D" w:rsidP="00FE642D">
      <w:r w:rsidRPr="00F77C1C">
        <w:rPr>
          <w:b/>
          <w:bCs/>
          <w:color w:val="FF0000"/>
        </w:rPr>
        <w:t>IMPORTANT</w:t>
      </w:r>
      <w:r>
        <w:t>:  Prior to executing this section the service account at the site where this feature will be activated must be given permissions to read data from the Serena database by an SQL Database SME.</w:t>
      </w:r>
    </w:p>
    <w:p w14:paraId="7F3E5639" w14:textId="77777777" w:rsidR="00FE642D" w:rsidRDefault="00FE642D" w:rsidP="00FE642D">
      <w:r>
        <w:lastRenderedPageBreak/>
        <w:t xml:space="preserve">This section will active the ingestion of data from the Serena database. The following information will be needed and prompted for by the active script.  </w:t>
      </w:r>
    </w:p>
    <w:p w14:paraId="157ED0EE" w14:textId="77777777" w:rsidR="00FE642D" w:rsidRDefault="00FE642D" w:rsidP="00FE642D">
      <w:pPr>
        <w:pStyle w:val="HTMLPreformatted"/>
        <w:numPr>
          <w:ilvl w:val="0"/>
          <w:numId w:val="79"/>
        </w:numPr>
      </w:pPr>
      <w:r>
        <w:t>HOSTNAME - Hostname of SQL server holding Serena database</w:t>
      </w:r>
    </w:p>
    <w:p w14:paraId="3D21F6A1" w14:textId="77777777" w:rsidR="00FE642D" w:rsidRDefault="00FE642D" w:rsidP="00FE642D">
      <w:pPr>
        <w:pStyle w:val="HTMLPreformatted"/>
        <w:numPr>
          <w:ilvl w:val="0"/>
          <w:numId w:val="79"/>
        </w:numPr>
      </w:pPr>
      <w:r>
        <w:t>PORT_NUM - Port on the SQL server to access the database</w:t>
      </w:r>
    </w:p>
    <w:p w14:paraId="5AFF52DB" w14:textId="77777777" w:rsidR="00FE642D" w:rsidRDefault="00FE642D" w:rsidP="00FE642D">
      <w:pPr>
        <w:pStyle w:val="HTMLPreformatted"/>
        <w:numPr>
          <w:ilvl w:val="0"/>
          <w:numId w:val="79"/>
        </w:numPr>
      </w:pPr>
      <w:r>
        <w:t>DOMAIN_NAME - Domain that this activation is being performed on</w:t>
      </w:r>
    </w:p>
    <w:p w14:paraId="101A89A2" w14:textId="77777777" w:rsidR="00FE642D" w:rsidRDefault="00FE642D" w:rsidP="00FE642D">
      <w:pPr>
        <w:pStyle w:val="HTMLPreformatted"/>
        <w:numPr>
          <w:ilvl w:val="0"/>
          <w:numId w:val="79"/>
        </w:numPr>
      </w:pPr>
      <w:r>
        <w:t>INSTANCE_NAME - Serena database instance name</w:t>
      </w:r>
    </w:p>
    <w:p w14:paraId="651EB8CE" w14:textId="77777777" w:rsidR="00FE642D" w:rsidRDefault="00FE642D" w:rsidP="00FE642D">
      <w:pPr>
        <w:pStyle w:val="HTMLPreformatted"/>
        <w:numPr>
          <w:ilvl w:val="0"/>
          <w:numId w:val="79"/>
        </w:numPr>
      </w:pPr>
      <w:r>
        <w:t>DATABASE_NAME - Serena database name</w:t>
      </w:r>
    </w:p>
    <w:p w14:paraId="66A4B670" w14:textId="77777777" w:rsidR="00FE642D" w:rsidRDefault="00FE642D" w:rsidP="00FE642D"/>
    <w:p w14:paraId="57F7CD57" w14:textId="77777777" w:rsidR="00FE642D" w:rsidRDefault="00FE642D" w:rsidP="00FE642D">
      <w:pPr>
        <w:pStyle w:val="HTMLPreformatted"/>
        <w:rPr>
          <w:rStyle w:val="line"/>
        </w:rPr>
      </w:pPr>
      <w:r>
        <w:rPr>
          <w:rStyle w:val="line"/>
        </w:rPr>
        <w:t xml:space="preserve">These values will be used to create the JDBC connection string as follows: </w:t>
      </w:r>
    </w:p>
    <w:p w14:paraId="588D5699" w14:textId="77777777" w:rsidR="00FE642D" w:rsidRPr="00F77C1C" w:rsidRDefault="00FE642D" w:rsidP="00FE642D">
      <w:pPr>
        <w:pStyle w:val="HTMLPreformatted"/>
        <w:rPr>
          <w:i/>
          <w:iCs/>
        </w:rPr>
      </w:pPr>
      <w:r w:rsidRPr="00F77C1C">
        <w:rPr>
          <w:rStyle w:val="line"/>
          <w:i/>
          <w:iCs/>
        </w:rPr>
        <w:t>jdbc:sqlserver://</w:t>
      </w:r>
      <w:r w:rsidRPr="00F77C1C">
        <w:rPr>
          <w:rStyle w:val="line"/>
          <w:b/>
          <w:bCs/>
          <w:i/>
          <w:iCs/>
        </w:rPr>
        <w:t>HOSTNAME</w:t>
      </w:r>
      <w:r w:rsidRPr="00F77C1C">
        <w:rPr>
          <w:rStyle w:val="line"/>
          <w:i/>
          <w:iCs/>
        </w:rPr>
        <w:t>:</w:t>
      </w:r>
      <w:r w:rsidRPr="00F77C1C">
        <w:rPr>
          <w:rStyle w:val="line"/>
          <w:b/>
          <w:bCs/>
          <w:i/>
          <w:iCs/>
        </w:rPr>
        <w:t>PORT_NUM</w:t>
      </w:r>
      <w:r w:rsidRPr="00F77C1C">
        <w:rPr>
          <w:rStyle w:val="line"/>
          <w:i/>
          <w:iCs/>
        </w:rPr>
        <w:t>;domain=</w:t>
      </w:r>
      <w:r w:rsidRPr="00F77C1C">
        <w:rPr>
          <w:rStyle w:val="line"/>
          <w:b/>
          <w:bCs/>
          <w:i/>
          <w:iCs/>
        </w:rPr>
        <w:t>DOMAIN_NAME</w:t>
      </w:r>
      <w:r w:rsidRPr="00F77C1C">
        <w:rPr>
          <w:rStyle w:val="line"/>
          <w:i/>
          <w:iCs/>
        </w:rPr>
        <w:t>;instanceName=</w:t>
      </w:r>
      <w:r w:rsidRPr="00F77C1C">
        <w:rPr>
          <w:rStyle w:val="line"/>
          <w:b/>
          <w:bCs/>
          <w:i/>
          <w:iCs/>
        </w:rPr>
        <w:t>INSTANCE_NAME</w:t>
      </w:r>
      <w:r w:rsidRPr="00F77C1C">
        <w:rPr>
          <w:rStyle w:val="line"/>
          <w:i/>
          <w:iCs/>
        </w:rPr>
        <w:t>;databaseName=</w:t>
      </w:r>
      <w:r w:rsidRPr="00F77C1C">
        <w:rPr>
          <w:rStyle w:val="line"/>
          <w:b/>
          <w:bCs/>
          <w:i/>
          <w:iCs/>
        </w:rPr>
        <w:t>DATABASE_NAME</w:t>
      </w:r>
      <w:r w:rsidRPr="00F77C1C">
        <w:rPr>
          <w:rStyle w:val="line"/>
          <w:i/>
          <w:iCs/>
        </w:rPr>
        <w:t>;integratedSecurity=true;authenticationScheme=JavaKerberos\"</w:t>
      </w:r>
    </w:p>
    <w:p w14:paraId="41401D2C" w14:textId="77777777" w:rsidR="00FE642D" w:rsidRDefault="00FE642D" w:rsidP="00FE642D">
      <w:pPr>
        <w:pStyle w:val="HTMLPreformatted"/>
      </w:pPr>
      <w:r>
        <w:rPr>
          <w:rStyle w:val="line"/>
        </w:rPr>
        <w:t xml:space="preserve">        </w:t>
      </w:r>
    </w:p>
    <w:p w14:paraId="53AC08E9" w14:textId="77777777" w:rsidR="00FE642D" w:rsidRDefault="00FE642D" w:rsidP="00FE642D">
      <w:pPr>
        <w:pStyle w:val="HTMLPreformatted"/>
      </w:pPr>
    </w:p>
    <w:p w14:paraId="09DEAA04" w14:textId="77777777" w:rsidR="00FE642D" w:rsidRDefault="00FE642D" w:rsidP="00FE642D">
      <w:r>
        <w:t>This is an example of a connection string created by the activate script and added to the esp_serena pipeline.</w:t>
      </w:r>
    </w:p>
    <w:p w14:paraId="3E2D06FD" w14:textId="77777777" w:rsidR="00FE642D" w:rsidRPr="00850A85" w:rsidRDefault="00FE642D" w:rsidP="00FE642D">
      <w:pPr>
        <w:spacing w:after="0" w:line="240" w:lineRule="auto"/>
        <w:textAlignment w:val="baseline"/>
        <w:rPr>
          <w:rFonts w:ascii="Calibri" w:eastAsia="Times New Roman" w:hAnsi="Calibri" w:cs="Calibri"/>
          <w:i/>
          <w:iCs/>
          <w:color w:val="000000"/>
          <w:sz w:val="24"/>
          <w:szCs w:val="24"/>
        </w:rPr>
      </w:pPr>
      <w:r w:rsidRPr="00850A85">
        <w:rPr>
          <w:rFonts w:ascii="Calibri" w:eastAsia="Times New Roman" w:hAnsi="Calibri" w:cs="Calibri"/>
          <w:i/>
          <w:iCs/>
          <w:color w:val="000000"/>
          <w:sz w:val="24"/>
          <w:szCs w:val="24"/>
        </w:rPr>
        <w:t>jdbc:sqlserver://</w:t>
      </w:r>
      <w:r w:rsidRPr="00850A85">
        <w:rPr>
          <w:rFonts w:ascii="Calibri" w:eastAsia="Times New Roman" w:hAnsi="Calibri" w:cs="Calibri"/>
          <w:b/>
          <w:bCs/>
          <w:i/>
          <w:iCs/>
          <w:color w:val="000000"/>
          <w:sz w:val="24"/>
          <w:szCs w:val="24"/>
        </w:rPr>
        <w:t>u00sm01sq20.dcgs.mil</w:t>
      </w:r>
      <w:r w:rsidRPr="00850A85">
        <w:rPr>
          <w:rFonts w:ascii="Calibri" w:eastAsia="Times New Roman" w:hAnsi="Calibri" w:cs="Calibri"/>
          <w:i/>
          <w:iCs/>
          <w:color w:val="000000"/>
          <w:sz w:val="24"/>
          <w:szCs w:val="24"/>
        </w:rPr>
        <w:t>:</w:t>
      </w:r>
      <w:r w:rsidRPr="00850A85">
        <w:rPr>
          <w:rFonts w:ascii="Calibri" w:eastAsia="Times New Roman" w:hAnsi="Calibri" w:cs="Calibri"/>
          <w:b/>
          <w:bCs/>
          <w:i/>
          <w:iCs/>
          <w:color w:val="000000"/>
          <w:sz w:val="24"/>
          <w:szCs w:val="24"/>
        </w:rPr>
        <w:t>1460</w:t>
      </w:r>
      <w:r w:rsidRPr="00850A85">
        <w:rPr>
          <w:rFonts w:ascii="Calibri" w:eastAsia="Times New Roman" w:hAnsi="Calibri" w:cs="Calibri"/>
          <w:i/>
          <w:iCs/>
          <w:color w:val="000000"/>
          <w:sz w:val="24"/>
          <w:szCs w:val="24"/>
        </w:rPr>
        <w:t>;domain=</w:t>
      </w:r>
      <w:r w:rsidRPr="00850A85">
        <w:rPr>
          <w:rFonts w:ascii="Calibri" w:eastAsia="Times New Roman" w:hAnsi="Calibri" w:cs="Calibri"/>
          <w:b/>
          <w:bCs/>
          <w:i/>
          <w:iCs/>
          <w:color w:val="000000"/>
          <w:sz w:val="24"/>
          <w:szCs w:val="24"/>
        </w:rPr>
        <w:t>dcgs.mil</w:t>
      </w:r>
      <w:r w:rsidRPr="00850A85">
        <w:rPr>
          <w:rFonts w:ascii="Calibri" w:eastAsia="Times New Roman" w:hAnsi="Calibri" w:cs="Calibri"/>
          <w:i/>
          <w:iCs/>
          <w:color w:val="000000"/>
          <w:sz w:val="24"/>
          <w:szCs w:val="24"/>
        </w:rPr>
        <w:t>;instanceName=</w:t>
      </w:r>
      <w:r w:rsidRPr="00850A85">
        <w:rPr>
          <w:rFonts w:ascii="Calibri" w:eastAsia="Times New Roman" w:hAnsi="Calibri" w:cs="Calibri"/>
          <w:b/>
          <w:bCs/>
          <w:i/>
          <w:iCs/>
          <w:color w:val="000000"/>
          <w:sz w:val="24"/>
          <w:szCs w:val="24"/>
        </w:rPr>
        <w:t>ES01</w:t>
      </w:r>
      <w:r w:rsidRPr="00850A85">
        <w:rPr>
          <w:rFonts w:ascii="Calibri" w:eastAsia="Times New Roman" w:hAnsi="Calibri" w:cs="Calibri"/>
          <w:i/>
          <w:iCs/>
          <w:color w:val="000000"/>
          <w:sz w:val="24"/>
          <w:szCs w:val="24"/>
        </w:rPr>
        <w:t>;databaseName=</w:t>
      </w:r>
      <w:r w:rsidRPr="00850A85">
        <w:rPr>
          <w:rFonts w:ascii="Calibri" w:eastAsia="Times New Roman" w:hAnsi="Calibri" w:cs="Calibri"/>
          <w:b/>
          <w:bCs/>
          <w:i/>
          <w:iCs/>
          <w:color w:val="000000"/>
          <w:sz w:val="24"/>
          <w:szCs w:val="24"/>
        </w:rPr>
        <w:t>SBM_APP_2012</w:t>
      </w:r>
      <w:r w:rsidRPr="00850A85">
        <w:rPr>
          <w:rFonts w:ascii="Calibri" w:eastAsia="Times New Roman" w:hAnsi="Calibri" w:cs="Calibri"/>
          <w:i/>
          <w:iCs/>
          <w:color w:val="000000"/>
          <w:sz w:val="24"/>
          <w:szCs w:val="24"/>
        </w:rPr>
        <w:t>;integratedSecurity=true;authenticationScheme=JavaKerberos"</w:t>
      </w:r>
    </w:p>
    <w:p w14:paraId="6071DFD7" w14:textId="77777777" w:rsidR="00FE642D" w:rsidRPr="00850A85" w:rsidRDefault="00FE642D" w:rsidP="00FE642D">
      <w:pPr>
        <w:spacing w:after="0" w:line="240" w:lineRule="auto"/>
        <w:textAlignment w:val="baseline"/>
        <w:rPr>
          <w:rFonts w:ascii="Calibri" w:eastAsia="Times New Roman" w:hAnsi="Calibri" w:cs="Calibri"/>
          <w:color w:val="000000"/>
          <w:sz w:val="24"/>
          <w:szCs w:val="24"/>
        </w:rPr>
      </w:pPr>
      <w:r w:rsidRPr="00850A85">
        <w:rPr>
          <w:rFonts w:ascii="Calibri" w:eastAsia="Times New Roman" w:hAnsi="Calibri" w:cs="Calibri"/>
          <w:color w:val="000000"/>
          <w:sz w:val="24"/>
          <w:szCs w:val="24"/>
        </w:rPr>
        <w:t xml:space="preserve">        </w:t>
      </w:r>
    </w:p>
    <w:p w14:paraId="0BA52356" w14:textId="77777777" w:rsidR="00FE642D" w:rsidRPr="00850A85" w:rsidRDefault="00FE642D" w:rsidP="00FE642D">
      <w:r>
        <w:t>Follow these steps to run the active serena script:</w:t>
      </w:r>
    </w:p>
    <w:p w14:paraId="594940C1" w14:textId="77777777" w:rsidR="00FE642D" w:rsidRDefault="00FE642D" w:rsidP="00FE642D">
      <w:pPr>
        <w:pStyle w:val="ListParagraph"/>
        <w:numPr>
          <w:ilvl w:val="0"/>
          <w:numId w:val="80"/>
        </w:numPr>
      </w:pPr>
      <w:r>
        <w:t>Login to the Logstash Instance that will be used to communicate with the Serena database. The best choice for this would be the Logstash instance at the same site that hosts the Serena database.</w:t>
      </w:r>
    </w:p>
    <w:p w14:paraId="6A4613E3" w14:textId="77777777" w:rsidR="00FE642D" w:rsidRDefault="00FE642D" w:rsidP="00FE642D">
      <w:pPr>
        <w:pStyle w:val="ListParagraph"/>
      </w:pPr>
    </w:p>
    <w:p w14:paraId="1D75DB43" w14:textId="77777777" w:rsidR="00FE642D" w:rsidRDefault="00FE642D" w:rsidP="00FE642D">
      <w:pPr>
        <w:pStyle w:val="ListParagraph"/>
      </w:pPr>
      <w:r>
        <w:t># sudo su</w:t>
      </w:r>
    </w:p>
    <w:p w14:paraId="4D694D1D" w14:textId="77777777" w:rsidR="00FE642D" w:rsidRDefault="00FE642D" w:rsidP="00FE642D">
      <w:pPr>
        <w:pStyle w:val="ListParagraph"/>
      </w:pPr>
    </w:p>
    <w:p w14:paraId="5BC03F14" w14:textId="77777777" w:rsidR="00FE642D" w:rsidRDefault="00FE642D" w:rsidP="00FE642D">
      <w:pPr>
        <w:pStyle w:val="ListParagraph"/>
        <w:numPr>
          <w:ilvl w:val="0"/>
          <w:numId w:val="80"/>
        </w:numPr>
      </w:pPr>
      <w:r>
        <w:t>Run the active serena script</w:t>
      </w:r>
    </w:p>
    <w:p w14:paraId="7940D188" w14:textId="77777777" w:rsidR="00FE642D" w:rsidRDefault="00FE642D" w:rsidP="00FE642D">
      <w:pPr>
        <w:pStyle w:val="ListParagraph"/>
      </w:pPr>
    </w:p>
    <w:p w14:paraId="46B3447E" w14:textId="77777777" w:rsidR="00FE642D" w:rsidRPr="00836469" w:rsidRDefault="00FE642D" w:rsidP="00FE642D">
      <w:pPr>
        <w:pStyle w:val="ListParagraph"/>
        <w:rPr>
          <w:rFonts w:ascii="Courier New" w:hAnsi="Courier New" w:cs="Courier New"/>
          <w:sz w:val="20"/>
          <w:szCs w:val="20"/>
        </w:rPr>
      </w:pPr>
      <w:r w:rsidRPr="002D1BB4">
        <w:rPr>
          <w:rFonts w:ascii="Courier New" w:hAnsi="Courier New" w:cs="Courier New"/>
          <w:sz w:val="20"/>
          <w:szCs w:val="20"/>
        </w:rPr>
        <w:t># curl –k https://</w:t>
      </w:r>
      <w:r w:rsidRPr="00FC0A09">
        <w:rPr>
          <w:rFonts w:ascii="Courier New" w:hAnsi="Courier New" w:cs="Courier New"/>
          <w:i/>
          <w:iCs/>
          <w:sz w:val="20"/>
          <w:szCs w:val="20"/>
        </w:rPr>
        <w:t>{site code}</w:t>
      </w:r>
      <w:r>
        <w:rPr>
          <w:rFonts w:ascii="Courier New" w:hAnsi="Courier New" w:cs="Courier New"/>
          <w:sz w:val="20"/>
          <w:szCs w:val="20"/>
        </w:rPr>
        <w:t>su01</w:t>
      </w:r>
      <w:r w:rsidRPr="002D1BB4">
        <w:rPr>
          <w:rFonts w:ascii="Courier New" w:hAnsi="Courier New" w:cs="Courier New"/>
          <w:sz w:val="20"/>
          <w:szCs w:val="20"/>
        </w:rPr>
        <w:t>ro01.`hostname -d`/yum/elastic/install/</w:t>
      </w:r>
      <w:r>
        <w:rPr>
          <w:rFonts w:ascii="Courier New" w:hAnsi="Courier New" w:cs="Courier New"/>
          <w:sz w:val="20"/>
          <w:szCs w:val="20"/>
        </w:rPr>
        <w:t xml:space="preserve">activate_serena.sh </w:t>
      </w:r>
      <w:r w:rsidRPr="002D1BB4">
        <w:rPr>
          <w:rFonts w:ascii="Courier New" w:hAnsi="Courier New" w:cs="Courier New"/>
          <w:sz w:val="20"/>
          <w:szCs w:val="20"/>
        </w:rPr>
        <w:t>| bash</w:t>
      </w:r>
    </w:p>
    <w:p w14:paraId="7AC0C635" w14:textId="7F36C0CC" w:rsidR="00BC1188" w:rsidRPr="00BC1188" w:rsidRDefault="00BC1188" w:rsidP="00BC1188">
      <w:pPr>
        <w:pStyle w:val="ListParagraph"/>
        <w:numPr>
          <w:ilvl w:val="0"/>
          <w:numId w:val="80"/>
        </w:numPr>
        <w:spacing w:after="120"/>
        <w:rPr>
          <w:rFonts w:ascii="Courier New" w:hAnsi="Courier New" w:cs="Courier New"/>
          <w:sz w:val="20"/>
          <w:szCs w:val="20"/>
        </w:rPr>
      </w:pPr>
      <w:r>
        <w:t xml:space="preserve">To set up querying of Serena data, add the </w:t>
      </w:r>
      <w:r w:rsidRPr="00BC1188">
        <w:rPr>
          <w:b/>
          <w:bCs/>
        </w:rPr>
        <w:t>esp_</w:t>
      </w:r>
      <w:r>
        <w:rPr>
          <w:b/>
          <w:bCs/>
        </w:rPr>
        <w:t>serena</w:t>
      </w:r>
      <w:r w:rsidRPr="00BC1188">
        <w:rPr>
          <w:b/>
          <w:bCs/>
        </w:rPr>
        <w:t>_</w:t>
      </w:r>
      <w:r>
        <w:rPr>
          <w:b/>
          <w:bCs/>
        </w:rPr>
        <w:t>database</w:t>
      </w:r>
      <w:r>
        <w:t xml:space="preserve"> pipeline to the node specific yml file for the Logstash instance that will query the data.  This must be updated in the dsil_elastic_servers puppet module.  Refer to section </w:t>
      </w:r>
      <w:r>
        <w:fldChar w:fldCharType="begin"/>
      </w:r>
      <w:r>
        <w:instrText xml:space="preserve"> REF _Ref135738797 \r \h </w:instrText>
      </w:r>
      <w:r>
        <w:fldChar w:fldCharType="separate"/>
      </w:r>
      <w:r w:rsidR="00651143">
        <w:t>5.4.1.8.2</w:t>
      </w:r>
      <w:r>
        <w:fldChar w:fldCharType="end"/>
      </w:r>
      <w:r>
        <w:t xml:space="preserve"> for information on controlling the pipelines that run on each Logstash instance.</w:t>
      </w:r>
    </w:p>
    <w:p w14:paraId="2D58D087" w14:textId="77777777" w:rsidR="00BC1188" w:rsidRDefault="00BC1188" w:rsidP="003667C7">
      <w:pPr>
        <w:pStyle w:val="ListParagraph"/>
      </w:pPr>
    </w:p>
    <w:p w14:paraId="2F4C5C86" w14:textId="77777777" w:rsidR="00502CE3" w:rsidRDefault="00502CE3" w:rsidP="003667C7">
      <w:pPr>
        <w:pStyle w:val="Heading4"/>
      </w:pPr>
      <w:bookmarkStart w:id="972" w:name="_Toc138075983"/>
      <w:r>
        <w:t>Activate ACAS data ingest</w:t>
      </w:r>
      <w:bookmarkEnd w:id="972"/>
    </w:p>
    <w:p w14:paraId="1F8659EC" w14:textId="77777777" w:rsidR="00502CE3" w:rsidRDefault="00502CE3" w:rsidP="00502CE3">
      <w:r w:rsidRPr="005F697D">
        <w:rPr>
          <w:b/>
          <w:bCs/>
        </w:rPr>
        <w:t>NOTE</w:t>
      </w:r>
      <w:r>
        <w:t>: An ACAS SME will be needed to execute this section</w:t>
      </w:r>
    </w:p>
    <w:p w14:paraId="00347307" w14:textId="77777777" w:rsidR="00502CE3" w:rsidRPr="00D72C7A" w:rsidRDefault="00502CE3" w:rsidP="00502CE3">
      <w:r w:rsidRPr="00D72C7A">
        <w:rPr>
          <w:b/>
          <w:bCs/>
          <w:color w:val="FF0000"/>
        </w:rPr>
        <w:t>IMPORTANT</w:t>
      </w:r>
      <w:r>
        <w:t xml:space="preserve">: This section depends on AD version 3.12: </w:t>
      </w:r>
      <w:r w:rsidRPr="00D72C7A">
        <w:rPr>
          <w:i/>
          <w:iCs/>
        </w:rPr>
        <w:t>RFC CR-2023-OADCGS-015 – Standard Change: Upgrade Enterprise Service Foundation Data Active Directory (ESFDAD) NOFORN from v3.3.11 to V.3.1</w:t>
      </w:r>
      <w:r>
        <w:rPr>
          <w:i/>
          <w:iCs/>
        </w:rPr>
        <w:t xml:space="preserve">2. </w:t>
      </w:r>
      <w:r>
        <w:t>If Active Directory is not running this version skip this section, it will be attempted again in the next Elastic upgrade.</w:t>
      </w:r>
    </w:p>
    <w:p w14:paraId="772D812C" w14:textId="77777777" w:rsidR="00502CE3" w:rsidRDefault="00502CE3" w:rsidP="00502CE3">
      <w:r>
        <w:lastRenderedPageBreak/>
        <w:t>The Elastic Data Collector can query Vulnerability, Scanner Status, and System Status data from ACAS to be ingested into the collector. It uses the TenableSC API to be able to display this data. By default, this capability is disabled. The following guide will show the user how to activate the ACAS portion of the Data Collector.</w:t>
      </w:r>
    </w:p>
    <w:p w14:paraId="27C16694" w14:textId="77777777" w:rsidR="00502CE3" w:rsidRPr="00D60246" w:rsidRDefault="00502CE3" w:rsidP="003667C7">
      <w:pPr>
        <w:pStyle w:val="Heading5"/>
      </w:pPr>
      <w:bookmarkStart w:id="973" w:name="_Toc138075984"/>
      <w:r>
        <w:t>Configure ACAS to allow API Keys</w:t>
      </w:r>
      <w:bookmarkEnd w:id="973"/>
    </w:p>
    <w:p w14:paraId="41890BB7" w14:textId="23A8EFEC" w:rsidR="00502CE3" w:rsidRDefault="00502CE3" w:rsidP="00502CE3">
      <w:pPr>
        <w:numPr>
          <w:ilvl w:val="0"/>
          <w:numId w:val="92"/>
        </w:numPr>
        <w:spacing w:after="160" w:line="256" w:lineRule="auto"/>
      </w:pPr>
      <w:r>
        <w:t xml:space="preserve">Log in to Tenable.sc via the user interface as an </w:t>
      </w:r>
      <w:r>
        <w:rPr>
          <w:b/>
          <w:bCs/>
        </w:rPr>
        <w:t xml:space="preserve">Admin </w:t>
      </w:r>
      <w:r>
        <w:t>(</w:t>
      </w:r>
      <w:r>
        <w:fldChar w:fldCharType="begin"/>
      </w:r>
      <w:r>
        <w:instrText>HYPERLINK</w:instrText>
      </w:r>
      <w:r>
        <w:fldChar w:fldCharType="separate"/>
      </w:r>
      <w:r w:rsidR="00C6432A">
        <w:rPr>
          <w:b/>
          <w:bCs/>
        </w:rPr>
        <w:t>Error! Hyperlink reference not valid.</w:t>
      </w:r>
      <w:r>
        <w:rPr>
          <w:rStyle w:val="Hyperlink"/>
        </w:rPr>
        <w:fldChar w:fldCharType="end"/>
      </w:r>
      <w:r>
        <w:t>).</w:t>
      </w:r>
    </w:p>
    <w:p w14:paraId="41933E0D" w14:textId="77777777" w:rsidR="00502CE3" w:rsidRDefault="00502CE3" w:rsidP="00502CE3">
      <w:pPr>
        <w:keepNext/>
        <w:spacing w:after="160" w:line="256" w:lineRule="auto"/>
        <w:ind w:left="360"/>
      </w:pPr>
      <w:r>
        <w:rPr>
          <w:noProof/>
        </w:rPr>
        <w:drawing>
          <wp:inline distT="0" distB="0" distL="0" distR="0" wp14:anchorId="53ED80BD" wp14:editId="5970A827">
            <wp:extent cx="5700597" cy="2266950"/>
            <wp:effectExtent l="0" t="0" r="0" b="0"/>
            <wp:docPr id="305" name="Picture 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29" name="Picture 221230529" descr="Graphical user interface, applicati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03816" cy="2268230"/>
                    </a:xfrm>
                    <a:prstGeom prst="rect">
                      <a:avLst/>
                    </a:prstGeom>
                  </pic:spPr>
                </pic:pic>
              </a:graphicData>
            </a:graphic>
          </wp:inline>
        </w:drawing>
      </w:r>
    </w:p>
    <w:p w14:paraId="48C05901" w14:textId="749E3FBE" w:rsidR="00502CE3" w:rsidRDefault="00502CE3" w:rsidP="00502CE3">
      <w:pPr>
        <w:pStyle w:val="Caption"/>
      </w:pPr>
      <w:bookmarkStart w:id="974" w:name="_Toc135913083"/>
      <w:r>
        <w:t xml:space="preserve">Figure </w:t>
      </w:r>
      <w:fldSimple w:instr=" SEQ Figure \* ARABIC ">
        <w:r w:rsidR="00651143">
          <w:rPr>
            <w:noProof/>
          </w:rPr>
          <w:t>68</w:t>
        </w:r>
      </w:fldSimple>
      <w:r>
        <w:t>- Example of tenable login page</w:t>
      </w:r>
      <w:bookmarkEnd w:id="974"/>
    </w:p>
    <w:p w14:paraId="162364DD" w14:textId="77777777" w:rsidR="00502CE3" w:rsidRDefault="00502CE3" w:rsidP="00502CE3"/>
    <w:p w14:paraId="66E14288" w14:textId="77777777" w:rsidR="00502CE3" w:rsidRDefault="00502CE3" w:rsidP="00502CE3"/>
    <w:p w14:paraId="6AC249D9" w14:textId="77777777" w:rsidR="00502CE3" w:rsidRDefault="00502CE3" w:rsidP="00502CE3">
      <w:pPr>
        <w:numPr>
          <w:ilvl w:val="0"/>
          <w:numId w:val="93"/>
        </w:numPr>
        <w:spacing w:after="160" w:line="256" w:lineRule="auto"/>
      </w:pPr>
      <w:r>
        <w:t>In the top navigation bar, click </w:t>
      </w:r>
      <w:r>
        <w:rPr>
          <w:b/>
          <w:bCs/>
        </w:rPr>
        <w:t>System </w:t>
      </w:r>
      <w:r>
        <w:t>&gt;</w:t>
      </w:r>
      <w:r>
        <w:rPr>
          <w:b/>
          <w:bCs/>
        </w:rPr>
        <w:t> Configuration</w:t>
      </w:r>
      <w:r>
        <w:t>. The </w:t>
      </w:r>
      <w:r>
        <w:rPr>
          <w:b/>
          <w:bCs/>
        </w:rPr>
        <w:t>Configuration</w:t>
      </w:r>
      <w:r>
        <w:t> page appears.</w:t>
      </w:r>
    </w:p>
    <w:p w14:paraId="3A97FFFF" w14:textId="77777777" w:rsidR="00502CE3" w:rsidRDefault="00502CE3" w:rsidP="00502CE3">
      <w:pPr>
        <w:keepNext/>
        <w:ind w:left="360"/>
      </w:pPr>
      <w:r>
        <w:rPr>
          <w:noProof/>
        </w:rPr>
        <w:lastRenderedPageBreak/>
        <w:drawing>
          <wp:inline distT="0" distB="0" distL="0" distR="0" wp14:anchorId="51EFC3AC" wp14:editId="76327FB6">
            <wp:extent cx="5829300" cy="3449003"/>
            <wp:effectExtent l="0" t="0" r="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0" name="Picture 221230530" descr="Graphical user interface, text, applicati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31171" cy="3450110"/>
                    </a:xfrm>
                    <a:prstGeom prst="rect">
                      <a:avLst/>
                    </a:prstGeom>
                  </pic:spPr>
                </pic:pic>
              </a:graphicData>
            </a:graphic>
          </wp:inline>
        </w:drawing>
      </w:r>
    </w:p>
    <w:p w14:paraId="74449E45" w14:textId="17BF4AFA" w:rsidR="00502CE3" w:rsidRDefault="00502CE3" w:rsidP="00502CE3">
      <w:pPr>
        <w:pStyle w:val="Caption"/>
      </w:pPr>
      <w:bookmarkStart w:id="975" w:name="_Toc135913084"/>
      <w:r>
        <w:t xml:space="preserve">Figure </w:t>
      </w:r>
      <w:fldSimple w:instr=" SEQ Figure \* ARABIC ">
        <w:r w:rsidR="00651143">
          <w:rPr>
            <w:noProof/>
          </w:rPr>
          <w:t>69</w:t>
        </w:r>
      </w:fldSimple>
      <w:r>
        <w:t>- Example of selecting "Configuration" option.</w:t>
      </w:r>
      <w:bookmarkEnd w:id="975"/>
    </w:p>
    <w:p w14:paraId="0778A598" w14:textId="77777777" w:rsidR="00502CE3" w:rsidRDefault="00502CE3" w:rsidP="00502CE3">
      <w:pPr>
        <w:numPr>
          <w:ilvl w:val="0"/>
          <w:numId w:val="94"/>
        </w:numPr>
        <w:spacing w:after="160" w:line="256" w:lineRule="auto"/>
      </w:pPr>
      <w:r>
        <w:t>Click the </w:t>
      </w:r>
      <w:r>
        <w:rPr>
          <w:b/>
          <w:bCs/>
        </w:rPr>
        <w:t>Security</w:t>
      </w:r>
      <w:r>
        <w:t> tile. The </w:t>
      </w:r>
      <w:r>
        <w:rPr>
          <w:b/>
          <w:bCs/>
        </w:rPr>
        <w:t>Security Configuration</w:t>
      </w:r>
      <w:r>
        <w:t> page appears.</w:t>
      </w:r>
    </w:p>
    <w:p w14:paraId="3A757AAE" w14:textId="77777777" w:rsidR="00502CE3" w:rsidRDefault="00502CE3" w:rsidP="00502CE3">
      <w:pPr>
        <w:keepNext/>
        <w:spacing w:after="160" w:line="256" w:lineRule="auto"/>
        <w:ind w:left="360"/>
      </w:pPr>
      <w:r>
        <w:rPr>
          <w:noProof/>
        </w:rPr>
        <w:drawing>
          <wp:inline distT="0" distB="0" distL="0" distR="0" wp14:anchorId="0A5A6E58" wp14:editId="4A47D7F2">
            <wp:extent cx="5524500" cy="3232283"/>
            <wp:effectExtent l="0" t="0" r="0" b="6350"/>
            <wp:docPr id="307" name="Picture 307" descr="Applica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1" name="Picture 221230531" descr="Application, logo&#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32327" cy="3236862"/>
                    </a:xfrm>
                    <a:prstGeom prst="rect">
                      <a:avLst/>
                    </a:prstGeom>
                  </pic:spPr>
                </pic:pic>
              </a:graphicData>
            </a:graphic>
          </wp:inline>
        </w:drawing>
      </w:r>
    </w:p>
    <w:p w14:paraId="47F04378" w14:textId="4BCE4C25" w:rsidR="00502CE3" w:rsidRDefault="00502CE3" w:rsidP="00502CE3">
      <w:pPr>
        <w:pStyle w:val="Caption"/>
      </w:pPr>
      <w:bookmarkStart w:id="976" w:name="_Toc135913085"/>
      <w:r>
        <w:t xml:space="preserve">Figure </w:t>
      </w:r>
      <w:fldSimple w:instr=" SEQ Figure \* ARABIC ">
        <w:r w:rsidR="00651143">
          <w:rPr>
            <w:noProof/>
          </w:rPr>
          <w:t>70</w:t>
        </w:r>
      </w:fldSimple>
      <w:r>
        <w:t>- Example of selecting Security option.</w:t>
      </w:r>
      <w:bookmarkEnd w:id="976"/>
    </w:p>
    <w:p w14:paraId="67593FC3" w14:textId="77777777" w:rsidR="00502CE3" w:rsidRDefault="00502CE3" w:rsidP="00502CE3">
      <w:pPr>
        <w:numPr>
          <w:ilvl w:val="0"/>
          <w:numId w:val="95"/>
        </w:numPr>
        <w:spacing w:after="160" w:line="256" w:lineRule="auto"/>
      </w:pPr>
      <w:r>
        <w:lastRenderedPageBreak/>
        <w:t>In the </w:t>
      </w:r>
      <w:r>
        <w:rPr>
          <w:b/>
          <w:bCs/>
        </w:rPr>
        <w:t>Authentication Settings</w:t>
      </w:r>
      <w:r>
        <w:t> section, click </w:t>
      </w:r>
      <w:r>
        <w:rPr>
          <w:b/>
          <w:bCs/>
        </w:rPr>
        <w:t>Allow API Keys</w:t>
      </w:r>
      <w:r>
        <w:t> to enable the toggle. Click </w:t>
      </w:r>
      <w:r>
        <w:rPr>
          <w:b/>
          <w:bCs/>
        </w:rPr>
        <w:t>Submit</w:t>
      </w:r>
      <w:r>
        <w:t xml:space="preserve">. </w:t>
      </w:r>
    </w:p>
    <w:p w14:paraId="65F00EA1" w14:textId="77777777" w:rsidR="00502CE3" w:rsidRDefault="00502CE3" w:rsidP="00502CE3">
      <w:pPr>
        <w:keepNext/>
        <w:spacing w:after="160" w:line="256" w:lineRule="auto"/>
      </w:pPr>
      <w:r>
        <w:rPr>
          <w:noProof/>
        </w:rPr>
        <w:drawing>
          <wp:inline distT="0" distB="0" distL="0" distR="0" wp14:anchorId="41343EAC" wp14:editId="0C552B92">
            <wp:extent cx="5686425" cy="3560698"/>
            <wp:effectExtent l="0" t="0" r="0" b="1905"/>
            <wp:docPr id="308" name="Picture 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2" name="Picture 221230532" descr="Graphical user interface, application&#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91060" cy="3563600"/>
                    </a:xfrm>
                    <a:prstGeom prst="rect">
                      <a:avLst/>
                    </a:prstGeom>
                  </pic:spPr>
                </pic:pic>
              </a:graphicData>
            </a:graphic>
          </wp:inline>
        </w:drawing>
      </w:r>
    </w:p>
    <w:p w14:paraId="456E1AD1" w14:textId="019A226B" w:rsidR="00502CE3" w:rsidRDefault="00502CE3" w:rsidP="00502CE3">
      <w:pPr>
        <w:pStyle w:val="Caption"/>
      </w:pPr>
      <w:bookmarkStart w:id="977" w:name="_Toc135913086"/>
      <w:r>
        <w:t xml:space="preserve">Figure </w:t>
      </w:r>
      <w:fldSimple w:instr=" SEQ Figure \* ARABIC ">
        <w:r w:rsidR="00651143">
          <w:rPr>
            <w:noProof/>
          </w:rPr>
          <w:t>71</w:t>
        </w:r>
      </w:fldSimple>
      <w:r>
        <w:t>- Example of turning on API Keys option.</w:t>
      </w:r>
      <w:bookmarkEnd w:id="977"/>
    </w:p>
    <w:p w14:paraId="2C07A615" w14:textId="77777777" w:rsidR="00502CE3" w:rsidRDefault="00502CE3" w:rsidP="00502CE3">
      <w:r>
        <w:br w:type="page"/>
      </w:r>
    </w:p>
    <w:p w14:paraId="3C7B4B85" w14:textId="77777777" w:rsidR="00502CE3" w:rsidRDefault="00502CE3" w:rsidP="00502CE3"/>
    <w:p w14:paraId="610D09A0" w14:textId="77777777" w:rsidR="00502CE3" w:rsidRDefault="00502CE3" w:rsidP="003667C7">
      <w:pPr>
        <w:pStyle w:val="Heading5"/>
      </w:pPr>
      <w:bookmarkStart w:id="978" w:name="_Toc138075985"/>
      <w:r>
        <w:t>Generate API Keys for the Elastic Service Account</w:t>
      </w:r>
      <w:bookmarkEnd w:id="978"/>
    </w:p>
    <w:p w14:paraId="4C3736EF" w14:textId="77777777" w:rsidR="00502CE3" w:rsidRPr="00A74D2A" w:rsidRDefault="00502CE3" w:rsidP="00502CE3">
      <w:r>
        <w:t>API Keys for use by the elasticDataCollector should be generated from the “ent_elastic_acas.svc” account.</w:t>
      </w:r>
    </w:p>
    <w:p w14:paraId="7D4359AB" w14:textId="77777777" w:rsidR="00502CE3" w:rsidRDefault="00502CE3" w:rsidP="00502CE3">
      <w:pPr>
        <w:numPr>
          <w:ilvl w:val="0"/>
          <w:numId w:val="96"/>
        </w:numPr>
        <w:spacing w:after="160" w:line="256" w:lineRule="auto"/>
      </w:pPr>
      <w:r>
        <w:t>Log in to Tenable.sc via the user interface.</w:t>
      </w:r>
    </w:p>
    <w:p w14:paraId="1BD3F613" w14:textId="77777777" w:rsidR="00502CE3" w:rsidRDefault="00502CE3" w:rsidP="00502CE3">
      <w:pPr>
        <w:keepNext/>
        <w:spacing w:after="160" w:line="256" w:lineRule="auto"/>
      </w:pPr>
      <w:r>
        <w:rPr>
          <w:noProof/>
        </w:rPr>
        <w:drawing>
          <wp:inline distT="0" distB="0" distL="0" distR="0" wp14:anchorId="3A7546C6" wp14:editId="4028DF63">
            <wp:extent cx="5943600" cy="2363470"/>
            <wp:effectExtent l="0" t="0" r="0" b="0"/>
            <wp:docPr id="309" name="Picture 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29" name="Picture 221230529" descr="Graphical user interface, applicati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2D94019B" w14:textId="2C6A164F" w:rsidR="00502CE3" w:rsidRDefault="00502CE3" w:rsidP="00502CE3">
      <w:pPr>
        <w:pStyle w:val="Caption"/>
      </w:pPr>
      <w:bookmarkStart w:id="979" w:name="_Toc135913087"/>
      <w:r>
        <w:t xml:space="preserve">Figure </w:t>
      </w:r>
      <w:fldSimple w:instr=" SEQ Figure \* ARABIC ">
        <w:r w:rsidR="00651143">
          <w:rPr>
            <w:noProof/>
          </w:rPr>
          <w:t>72</w:t>
        </w:r>
      </w:fldSimple>
      <w:r>
        <w:t>- Example login page for tenable</w:t>
      </w:r>
      <w:bookmarkEnd w:id="979"/>
    </w:p>
    <w:p w14:paraId="220E74D2" w14:textId="77777777" w:rsidR="00502CE3" w:rsidRDefault="00502CE3" w:rsidP="00502CE3">
      <w:pPr>
        <w:numPr>
          <w:ilvl w:val="0"/>
          <w:numId w:val="97"/>
        </w:numPr>
        <w:spacing w:after="160" w:line="256" w:lineRule="auto"/>
      </w:pPr>
      <w:r>
        <w:t>Click </w:t>
      </w:r>
      <w:r>
        <w:rPr>
          <w:b/>
          <w:bCs/>
        </w:rPr>
        <w:t>Users</w:t>
      </w:r>
      <w:r>
        <w:t> &gt; </w:t>
      </w:r>
      <w:r>
        <w:rPr>
          <w:b/>
          <w:bCs/>
        </w:rPr>
        <w:t>Users</w:t>
      </w:r>
      <w:r>
        <w:t>. The </w:t>
      </w:r>
      <w:r>
        <w:rPr>
          <w:b/>
          <w:bCs/>
        </w:rPr>
        <w:t>Users</w:t>
      </w:r>
      <w:r>
        <w:t> page appears.</w:t>
      </w:r>
    </w:p>
    <w:p w14:paraId="1FA46A24" w14:textId="77777777" w:rsidR="00502CE3" w:rsidRDefault="00502CE3" w:rsidP="00502CE3">
      <w:pPr>
        <w:keepNext/>
        <w:spacing w:after="160" w:line="256" w:lineRule="auto"/>
        <w:ind w:left="360"/>
      </w:pPr>
      <w:r>
        <w:rPr>
          <w:noProof/>
        </w:rPr>
        <w:drawing>
          <wp:inline distT="0" distB="0" distL="0" distR="0" wp14:anchorId="7B0EC169" wp14:editId="001EE14B">
            <wp:extent cx="5695950" cy="3377738"/>
            <wp:effectExtent l="0" t="0" r="0" b="0"/>
            <wp:docPr id="310" name="Picture 31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4" name="Picture 221230534" descr="Graphical user interface, application, Excel&#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99357" cy="3379758"/>
                    </a:xfrm>
                    <a:prstGeom prst="rect">
                      <a:avLst/>
                    </a:prstGeom>
                  </pic:spPr>
                </pic:pic>
              </a:graphicData>
            </a:graphic>
          </wp:inline>
        </w:drawing>
      </w:r>
    </w:p>
    <w:p w14:paraId="0188B65B" w14:textId="79988B76" w:rsidR="00502CE3" w:rsidRDefault="00502CE3" w:rsidP="00502CE3">
      <w:pPr>
        <w:pStyle w:val="Caption"/>
      </w:pPr>
      <w:bookmarkStart w:id="980" w:name="_Toc135913088"/>
      <w:r>
        <w:t xml:space="preserve">Figure </w:t>
      </w:r>
      <w:fldSimple w:instr=" SEQ Figure \* ARABIC ">
        <w:r w:rsidR="00651143">
          <w:rPr>
            <w:noProof/>
          </w:rPr>
          <w:t>73</w:t>
        </w:r>
      </w:fldSimple>
      <w:r>
        <w:t>- Example selecting "Users."</w:t>
      </w:r>
      <w:bookmarkEnd w:id="980"/>
    </w:p>
    <w:p w14:paraId="74C87B46" w14:textId="77777777" w:rsidR="00502CE3" w:rsidRDefault="00502CE3" w:rsidP="00502CE3">
      <w:pPr>
        <w:numPr>
          <w:ilvl w:val="0"/>
          <w:numId w:val="98"/>
        </w:numPr>
        <w:spacing w:after="160" w:line="256" w:lineRule="auto"/>
        <w:rPr>
          <w:b/>
          <w:bCs/>
        </w:rPr>
      </w:pPr>
      <w:r>
        <w:lastRenderedPageBreak/>
        <w:t xml:space="preserve">Click the </w:t>
      </w:r>
      <w:r>
        <w:rPr>
          <w:b/>
          <w:bCs/>
        </w:rPr>
        <w:t>Settings Button</w:t>
      </w:r>
      <w:r>
        <w:t xml:space="preserve"> for the ent_elastic_acas.svc account to generate an API key, then </w:t>
      </w:r>
      <w:r>
        <w:rPr>
          <w:b/>
          <w:bCs/>
        </w:rPr>
        <w:t>Generate API Key</w:t>
      </w:r>
    </w:p>
    <w:p w14:paraId="4A2E31CE" w14:textId="77777777" w:rsidR="00502CE3" w:rsidRDefault="00502CE3" w:rsidP="00502CE3">
      <w:pPr>
        <w:keepNext/>
        <w:spacing w:after="160" w:line="256" w:lineRule="auto"/>
        <w:ind w:left="720"/>
      </w:pPr>
      <w:r>
        <w:rPr>
          <w:b/>
          <w:bCs/>
          <w:noProof/>
        </w:rPr>
        <w:drawing>
          <wp:inline distT="0" distB="0" distL="0" distR="0" wp14:anchorId="3BB5AF5F" wp14:editId="4415A109">
            <wp:extent cx="5553791" cy="3409950"/>
            <wp:effectExtent l="0" t="0" r="8890" b="0"/>
            <wp:docPr id="311" name="Picture 3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7" name="Picture 221230537" descr="Graphical user interface, application, table, Excel&#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61252" cy="3414531"/>
                    </a:xfrm>
                    <a:prstGeom prst="rect">
                      <a:avLst/>
                    </a:prstGeom>
                  </pic:spPr>
                </pic:pic>
              </a:graphicData>
            </a:graphic>
          </wp:inline>
        </w:drawing>
      </w:r>
    </w:p>
    <w:p w14:paraId="69397723" w14:textId="75FB8BEE" w:rsidR="00502CE3" w:rsidRPr="00C3688F" w:rsidRDefault="00502CE3" w:rsidP="00502CE3">
      <w:pPr>
        <w:pStyle w:val="Caption"/>
        <w:rPr>
          <w:b/>
          <w:bCs/>
        </w:rPr>
      </w:pPr>
      <w:bookmarkStart w:id="981" w:name="_Toc135913089"/>
      <w:r>
        <w:t xml:space="preserve">Figure </w:t>
      </w:r>
      <w:fldSimple w:instr=" SEQ Figure \* ARABIC ">
        <w:r w:rsidR="00651143">
          <w:rPr>
            <w:noProof/>
          </w:rPr>
          <w:t>74</w:t>
        </w:r>
      </w:fldSimple>
      <w:r>
        <w:t>- Example of selecting "Generate API Key" for a user.</w:t>
      </w:r>
      <w:bookmarkEnd w:id="981"/>
    </w:p>
    <w:p w14:paraId="5C9C689B" w14:textId="77777777" w:rsidR="00502CE3" w:rsidRDefault="00502CE3" w:rsidP="00502CE3">
      <w:pPr>
        <w:pStyle w:val="ListParagraph"/>
        <w:numPr>
          <w:ilvl w:val="0"/>
          <w:numId w:val="98"/>
        </w:numPr>
        <w:spacing w:after="160" w:line="256" w:lineRule="auto"/>
      </w:pPr>
      <w:r>
        <w:t>Click </w:t>
      </w:r>
      <w:r>
        <w:rPr>
          <w:b/>
          <w:bCs/>
        </w:rPr>
        <w:t>Generate</w:t>
      </w:r>
      <w:r>
        <w:t>.</w:t>
      </w:r>
    </w:p>
    <w:p w14:paraId="7765FBEA" w14:textId="77777777" w:rsidR="00502CE3" w:rsidRDefault="00502CE3" w:rsidP="00502CE3">
      <w:pPr>
        <w:pStyle w:val="ListParagraph"/>
        <w:keepNext/>
        <w:spacing w:after="160" w:line="256" w:lineRule="auto"/>
        <w:ind w:left="0"/>
      </w:pPr>
      <w:r>
        <w:rPr>
          <w:noProof/>
        </w:rPr>
        <w:drawing>
          <wp:inline distT="0" distB="0" distL="0" distR="0" wp14:anchorId="0CCFB01D" wp14:editId="16A3F3D9">
            <wp:extent cx="4804803" cy="1620998"/>
            <wp:effectExtent l="0" t="0" r="0" b="0"/>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6" name="Picture 221230536" descr="Graphical user interface, text, application, emai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04803" cy="1620998"/>
                    </a:xfrm>
                    <a:prstGeom prst="rect">
                      <a:avLst/>
                    </a:prstGeom>
                  </pic:spPr>
                </pic:pic>
              </a:graphicData>
            </a:graphic>
          </wp:inline>
        </w:drawing>
      </w:r>
    </w:p>
    <w:p w14:paraId="1E7E38A5" w14:textId="1E59F9AF" w:rsidR="00502CE3" w:rsidRDefault="00502CE3" w:rsidP="00502CE3">
      <w:pPr>
        <w:pStyle w:val="Caption"/>
      </w:pPr>
      <w:bookmarkStart w:id="982" w:name="_Toc135913090"/>
      <w:r>
        <w:t xml:space="preserve">Figure </w:t>
      </w:r>
      <w:fldSimple w:instr=" SEQ Figure \* ARABIC ">
        <w:r w:rsidR="00651143">
          <w:rPr>
            <w:noProof/>
          </w:rPr>
          <w:t>75</w:t>
        </w:r>
      </w:fldSimple>
      <w:r>
        <w:t>- Example of Generate API Key confirmation.</w:t>
      </w:r>
      <w:bookmarkEnd w:id="982"/>
    </w:p>
    <w:p w14:paraId="6B4FD680" w14:textId="77777777" w:rsidR="00502CE3" w:rsidRDefault="00502CE3" w:rsidP="00502CE3"/>
    <w:p w14:paraId="70E4CE0E" w14:textId="77777777" w:rsidR="00502CE3" w:rsidRDefault="00502CE3" w:rsidP="00502CE3">
      <w:pPr>
        <w:pStyle w:val="ListParagraph"/>
        <w:numPr>
          <w:ilvl w:val="0"/>
          <w:numId w:val="98"/>
        </w:numPr>
        <w:spacing w:after="160" w:line="256" w:lineRule="auto"/>
      </w:pPr>
      <w:r>
        <w:t>The </w:t>
      </w:r>
      <w:r>
        <w:rPr>
          <w:b/>
          <w:bCs/>
        </w:rPr>
        <w:t>Your API Key</w:t>
      </w:r>
      <w:r>
        <w:t> window appears, displaying the access key and secret key for the user.</w:t>
      </w:r>
    </w:p>
    <w:p w14:paraId="14C1DC1C" w14:textId="77777777" w:rsidR="00502CE3" w:rsidRDefault="00502CE3" w:rsidP="00502CE3"/>
    <w:p w14:paraId="6C25DCBC" w14:textId="77777777" w:rsidR="00502CE3" w:rsidRDefault="00502CE3" w:rsidP="00502CE3">
      <w:pPr>
        <w:keepNext/>
      </w:pPr>
      <w:r>
        <w:rPr>
          <w:noProof/>
        </w:rPr>
        <w:lastRenderedPageBreak/>
        <w:drawing>
          <wp:inline distT="0" distB="0" distL="0" distR="0" wp14:anchorId="2ACE7EDC" wp14:editId="4EE58C25">
            <wp:extent cx="4782636" cy="4125924"/>
            <wp:effectExtent l="0" t="0" r="0" b="8255"/>
            <wp:docPr id="313" name="Picture 3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82636" cy="4125924"/>
                    </a:xfrm>
                    <a:prstGeom prst="rect">
                      <a:avLst/>
                    </a:prstGeom>
                  </pic:spPr>
                </pic:pic>
              </a:graphicData>
            </a:graphic>
          </wp:inline>
        </w:drawing>
      </w:r>
    </w:p>
    <w:p w14:paraId="03920BD7" w14:textId="232AE0D8" w:rsidR="00502CE3" w:rsidRDefault="00502CE3" w:rsidP="00502CE3">
      <w:pPr>
        <w:pStyle w:val="Caption"/>
      </w:pPr>
      <w:bookmarkStart w:id="983" w:name="_Toc135913091"/>
      <w:r>
        <w:t xml:space="preserve">Figure </w:t>
      </w:r>
      <w:fldSimple w:instr=" SEQ Figure \* ARABIC ">
        <w:r w:rsidR="00651143">
          <w:rPr>
            <w:noProof/>
          </w:rPr>
          <w:t>76</w:t>
        </w:r>
      </w:fldSimple>
      <w:r>
        <w:t>- Example API Key Display</w:t>
      </w:r>
      <w:bookmarkEnd w:id="983"/>
    </w:p>
    <w:p w14:paraId="14DCEE2E" w14:textId="77777777" w:rsidR="00502CE3" w:rsidRDefault="00502CE3" w:rsidP="00502CE3"/>
    <w:p w14:paraId="7AAA2197" w14:textId="77777777" w:rsidR="00502CE3" w:rsidRDefault="00502CE3" w:rsidP="00502CE3">
      <w:pPr>
        <w:pStyle w:val="ListParagraph"/>
        <w:numPr>
          <w:ilvl w:val="0"/>
          <w:numId w:val="98"/>
        </w:numPr>
        <w:spacing w:after="160" w:line="256" w:lineRule="auto"/>
      </w:pPr>
      <w:r>
        <w:rPr>
          <w:b/>
          <w:bCs/>
        </w:rPr>
        <w:t>Save the Access and Secret Keys for the Elastic Service Account</w:t>
      </w:r>
      <w:r>
        <w:t>.</w:t>
      </w:r>
    </w:p>
    <w:p w14:paraId="6BD7979D" w14:textId="77777777" w:rsidR="00502CE3" w:rsidRDefault="00502CE3" w:rsidP="00502CE3"/>
    <w:p w14:paraId="48E04251" w14:textId="77777777" w:rsidR="00502CE3" w:rsidRDefault="00502CE3" w:rsidP="00502CE3"/>
    <w:p w14:paraId="5E5D0700" w14:textId="77777777" w:rsidR="00502CE3" w:rsidRDefault="00502CE3" w:rsidP="00502CE3"/>
    <w:p w14:paraId="31E26238" w14:textId="77777777" w:rsidR="00502CE3" w:rsidRDefault="00502CE3" w:rsidP="00502CE3"/>
    <w:p w14:paraId="54DEC24E" w14:textId="77777777" w:rsidR="00502CE3" w:rsidRDefault="00502CE3" w:rsidP="00502CE3">
      <w:r>
        <w:rPr>
          <w:rFonts w:cs="Times New Roman"/>
          <w:sz w:val="24"/>
          <w:szCs w:val="24"/>
        </w:rPr>
        <w:br w:type="page"/>
      </w:r>
    </w:p>
    <w:p w14:paraId="00D0FA83" w14:textId="77777777" w:rsidR="00502CE3" w:rsidRPr="00763C9B" w:rsidRDefault="00502CE3" w:rsidP="003667C7">
      <w:pPr>
        <w:pStyle w:val="Heading5"/>
      </w:pPr>
      <w:bookmarkStart w:id="984" w:name="_Toc138075986"/>
      <w:r>
        <w:lastRenderedPageBreak/>
        <w:t>Activate ACAS for the ElasticDataCollector at the HUB</w:t>
      </w:r>
      <w:bookmarkEnd w:id="984"/>
    </w:p>
    <w:p w14:paraId="6C2734B3" w14:textId="77777777" w:rsidR="00502CE3" w:rsidRDefault="00502CE3" w:rsidP="00502CE3">
      <w:r>
        <w:t xml:space="preserve">Log in to the Logstash VM at the site where the ACAS server resides (On production this is ECH) and perform the following steps. </w:t>
      </w:r>
    </w:p>
    <w:p w14:paraId="371DB150" w14:textId="77777777" w:rsidR="00502CE3" w:rsidRDefault="00502CE3" w:rsidP="00502CE3">
      <w:pPr>
        <w:pStyle w:val="ListParagraph"/>
        <w:numPr>
          <w:ilvl w:val="0"/>
          <w:numId w:val="99"/>
        </w:numPr>
        <w:spacing w:after="160" w:line="256" w:lineRule="auto"/>
      </w:pPr>
      <w:r>
        <w:t>Sudo to become root.</w:t>
      </w:r>
      <w:r>
        <w:br/>
        <w:t>#sudo su</w:t>
      </w:r>
    </w:p>
    <w:p w14:paraId="092819DD" w14:textId="77777777" w:rsidR="00502CE3" w:rsidRDefault="00502CE3" w:rsidP="00502CE3">
      <w:pPr>
        <w:pStyle w:val="ListParagraph"/>
        <w:spacing w:after="160" w:line="256" w:lineRule="auto"/>
      </w:pPr>
    </w:p>
    <w:p w14:paraId="6274F7EB" w14:textId="77777777" w:rsidR="00502CE3" w:rsidRPr="008201EA" w:rsidRDefault="00502CE3" w:rsidP="00502CE3">
      <w:pPr>
        <w:pStyle w:val="ListParagraph"/>
        <w:spacing w:after="120"/>
        <w:contextualSpacing w:val="0"/>
        <w:rPr>
          <w:rFonts w:ascii="Courier New" w:hAnsi="Courier New" w:cs="Courier New"/>
          <w:bCs/>
          <w:sz w:val="20"/>
          <w:szCs w:val="20"/>
        </w:rPr>
      </w:pPr>
      <w:r>
        <w:t>Run activate_acas.sh</w:t>
      </w:r>
      <w:r>
        <w:br/>
      </w:r>
      <w:r w:rsidRPr="00B91F98">
        <w:rPr>
          <w:rStyle w:val="QuoteChar"/>
          <w:rFonts w:ascii="Courier New" w:hAnsi="Courier New" w:cs="Courier New"/>
          <w:bCs/>
          <w:color w:val="auto"/>
          <w:sz w:val="20"/>
          <w:szCs w:val="20"/>
        </w:rPr>
        <w:t># curl –k https://</w:t>
      </w:r>
      <w:r w:rsidRPr="00FC0A09">
        <w:rPr>
          <w:rStyle w:val="QuoteChar"/>
          <w:rFonts w:ascii="Courier New" w:hAnsi="Courier New" w:cs="Courier New"/>
          <w:bCs/>
          <w:color w:val="auto"/>
          <w:sz w:val="20"/>
          <w:szCs w:val="20"/>
        </w:rPr>
        <w:t>{site code}</w:t>
      </w:r>
      <w:r>
        <w:rPr>
          <w:rStyle w:val="QuoteChar"/>
          <w:rFonts w:ascii="Courier New" w:hAnsi="Courier New" w:cs="Courier New"/>
          <w:bCs/>
          <w:color w:val="auto"/>
          <w:sz w:val="20"/>
          <w:szCs w:val="20"/>
        </w:rPr>
        <w:t>su01</w:t>
      </w:r>
      <w:r w:rsidRPr="00B91F98">
        <w:rPr>
          <w:rStyle w:val="QuoteChar"/>
          <w:rFonts w:ascii="Courier New" w:hAnsi="Courier New" w:cs="Courier New"/>
          <w:bCs/>
          <w:color w:val="auto"/>
          <w:sz w:val="20"/>
          <w:szCs w:val="20"/>
        </w:rPr>
        <w:t>ro01.`hostname –d`/yum/elastic/install/</w:t>
      </w:r>
      <w:r>
        <w:rPr>
          <w:rStyle w:val="QuoteChar"/>
          <w:rFonts w:ascii="Courier New" w:hAnsi="Courier New" w:cs="Courier New"/>
          <w:bCs/>
          <w:color w:val="auto"/>
          <w:sz w:val="20"/>
          <w:szCs w:val="20"/>
        </w:rPr>
        <w:t>activate_acas.</w:t>
      </w:r>
      <w:r w:rsidRPr="00B91F98">
        <w:rPr>
          <w:rStyle w:val="QuoteChar"/>
          <w:rFonts w:ascii="Courier New" w:hAnsi="Courier New" w:cs="Courier New"/>
          <w:bCs/>
          <w:color w:val="auto"/>
          <w:sz w:val="20"/>
          <w:szCs w:val="20"/>
        </w:rPr>
        <w:t>sh | bash</w:t>
      </w:r>
    </w:p>
    <w:p w14:paraId="3C57DAE6" w14:textId="77777777" w:rsidR="00502CE3" w:rsidRDefault="00502CE3" w:rsidP="00502CE3">
      <w:pPr>
        <w:pStyle w:val="ListParagraph"/>
      </w:pPr>
    </w:p>
    <w:p w14:paraId="11756BF2" w14:textId="77777777" w:rsidR="00502CE3" w:rsidRDefault="00502CE3" w:rsidP="00502CE3">
      <w:pPr>
        <w:pStyle w:val="ListParagraph"/>
        <w:spacing w:after="160" w:line="256" w:lineRule="auto"/>
      </w:pPr>
    </w:p>
    <w:p w14:paraId="60BAD3D7" w14:textId="77777777" w:rsidR="00502CE3" w:rsidRDefault="00502CE3" w:rsidP="00502CE3">
      <w:pPr>
        <w:pStyle w:val="ListParagraph"/>
        <w:numPr>
          <w:ilvl w:val="0"/>
          <w:numId w:val="99"/>
        </w:numPr>
        <w:spacing w:after="160" w:line="256" w:lineRule="auto"/>
      </w:pPr>
      <w:r>
        <w:t>Input the Access and Secret Keys obtained above into the command prompt when prompted.</w:t>
      </w:r>
    </w:p>
    <w:p w14:paraId="7A5DD065" w14:textId="77777777" w:rsidR="00502CE3" w:rsidRDefault="00502CE3" w:rsidP="00502CE3">
      <w:pPr>
        <w:pStyle w:val="ListParagraph"/>
        <w:spacing w:after="160" w:line="256" w:lineRule="auto"/>
      </w:pPr>
    </w:p>
    <w:p w14:paraId="7C10A51B" w14:textId="77777777" w:rsidR="00502CE3" w:rsidRDefault="00502CE3" w:rsidP="00502CE3">
      <w:pPr>
        <w:pStyle w:val="ListParagraph"/>
        <w:keepNext/>
        <w:spacing w:after="160" w:line="256" w:lineRule="auto"/>
        <w:ind w:left="0"/>
      </w:pPr>
      <w:r>
        <w:rPr>
          <w:noProof/>
        </w:rPr>
        <w:drawing>
          <wp:inline distT="0" distB="0" distL="0" distR="0" wp14:anchorId="573E598E" wp14:editId="0DFE8EEE">
            <wp:extent cx="5943600" cy="53403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0" name="Picture 22123054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534035"/>
                    </a:xfrm>
                    <a:prstGeom prst="rect">
                      <a:avLst/>
                    </a:prstGeom>
                  </pic:spPr>
                </pic:pic>
              </a:graphicData>
            </a:graphic>
          </wp:inline>
        </w:drawing>
      </w:r>
    </w:p>
    <w:p w14:paraId="259AE4BC" w14:textId="1A2113EE" w:rsidR="00502CE3" w:rsidRDefault="00502CE3" w:rsidP="00502CE3">
      <w:pPr>
        <w:pStyle w:val="Caption"/>
      </w:pPr>
      <w:bookmarkStart w:id="985" w:name="_Toc135913092"/>
      <w:r>
        <w:t xml:space="preserve">Figure </w:t>
      </w:r>
      <w:fldSimple w:instr=" SEQ Figure \* ARABIC ">
        <w:r w:rsidR="00651143">
          <w:rPr>
            <w:noProof/>
          </w:rPr>
          <w:t>77</w:t>
        </w:r>
      </w:fldSimple>
      <w:r>
        <w:t>- Example of prompts during install</w:t>
      </w:r>
      <w:bookmarkEnd w:id="985"/>
    </w:p>
    <w:p w14:paraId="4245D7BD" w14:textId="77777777" w:rsidR="00502CE3" w:rsidRDefault="00502CE3" w:rsidP="00502CE3">
      <w:pPr>
        <w:pStyle w:val="ListParagraph"/>
        <w:spacing w:after="160" w:line="256" w:lineRule="auto"/>
        <w:ind w:left="0"/>
      </w:pPr>
    </w:p>
    <w:p w14:paraId="0C724687" w14:textId="77777777" w:rsidR="00502CE3" w:rsidRDefault="00502CE3" w:rsidP="00502CE3">
      <w:pPr>
        <w:pStyle w:val="ListParagraph"/>
        <w:numPr>
          <w:ilvl w:val="0"/>
          <w:numId w:val="99"/>
        </w:numPr>
        <w:spacing w:after="160" w:line="256" w:lineRule="auto"/>
      </w:pPr>
      <w:r>
        <w:t>The script will also create and assign the ACAS delete role to the querier user for the site where it is installed and create the acas.cron job. An example of the script running successfully:</w:t>
      </w:r>
    </w:p>
    <w:p w14:paraId="17086CDB" w14:textId="77777777" w:rsidR="00502CE3" w:rsidRDefault="00502CE3" w:rsidP="00502CE3"/>
    <w:p w14:paraId="3944CFCC" w14:textId="77777777" w:rsidR="00502CE3" w:rsidRDefault="00502CE3" w:rsidP="00502CE3">
      <w:pPr>
        <w:keepNext/>
      </w:pPr>
      <w:r>
        <w:rPr>
          <w:noProof/>
        </w:rPr>
        <w:drawing>
          <wp:inline distT="0" distB="0" distL="0" distR="0" wp14:anchorId="79BDFAFA" wp14:editId="085243B5">
            <wp:extent cx="5943600" cy="2046605"/>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46605"/>
                    </a:xfrm>
                    <a:prstGeom prst="rect">
                      <a:avLst/>
                    </a:prstGeom>
                    <a:noFill/>
                    <a:ln>
                      <a:noFill/>
                    </a:ln>
                  </pic:spPr>
                </pic:pic>
              </a:graphicData>
            </a:graphic>
          </wp:inline>
        </w:drawing>
      </w:r>
    </w:p>
    <w:p w14:paraId="1FE48E77" w14:textId="7F8BEDB8" w:rsidR="00502CE3" w:rsidRDefault="00502CE3" w:rsidP="00502CE3">
      <w:pPr>
        <w:pStyle w:val="Caption"/>
      </w:pPr>
      <w:bookmarkStart w:id="986" w:name="_Toc135913093"/>
      <w:r>
        <w:t xml:space="preserve">Figure </w:t>
      </w:r>
      <w:fldSimple w:instr=" SEQ Figure \* ARABIC ">
        <w:r w:rsidR="00651143">
          <w:rPr>
            <w:noProof/>
          </w:rPr>
          <w:t>78</w:t>
        </w:r>
      </w:fldSimple>
      <w:r>
        <w:t xml:space="preserve">- </w:t>
      </w:r>
      <w:r w:rsidRPr="00D27AC6">
        <w:t>An example of the script running successfully</w:t>
      </w:r>
      <w:bookmarkEnd w:id="986"/>
    </w:p>
    <w:p w14:paraId="1E3A3E67" w14:textId="77777777" w:rsidR="00502CE3" w:rsidRDefault="00502CE3" w:rsidP="00502CE3"/>
    <w:p w14:paraId="3B78C0B9" w14:textId="77777777" w:rsidR="00502CE3" w:rsidRDefault="00502CE3" w:rsidP="00502CE3">
      <w:pPr>
        <w:pStyle w:val="ListParagraph"/>
        <w:numPr>
          <w:ilvl w:val="0"/>
          <w:numId w:val="99"/>
        </w:numPr>
        <w:spacing w:after="160" w:line="256" w:lineRule="auto"/>
      </w:pPr>
      <w:r>
        <w:t>Restart the Elastic Data Collector</w:t>
      </w:r>
      <w:r>
        <w:br/>
        <w:t># systemctl restart elasticDataCollector</w:t>
      </w:r>
      <w:r>
        <w:br/>
      </w:r>
      <w:r>
        <w:br/>
      </w:r>
    </w:p>
    <w:p w14:paraId="228641BD" w14:textId="77777777" w:rsidR="00502CE3" w:rsidRDefault="00502CE3" w:rsidP="00502CE3">
      <w:pPr>
        <w:pStyle w:val="ListParagraph"/>
        <w:numPr>
          <w:ilvl w:val="0"/>
          <w:numId w:val="99"/>
        </w:numPr>
        <w:spacing w:after="160" w:line="256" w:lineRule="auto"/>
      </w:pPr>
      <w:r>
        <w:lastRenderedPageBreak/>
        <w:t>To check if the script worked, look in /etc/logstash/scripts/data/acas.dat and see if the keys were created. It should look like:</w:t>
      </w:r>
      <w:r>
        <w:br/>
        <w:t># cat /etc/logstash/scripts/data/acas.dat</w:t>
      </w:r>
    </w:p>
    <w:p w14:paraId="1394C2E9" w14:textId="77777777" w:rsidR="00502CE3" w:rsidRDefault="00502CE3" w:rsidP="00502CE3"/>
    <w:p w14:paraId="4D06108D" w14:textId="77777777" w:rsidR="00502CE3" w:rsidRPr="00C23685" w:rsidRDefault="00502CE3" w:rsidP="00502CE3">
      <w:pPr>
        <w:pStyle w:val="ListParagraph"/>
        <w:numPr>
          <w:ilvl w:val="0"/>
          <w:numId w:val="99"/>
        </w:numPr>
        <w:spacing w:after="160" w:line="256" w:lineRule="auto"/>
        <w:rPr>
          <w:b/>
          <w:bCs/>
        </w:rPr>
      </w:pPr>
      <w:r>
        <w:t xml:space="preserve">Once configuration is complete, verify ACAS data is received by going to </w:t>
      </w:r>
      <w:r>
        <w:rPr>
          <w:b/>
          <w:bCs/>
        </w:rPr>
        <w:t>Kibana Discover</w:t>
      </w:r>
      <w:r>
        <w:t xml:space="preserve"> and selecting </w:t>
      </w:r>
      <w:r>
        <w:rPr>
          <w:b/>
          <w:bCs/>
        </w:rPr>
        <w:t>dcgs-acas-*.</w:t>
      </w:r>
    </w:p>
    <w:p w14:paraId="7CB5DBFE" w14:textId="77777777" w:rsidR="00502CE3" w:rsidRDefault="00502CE3" w:rsidP="00502CE3">
      <w:pPr>
        <w:keepNext/>
        <w:tabs>
          <w:tab w:val="left" w:pos="6990"/>
        </w:tabs>
      </w:pPr>
      <w:r>
        <w:rPr>
          <w:noProof/>
        </w:rPr>
        <w:drawing>
          <wp:inline distT="0" distB="0" distL="0" distR="0" wp14:anchorId="56FC2608" wp14:editId="224BF25A">
            <wp:extent cx="5943658" cy="3449815"/>
            <wp:effectExtent l="0" t="0" r="0" b="0"/>
            <wp:docPr id="316" name="Picture 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9" name="Picture 221230539" descr="Graphical user interface, text, applicati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58" cy="3449815"/>
                    </a:xfrm>
                    <a:prstGeom prst="rect">
                      <a:avLst/>
                    </a:prstGeom>
                  </pic:spPr>
                </pic:pic>
              </a:graphicData>
            </a:graphic>
          </wp:inline>
        </w:drawing>
      </w:r>
    </w:p>
    <w:p w14:paraId="67C59941" w14:textId="2FE51A3C" w:rsidR="00502CE3" w:rsidRDefault="00502CE3" w:rsidP="00502CE3">
      <w:pPr>
        <w:pStyle w:val="Caption"/>
      </w:pPr>
      <w:bookmarkStart w:id="987" w:name="_Toc135913094"/>
      <w:r>
        <w:t xml:space="preserve">Figure </w:t>
      </w:r>
      <w:fldSimple w:instr=" SEQ Figure \* ARABIC ">
        <w:r w:rsidR="00651143">
          <w:rPr>
            <w:noProof/>
          </w:rPr>
          <w:t>79</w:t>
        </w:r>
      </w:fldSimple>
      <w:r>
        <w:t xml:space="preserve">- Discover </w:t>
      </w:r>
      <w:r>
        <w:rPr>
          <w:noProof/>
        </w:rPr>
        <w:t>showing example acas data</w:t>
      </w:r>
      <w:bookmarkEnd w:id="987"/>
    </w:p>
    <w:p w14:paraId="229547BA" w14:textId="77777777" w:rsidR="00502CE3" w:rsidRPr="003D1259" w:rsidRDefault="00502CE3" w:rsidP="00502CE3"/>
    <w:p w14:paraId="146C130B" w14:textId="77777777" w:rsidR="0058470E" w:rsidRDefault="0058470E" w:rsidP="0058470E">
      <w:pPr>
        <w:pStyle w:val="Heading3"/>
      </w:pPr>
      <w:bookmarkStart w:id="988" w:name="_Toc138075987"/>
      <w:r>
        <w:t>Remove “Run and Remove” scripts from system when upgrade is completed</w:t>
      </w:r>
      <w:bookmarkEnd w:id="988"/>
    </w:p>
    <w:p w14:paraId="12B1D982" w14:textId="7B8B6BE7" w:rsidR="0058470E" w:rsidRPr="006A2C1A" w:rsidRDefault="0058470E" w:rsidP="0058470E">
      <w:r>
        <w:t>The scripts that are delivered in the install directory on the repo servers are intended for use during this upgrade.  Once the upgrade is completed this directory and these scripts may be removed from the system as they are not used for operational purposes.</w:t>
      </w:r>
    </w:p>
    <w:p w14:paraId="5DF31037" w14:textId="77777777" w:rsidR="006B1A5D" w:rsidRPr="003667C7" w:rsidRDefault="006B1A5D" w:rsidP="003667C7">
      <w:pPr>
        <w:spacing w:line="240" w:lineRule="auto"/>
        <w:rPr>
          <w:bCs/>
        </w:rPr>
      </w:pPr>
    </w:p>
    <w:p w14:paraId="7C43F0D2" w14:textId="38663A0A" w:rsidR="00D22662" w:rsidRDefault="00D22662" w:rsidP="00D1408D">
      <w:pPr>
        <w:pStyle w:val="Heading2"/>
      </w:pPr>
      <w:bookmarkStart w:id="989" w:name="_Toc135390492"/>
      <w:bookmarkStart w:id="990" w:name="_Toc135390707"/>
      <w:bookmarkStart w:id="991" w:name="scroll-bookmark-13"/>
      <w:bookmarkStart w:id="992" w:name="_Toc39643848"/>
      <w:bookmarkStart w:id="993" w:name="_Toc138075988"/>
      <w:bookmarkEnd w:id="989"/>
      <w:bookmarkEnd w:id="990"/>
      <w:r>
        <w:t xml:space="preserve">Installation Instructions </w:t>
      </w:r>
      <w:r w:rsidR="00640607">
        <w:t>f</w:t>
      </w:r>
      <w:r>
        <w:t>or Upgrades</w:t>
      </w:r>
      <w:bookmarkEnd w:id="991"/>
      <w:bookmarkEnd w:id="992"/>
      <w:bookmarkEnd w:id="993"/>
    </w:p>
    <w:p w14:paraId="261B1275" w14:textId="77777777" w:rsidR="00C80276" w:rsidRPr="009D0300" w:rsidRDefault="00C80276" w:rsidP="00C80276">
      <w:pPr>
        <w:rPr>
          <w:i/>
          <w:iCs/>
        </w:rPr>
      </w:pPr>
      <w:r>
        <w:rPr>
          <w:rFonts w:cs="Times New Roman"/>
        </w:rPr>
        <w:t xml:space="preserve">The instructions in this section are for use when upgrading the DCGS Enterprise Service Elasticsearch from version 7.17.6 to version 8.6.2. </w:t>
      </w:r>
    </w:p>
    <w:p w14:paraId="1257F064" w14:textId="77777777" w:rsidR="00C05050" w:rsidRPr="00E33601" w:rsidRDefault="00C05050" w:rsidP="00C05050">
      <w:pPr>
        <w:rPr>
          <w:b/>
          <w:color w:val="C00000"/>
        </w:rPr>
      </w:pPr>
      <w:r>
        <w:rPr>
          <w:b/>
          <w:color w:val="C00000"/>
        </w:rPr>
        <w:t xml:space="preserve">IMPORTANT: </w:t>
      </w:r>
      <w:r w:rsidRPr="00E33601">
        <w:rPr>
          <w:b/>
          <w:color w:val="C00000"/>
        </w:rPr>
        <w:t>THE INSTALL ORDER MATTERS</w:t>
      </w:r>
    </w:p>
    <w:p w14:paraId="52ADDED4" w14:textId="54EBB425" w:rsidR="00C05050" w:rsidRDefault="00C05050" w:rsidP="00C05050">
      <w:r>
        <w:lastRenderedPageBreak/>
        <w:t>The following steps will be accomplished during this install.  The steps must be done in the order specified to ensure a successful upgrade.</w:t>
      </w:r>
      <w:r w:rsidRPr="000F7749">
        <w:t xml:space="preserve"> </w:t>
      </w:r>
      <w:r>
        <w:t xml:space="preserve">Use the following as a guide on the order to execute each section. </w:t>
      </w:r>
    </w:p>
    <w:p w14:paraId="21136592" w14:textId="77777777" w:rsidR="00602891" w:rsidRDefault="00602891" w:rsidP="00602891">
      <w:pPr>
        <w:pStyle w:val="ListParagraph"/>
        <w:numPr>
          <w:ilvl w:val="0"/>
          <w:numId w:val="19"/>
        </w:numPr>
        <w:spacing w:line="240" w:lineRule="auto"/>
      </w:pPr>
      <w:r w:rsidRPr="00171AC6">
        <w:t>Update repo server at all sites</w:t>
      </w:r>
    </w:p>
    <w:p w14:paraId="63C55309" w14:textId="2DF0C385" w:rsidR="0060720A" w:rsidRPr="00171AC6" w:rsidRDefault="0060720A">
      <w:pPr>
        <w:pStyle w:val="ListParagraph"/>
        <w:numPr>
          <w:ilvl w:val="0"/>
          <w:numId w:val="19"/>
        </w:numPr>
        <w:spacing w:line="240" w:lineRule="auto"/>
      </w:pPr>
      <w:r w:rsidRPr="00171AC6">
        <w:t>Update puppet modules (dsil_elastic_clients and dsil_elastic_servers)</w:t>
      </w:r>
    </w:p>
    <w:p w14:paraId="00A6C04F" w14:textId="77777777" w:rsidR="0060720A" w:rsidRPr="00171AC6" w:rsidRDefault="0060720A">
      <w:pPr>
        <w:pStyle w:val="ListParagraph"/>
        <w:numPr>
          <w:ilvl w:val="0"/>
          <w:numId w:val="19"/>
        </w:numPr>
        <w:spacing w:line="240" w:lineRule="auto"/>
      </w:pPr>
      <w:r w:rsidRPr="00171AC6">
        <w:t>Upgrade Elasticsearch Cluster (All Nodes )</w:t>
      </w:r>
    </w:p>
    <w:p w14:paraId="182C3798" w14:textId="77777777" w:rsidR="0060720A" w:rsidRPr="00171AC6" w:rsidRDefault="0060720A">
      <w:pPr>
        <w:pStyle w:val="ListParagraph"/>
        <w:numPr>
          <w:ilvl w:val="0"/>
          <w:numId w:val="19"/>
        </w:numPr>
        <w:spacing w:line="240" w:lineRule="auto"/>
      </w:pPr>
      <w:r w:rsidRPr="00171AC6">
        <w:t>Upgrade Kibana Instances</w:t>
      </w:r>
    </w:p>
    <w:p w14:paraId="735D9217" w14:textId="2A0D5C61" w:rsidR="0060720A" w:rsidRPr="00171AC6" w:rsidRDefault="0060720A">
      <w:pPr>
        <w:pStyle w:val="ListParagraph"/>
        <w:numPr>
          <w:ilvl w:val="0"/>
          <w:numId w:val="19"/>
        </w:numPr>
        <w:spacing w:line="240" w:lineRule="auto"/>
      </w:pPr>
      <w:r w:rsidRPr="00171AC6">
        <w:t xml:space="preserve">Update </w:t>
      </w:r>
      <w:r w:rsidR="00DF5B86">
        <w:t>R</w:t>
      </w:r>
      <w:r w:rsidRPr="00171AC6">
        <w:t xml:space="preserve">oles </w:t>
      </w:r>
    </w:p>
    <w:p w14:paraId="67BA79D2" w14:textId="77777777" w:rsidR="0060720A" w:rsidRPr="00171AC6" w:rsidRDefault="0060720A">
      <w:pPr>
        <w:pStyle w:val="ListParagraph"/>
        <w:numPr>
          <w:ilvl w:val="0"/>
          <w:numId w:val="19"/>
        </w:numPr>
        <w:spacing w:line="240" w:lineRule="auto"/>
      </w:pPr>
      <w:r w:rsidRPr="00171AC6">
        <w:t>Update Kibana Settings</w:t>
      </w:r>
    </w:p>
    <w:p w14:paraId="75E122F2" w14:textId="77777777" w:rsidR="0060720A" w:rsidRPr="00171AC6" w:rsidRDefault="0060720A">
      <w:pPr>
        <w:pStyle w:val="ListParagraph"/>
        <w:numPr>
          <w:ilvl w:val="0"/>
          <w:numId w:val="19"/>
        </w:numPr>
        <w:spacing w:line="240" w:lineRule="auto"/>
      </w:pPr>
      <w:r w:rsidRPr="00171AC6">
        <w:t xml:space="preserve">Update Filebeat Ingest Pipelines </w:t>
      </w:r>
    </w:p>
    <w:p w14:paraId="590691D4" w14:textId="77777777" w:rsidR="0060720A" w:rsidRPr="00171AC6" w:rsidRDefault="0060720A">
      <w:pPr>
        <w:pStyle w:val="ListParagraph"/>
        <w:numPr>
          <w:ilvl w:val="0"/>
          <w:numId w:val="19"/>
        </w:numPr>
        <w:spacing w:line="240" w:lineRule="auto"/>
      </w:pPr>
      <w:bookmarkStart w:id="994" w:name="_Ref122349652"/>
      <w:r w:rsidRPr="00171AC6">
        <w:t>Update Templates</w:t>
      </w:r>
      <w:bookmarkEnd w:id="994"/>
    </w:p>
    <w:p w14:paraId="6C154BDA" w14:textId="77777777" w:rsidR="0060720A" w:rsidRPr="00171AC6" w:rsidRDefault="0060720A">
      <w:pPr>
        <w:pStyle w:val="ListParagraph"/>
        <w:numPr>
          <w:ilvl w:val="0"/>
          <w:numId w:val="19"/>
        </w:numPr>
        <w:spacing w:line="240" w:lineRule="auto"/>
      </w:pPr>
      <w:r w:rsidRPr="00171AC6">
        <w:t>Bootstrap Indexes</w:t>
      </w:r>
    </w:p>
    <w:p w14:paraId="080BE23C" w14:textId="44FFABC3" w:rsidR="0060720A" w:rsidRDefault="0060720A">
      <w:pPr>
        <w:pStyle w:val="ListParagraph"/>
        <w:numPr>
          <w:ilvl w:val="0"/>
          <w:numId w:val="19"/>
        </w:numPr>
        <w:spacing w:line="240" w:lineRule="auto"/>
      </w:pPr>
      <w:r w:rsidRPr="00171AC6">
        <w:t>Update Enterprise Services Centralized Logstash Pipelines</w:t>
      </w:r>
    </w:p>
    <w:p w14:paraId="1F6D3DAB" w14:textId="2128606A" w:rsidR="003A01F2" w:rsidRPr="00171AC6" w:rsidRDefault="003A01F2">
      <w:pPr>
        <w:pStyle w:val="ListParagraph"/>
        <w:numPr>
          <w:ilvl w:val="0"/>
          <w:numId w:val="19"/>
        </w:numPr>
        <w:spacing w:line="240" w:lineRule="auto"/>
      </w:pPr>
      <w:r>
        <w:t>Install Watchers</w:t>
      </w:r>
    </w:p>
    <w:p w14:paraId="4AF2CAF9" w14:textId="77777777" w:rsidR="0060720A" w:rsidRPr="00171AC6" w:rsidRDefault="0060720A">
      <w:pPr>
        <w:pStyle w:val="ListParagraph"/>
        <w:numPr>
          <w:ilvl w:val="0"/>
          <w:numId w:val="19"/>
        </w:numPr>
        <w:spacing w:line="240" w:lineRule="auto"/>
      </w:pPr>
      <w:r w:rsidRPr="00171AC6">
        <w:t>Upgrade Logstash Instances (All Sites)</w:t>
      </w:r>
    </w:p>
    <w:p w14:paraId="5F618E9E" w14:textId="27C79E2E" w:rsidR="0060720A" w:rsidRDefault="0060720A">
      <w:pPr>
        <w:pStyle w:val="ListParagraph"/>
        <w:numPr>
          <w:ilvl w:val="0"/>
          <w:numId w:val="19"/>
        </w:numPr>
        <w:spacing w:line="240" w:lineRule="auto"/>
      </w:pPr>
      <w:r w:rsidRPr="00171AC6">
        <w:t xml:space="preserve">Upgrade Data Collector (All Sites) </w:t>
      </w:r>
    </w:p>
    <w:p w14:paraId="51E855CD" w14:textId="6475A352" w:rsidR="00CC796D" w:rsidRPr="00487F73" w:rsidRDefault="0060720A">
      <w:pPr>
        <w:pStyle w:val="ListParagraph"/>
        <w:numPr>
          <w:ilvl w:val="0"/>
          <w:numId w:val="19"/>
        </w:numPr>
        <w:spacing w:line="240" w:lineRule="auto"/>
      </w:pPr>
      <w:r w:rsidRPr="00171AC6">
        <w:t>Upgrade Beats (Linux, Windows and Domain Controllers)</w:t>
      </w:r>
    </w:p>
    <w:p w14:paraId="01920F60" w14:textId="68C75B50" w:rsidR="0060720A" w:rsidRDefault="0060720A">
      <w:pPr>
        <w:pStyle w:val="ListParagraph"/>
        <w:numPr>
          <w:ilvl w:val="0"/>
          <w:numId w:val="19"/>
        </w:numPr>
        <w:spacing w:line="240" w:lineRule="auto"/>
      </w:pPr>
      <w:r w:rsidRPr="00171AC6">
        <w:t>Update Dashboards/Visuals in Kibana</w:t>
      </w:r>
    </w:p>
    <w:p w14:paraId="43070A77" w14:textId="42DDD080" w:rsidR="00D52DE5" w:rsidRPr="00171AC6" w:rsidRDefault="00D52DE5">
      <w:pPr>
        <w:pStyle w:val="ListParagraph"/>
        <w:numPr>
          <w:ilvl w:val="0"/>
          <w:numId w:val="19"/>
        </w:numPr>
        <w:spacing w:line="240" w:lineRule="auto"/>
      </w:pPr>
      <w:r>
        <w:t>Reindex existing data</w:t>
      </w:r>
    </w:p>
    <w:p w14:paraId="0E853D3B" w14:textId="3452C30C" w:rsidR="0060720A" w:rsidRDefault="0060720A">
      <w:pPr>
        <w:pStyle w:val="ListParagraph"/>
        <w:numPr>
          <w:ilvl w:val="0"/>
          <w:numId w:val="19"/>
        </w:numPr>
        <w:spacing w:line="240" w:lineRule="auto"/>
      </w:pPr>
      <w:r>
        <w:t xml:space="preserve">Activate Serena data </w:t>
      </w:r>
      <w:r w:rsidR="00DE2ABE">
        <w:t>ingest (Optional)</w:t>
      </w:r>
    </w:p>
    <w:p w14:paraId="7B8FDB64" w14:textId="55E5DF2C" w:rsidR="00DE2ABE" w:rsidRDefault="00DE2ABE">
      <w:pPr>
        <w:pStyle w:val="ListParagraph"/>
        <w:numPr>
          <w:ilvl w:val="0"/>
          <w:numId w:val="19"/>
        </w:numPr>
        <w:spacing w:line="240" w:lineRule="auto"/>
      </w:pPr>
      <w:r>
        <w:t>Activate ACAS data ingest (Depends on AD version 3.12)</w:t>
      </w:r>
    </w:p>
    <w:p w14:paraId="288AA78C" w14:textId="3893A635" w:rsidR="0060720A" w:rsidRDefault="0060720A">
      <w:pPr>
        <w:pStyle w:val="ListParagraph"/>
        <w:numPr>
          <w:ilvl w:val="0"/>
          <w:numId w:val="19"/>
        </w:numPr>
        <w:spacing w:line="240" w:lineRule="auto"/>
      </w:pPr>
      <w:r>
        <w:t xml:space="preserve">Remove “Run and Remove” scripts from system when upgrade is </w:t>
      </w:r>
      <w:r w:rsidR="00B00BDF">
        <w:t>completed.</w:t>
      </w:r>
    </w:p>
    <w:p w14:paraId="716AC695" w14:textId="77777777" w:rsidR="0060720A" w:rsidRDefault="0060720A" w:rsidP="00C05050"/>
    <w:p w14:paraId="0207A59D" w14:textId="77777777" w:rsidR="00204D2E" w:rsidRDefault="00204D2E" w:rsidP="00204D2E">
      <w:pPr>
        <w:pStyle w:val="Heading3"/>
      </w:pPr>
      <w:bookmarkStart w:id="995" w:name="_Toc138075989"/>
      <w:bookmarkStart w:id="996" w:name="_Toc120544519"/>
      <w:r w:rsidRPr="00F57C63">
        <w:t xml:space="preserve">Update </w:t>
      </w:r>
      <w:r>
        <w:t>Repo Server</w:t>
      </w:r>
      <w:bookmarkEnd w:id="995"/>
    </w:p>
    <w:p w14:paraId="7A6929B6" w14:textId="77777777" w:rsidR="00204D2E" w:rsidRPr="00FD55AF" w:rsidRDefault="00204D2E" w:rsidP="00204D2E">
      <w:pPr>
        <w:rPr>
          <w:rFonts w:cs="Times New Roman"/>
          <w:bCs/>
        </w:rPr>
      </w:pPr>
      <w:r w:rsidRPr="004D7158">
        <w:rPr>
          <w:rFonts w:cs="Times New Roman"/>
          <w:b/>
        </w:rPr>
        <w:t>NOTE:</w:t>
      </w:r>
      <w:r w:rsidRPr="004D7158">
        <w:rPr>
          <w:rFonts w:cs="Times New Roman"/>
          <w:bCs/>
        </w:rPr>
        <w:t xml:space="preserve"> A Linux administ</w:t>
      </w:r>
      <w:r w:rsidRPr="00FD55AF">
        <w:rPr>
          <w:rFonts w:cs="Times New Roman"/>
          <w:bCs/>
        </w:rPr>
        <w:t>rator will be needed to execute this section.</w:t>
      </w:r>
    </w:p>
    <w:p w14:paraId="70D6839C" w14:textId="213EFD91" w:rsidR="00204D2E" w:rsidRDefault="00204D2E" w:rsidP="00204D2E">
      <w:r>
        <w:t>The installation scripts and artifacts are delivered and placed in the “install” directory of the elastic repo on the repo server at each site.  This is done so the scripts and artifacts are accessible for use during the installation at each site.</w:t>
      </w:r>
    </w:p>
    <w:p w14:paraId="7083F938" w14:textId="3F0BBFD9" w:rsidR="00204D2E" w:rsidRDefault="00204D2E" w:rsidP="00204D2E">
      <w:pPr>
        <w:pStyle w:val="Heading4"/>
      </w:pPr>
      <w:bookmarkStart w:id="997" w:name="_Toc138075990"/>
      <w:r>
        <w:t xml:space="preserve">Update install directory with </w:t>
      </w:r>
      <w:r w:rsidR="00546A7A">
        <w:t>8.6</w:t>
      </w:r>
      <w:r>
        <w:t xml:space="preserve"> install package</w:t>
      </w:r>
      <w:bookmarkEnd w:id="997"/>
    </w:p>
    <w:p w14:paraId="11FCDBCC" w14:textId="3B39AA03" w:rsidR="00204D2E" w:rsidRDefault="00204D2E" w:rsidP="00204D2E">
      <w:r>
        <w:t xml:space="preserve">Follow the steps in this section to update the “install” folder in the elastic repository with the scripts and artifacts needed for the </w:t>
      </w:r>
      <w:r w:rsidR="00546A7A">
        <w:t>8.6</w:t>
      </w:r>
      <w:r>
        <w:t xml:space="preserve"> install.</w:t>
      </w:r>
    </w:p>
    <w:p w14:paraId="2C88DDBA" w14:textId="77777777" w:rsidR="00204D2E" w:rsidRDefault="00204D2E" w:rsidP="00204D2E"/>
    <w:p w14:paraId="19AF0064" w14:textId="77777777" w:rsidR="00204D2E" w:rsidRDefault="00204D2E" w:rsidP="003667C7">
      <w:pPr>
        <w:pStyle w:val="ListParagraph"/>
        <w:numPr>
          <w:ilvl w:val="0"/>
          <w:numId w:val="119"/>
        </w:numPr>
        <w:spacing w:line="240" w:lineRule="auto"/>
      </w:pPr>
      <w:r>
        <w:t>Login to repo server, sudo to root and change directory to the elastic repo</w:t>
      </w:r>
    </w:p>
    <w:p w14:paraId="69AEAB4E" w14:textId="77777777" w:rsidR="00204D2E" w:rsidRDefault="00204D2E" w:rsidP="00204D2E">
      <w:pPr>
        <w:pStyle w:val="ListParagraph"/>
      </w:pPr>
    </w:p>
    <w:p w14:paraId="6CEECB44" w14:textId="77777777" w:rsidR="00204D2E" w:rsidRDefault="00204D2E" w:rsidP="00204D2E">
      <w:pPr>
        <w:pStyle w:val="ListParagraph"/>
      </w:pPr>
      <w:r>
        <w:t># sudo su</w:t>
      </w:r>
    </w:p>
    <w:p w14:paraId="1FF8DA2E" w14:textId="1AB348AF" w:rsidR="00204D2E" w:rsidRDefault="00204D2E" w:rsidP="00204D2E">
      <w:pPr>
        <w:pStyle w:val="ListParagraph"/>
      </w:pPr>
      <w:r>
        <w:t xml:space="preserve"># cd /var/www/html/yum/elastic (This is an example, the </w:t>
      </w:r>
      <w:r w:rsidR="00D06E2C">
        <w:t xml:space="preserve">actual </w:t>
      </w:r>
      <w:r>
        <w:t>repo name may be different)</w:t>
      </w:r>
    </w:p>
    <w:p w14:paraId="28D6CE89" w14:textId="77777777" w:rsidR="00204D2E" w:rsidRDefault="00204D2E" w:rsidP="00204D2E">
      <w:pPr>
        <w:pStyle w:val="ListParagraph"/>
        <w:spacing w:line="240" w:lineRule="auto"/>
      </w:pPr>
    </w:p>
    <w:p w14:paraId="53BE1D9C" w14:textId="77777777" w:rsidR="00204D2E" w:rsidRDefault="00204D2E" w:rsidP="003667C7">
      <w:pPr>
        <w:pStyle w:val="ListParagraph"/>
        <w:numPr>
          <w:ilvl w:val="0"/>
          <w:numId w:val="120"/>
        </w:numPr>
        <w:spacing w:line="240" w:lineRule="auto"/>
      </w:pPr>
      <w:r>
        <w:t>Backup current install directory</w:t>
      </w:r>
    </w:p>
    <w:p w14:paraId="3F82BA38" w14:textId="14C950B7" w:rsidR="00204D2E" w:rsidRDefault="00204D2E" w:rsidP="00204D2E">
      <w:pPr>
        <w:ind w:left="720"/>
      </w:pPr>
      <w:r>
        <w:t># mv install install.7.</w:t>
      </w:r>
      <w:r w:rsidR="00546A7A">
        <w:t>17.6</w:t>
      </w:r>
    </w:p>
    <w:p w14:paraId="152EDA4D" w14:textId="77777777" w:rsidR="00204D2E" w:rsidRDefault="00204D2E" w:rsidP="003667C7">
      <w:pPr>
        <w:pStyle w:val="ListParagraph"/>
        <w:numPr>
          <w:ilvl w:val="0"/>
          <w:numId w:val="120"/>
        </w:numPr>
        <w:spacing w:after="120" w:line="240" w:lineRule="auto"/>
      </w:pPr>
      <w:r>
        <w:lastRenderedPageBreak/>
        <w:t xml:space="preserve">Copy </w:t>
      </w:r>
      <w:r w:rsidRPr="005008F9">
        <w:rPr>
          <w:rFonts w:cs="Times New Roman"/>
          <w:lang w:val="es-ES"/>
        </w:rPr>
        <w:t xml:space="preserve">oadcgs-es-elastic-reposerver- X.X.X.X.tar.gz </w:t>
      </w:r>
      <w:r>
        <w:t>to repo server</w:t>
      </w:r>
    </w:p>
    <w:p w14:paraId="41797B4A" w14:textId="77777777" w:rsidR="00204D2E" w:rsidRDefault="00204D2E" w:rsidP="00204D2E">
      <w:pPr>
        <w:pStyle w:val="ListParagraph"/>
        <w:spacing w:line="240" w:lineRule="auto"/>
      </w:pPr>
    </w:p>
    <w:p w14:paraId="6C7B8C03" w14:textId="40BAC4F4" w:rsidR="00204D2E" w:rsidRDefault="00204D2E" w:rsidP="003667C7">
      <w:pPr>
        <w:pStyle w:val="ListParagraph"/>
        <w:numPr>
          <w:ilvl w:val="0"/>
          <w:numId w:val="120"/>
        </w:numPr>
        <w:spacing w:line="240" w:lineRule="auto"/>
      </w:pPr>
      <w:r>
        <w:t>Uncompress the new install directory</w:t>
      </w:r>
    </w:p>
    <w:p w14:paraId="5AB74FE4" w14:textId="77777777" w:rsidR="00204D2E" w:rsidRPr="00EC434E" w:rsidRDefault="00204D2E" w:rsidP="00204D2E">
      <w:pPr>
        <w:ind w:left="2880" w:hanging="2160"/>
        <w:rPr>
          <w:rFonts w:cs="Times New Roman"/>
        </w:rPr>
      </w:pPr>
      <w:r>
        <w:t xml:space="preserve"># </w:t>
      </w:r>
      <w:r w:rsidRPr="00C86CCD">
        <w:rPr>
          <w:rFonts w:cs="Times New Roman"/>
        </w:rPr>
        <w:t>tar -zxf oadcgs-es-elastic-reposerver-</w:t>
      </w:r>
      <w:r>
        <w:rPr>
          <w:rFonts w:cs="Times New Roman"/>
        </w:rPr>
        <w:t xml:space="preserve"> X.X.X.X</w:t>
      </w:r>
      <w:r w:rsidRPr="00C86CCD">
        <w:rPr>
          <w:rFonts w:cs="Times New Roman"/>
        </w:rPr>
        <w:t>.tar.gz --strip-components=</w:t>
      </w:r>
      <w:r>
        <w:rPr>
          <w:rFonts w:cs="Times New Roman"/>
        </w:rPr>
        <w:t>1</w:t>
      </w:r>
    </w:p>
    <w:p w14:paraId="3E248DD0" w14:textId="77777777" w:rsidR="00985074" w:rsidRDefault="00204D2E" w:rsidP="003667C7">
      <w:pPr>
        <w:pStyle w:val="ListParagraph"/>
        <w:numPr>
          <w:ilvl w:val="0"/>
          <w:numId w:val="120"/>
        </w:numPr>
        <w:spacing w:line="240" w:lineRule="auto"/>
      </w:pPr>
      <w:r>
        <w:t>Correct permissions</w:t>
      </w:r>
      <w:r w:rsidR="00985074">
        <w:t xml:space="preserve"> </w:t>
      </w:r>
    </w:p>
    <w:p w14:paraId="588E94F3" w14:textId="782613A9" w:rsidR="00985074" w:rsidRDefault="00985074" w:rsidP="00985074">
      <w:pPr>
        <w:spacing w:line="240" w:lineRule="auto"/>
        <w:ind w:left="360" w:firstLine="360"/>
      </w:pPr>
      <w:r>
        <w:t>You should be in the /var/www/html/yum/elastic directory before executing the following.</w:t>
      </w:r>
    </w:p>
    <w:p w14:paraId="40164329" w14:textId="77777777" w:rsidR="00204D2E" w:rsidRDefault="00204D2E" w:rsidP="00204D2E">
      <w:pPr>
        <w:pStyle w:val="ListParagraph"/>
      </w:pPr>
      <w:r>
        <w:t># chown -R apache:apache install</w:t>
      </w:r>
    </w:p>
    <w:p w14:paraId="311B3FEE" w14:textId="77777777" w:rsidR="00204D2E" w:rsidRDefault="00204D2E" w:rsidP="00204D2E">
      <w:pPr>
        <w:pStyle w:val="ListParagraph"/>
      </w:pPr>
      <w:r>
        <w:t># chmod -R ugo+rx install</w:t>
      </w:r>
    </w:p>
    <w:p w14:paraId="7D706499" w14:textId="77777777" w:rsidR="00204D2E" w:rsidRDefault="00204D2E" w:rsidP="00204D2E">
      <w:pPr>
        <w:pStyle w:val="ListParagraph"/>
      </w:pPr>
      <w:r>
        <w:t># restorecon -R *</w:t>
      </w:r>
    </w:p>
    <w:p w14:paraId="5BD04B4D" w14:textId="77777777" w:rsidR="00204D2E" w:rsidRDefault="00204D2E" w:rsidP="00204D2E">
      <w:pPr>
        <w:pStyle w:val="ListParagraph"/>
      </w:pPr>
      <w:r>
        <w:t># ls -ltrZ</w:t>
      </w:r>
    </w:p>
    <w:p w14:paraId="60E59D6A" w14:textId="77777777" w:rsidR="00204D2E" w:rsidRDefault="00204D2E" w:rsidP="00204D2E">
      <w:pPr>
        <w:pStyle w:val="ListParagraph"/>
      </w:pPr>
    </w:p>
    <w:p w14:paraId="63D4E08B" w14:textId="77777777" w:rsidR="00204D2E" w:rsidRDefault="00204D2E" w:rsidP="00204D2E">
      <w:pPr>
        <w:pStyle w:val="ListParagraph"/>
      </w:pPr>
    </w:p>
    <w:p w14:paraId="78B72A0E" w14:textId="77777777" w:rsidR="00204D2E" w:rsidRDefault="00204D2E" w:rsidP="00204D2E">
      <w:pPr>
        <w:pStyle w:val="ListParagraph"/>
        <w:ind w:left="0"/>
      </w:pPr>
      <w:r>
        <w:t>The new install directory and its contents should now be ready for use.</w:t>
      </w:r>
    </w:p>
    <w:p w14:paraId="25D55B11" w14:textId="77777777" w:rsidR="00204D2E" w:rsidRDefault="00204D2E" w:rsidP="00204D2E">
      <w:pPr>
        <w:pStyle w:val="ListParagraph"/>
        <w:ind w:left="0"/>
      </w:pPr>
    </w:p>
    <w:p w14:paraId="1081D741" w14:textId="307D0399" w:rsidR="00C05050" w:rsidRDefault="00C05050" w:rsidP="00C05050">
      <w:pPr>
        <w:pStyle w:val="Heading3"/>
      </w:pPr>
      <w:bookmarkStart w:id="998" w:name="_Toc129612029"/>
      <w:bookmarkStart w:id="999" w:name="_Toc120544522"/>
      <w:bookmarkStart w:id="1000" w:name="_Toc138075991"/>
      <w:bookmarkEnd w:id="996"/>
      <w:bookmarkEnd w:id="998"/>
      <w:r>
        <w:t xml:space="preserve">Update </w:t>
      </w:r>
      <w:r w:rsidRPr="006A4391">
        <w:t>Elastic Puppet Modules</w:t>
      </w:r>
      <w:bookmarkEnd w:id="999"/>
      <w:bookmarkEnd w:id="1000"/>
    </w:p>
    <w:p w14:paraId="602B917B" w14:textId="77777777" w:rsidR="00C05050" w:rsidRPr="003F7223" w:rsidRDefault="00C05050" w:rsidP="00C05050">
      <w:pPr>
        <w:rPr>
          <w:bCs/>
        </w:rPr>
      </w:pPr>
      <w:r w:rsidRPr="003F7223">
        <w:rPr>
          <w:b/>
        </w:rPr>
        <w:t>NOTE:</w:t>
      </w:r>
      <w:r w:rsidRPr="003F7223">
        <w:rPr>
          <w:bCs/>
        </w:rPr>
        <w:t xml:space="preserve"> A Puppet administrator </w:t>
      </w:r>
      <w:r>
        <w:rPr>
          <w:bCs/>
        </w:rPr>
        <w:t>is required</w:t>
      </w:r>
      <w:r w:rsidRPr="003F7223">
        <w:rPr>
          <w:bCs/>
        </w:rPr>
        <w:t xml:space="preserve"> to execute this section</w:t>
      </w:r>
      <w:r>
        <w:rPr>
          <w:bCs/>
        </w:rPr>
        <w:t>.</w:t>
      </w:r>
    </w:p>
    <w:p w14:paraId="027916B8" w14:textId="77777777" w:rsidR="00C05050" w:rsidRDefault="00C05050" w:rsidP="00C05050">
      <w:r>
        <w:t>Puppet modules are used to automate some of the configuration on Linux hosts and the installation of some Elastic components. Both puppet modules used for Elastic must be updated for this upgrade. A Puppet SME should be involved in updating these modules and ensuring Puppet is configured properly for Elastic.</w:t>
      </w:r>
    </w:p>
    <w:p w14:paraId="0A66D810" w14:textId="2087FBC9" w:rsidR="00C05050" w:rsidRDefault="006A2C1A" w:rsidP="006A2C1A">
      <w:pPr>
        <w:pStyle w:val="Heading4"/>
      </w:pPr>
      <w:bookmarkStart w:id="1001" w:name="_Ref122349280"/>
      <w:bookmarkStart w:id="1002" w:name="_Toc138075992"/>
      <w:r>
        <w:t>Elastic Servers – dsil_elastic_servers Module</w:t>
      </w:r>
      <w:bookmarkEnd w:id="1001"/>
      <w:bookmarkEnd w:id="1002"/>
    </w:p>
    <w:p w14:paraId="68120D34" w14:textId="77777777" w:rsidR="006A2C1A" w:rsidRPr="00FF26EF" w:rsidRDefault="006A2C1A" w:rsidP="006A2C1A">
      <w:r w:rsidRPr="00045ABC">
        <w:rPr>
          <w:b/>
        </w:rPr>
        <w:t>NOTE:</w:t>
      </w:r>
      <w:r w:rsidRPr="00FF26EF">
        <w:t xml:space="preserve"> A Puppet administrator is required to execute this section</w:t>
      </w:r>
      <w:r>
        <w:t>.</w:t>
      </w:r>
    </w:p>
    <w:p w14:paraId="17916F44" w14:textId="77777777" w:rsidR="006A2C1A" w:rsidRDefault="006A2C1A" w:rsidP="006A2C1A">
      <w:r w:rsidRPr="00FF26EF">
        <w:t xml:space="preserve">A puppet administrator needs to update the dsil_elastic_servers module with the </w:t>
      </w:r>
      <w:r>
        <w:t xml:space="preserve">new module delivered in oadcgs-dsil_elastic_server.X.X.X.X.tar.gz </w:t>
      </w:r>
      <w:r w:rsidRPr="00FF26EF">
        <w:t>and re-deploy the module to all puppet environments.</w:t>
      </w:r>
    </w:p>
    <w:p w14:paraId="41664258" w14:textId="77777777" w:rsidR="006A2C1A" w:rsidRDefault="006A2C1A" w:rsidP="006A2C1A">
      <w:r>
        <w:t>Updates included in upgrade include:</w:t>
      </w:r>
    </w:p>
    <w:p w14:paraId="65E160C1" w14:textId="0201BF4B" w:rsidR="00552D2E" w:rsidRDefault="000B56C2">
      <w:pPr>
        <w:pStyle w:val="ListParagraph"/>
        <w:numPr>
          <w:ilvl w:val="1"/>
          <w:numId w:val="21"/>
        </w:numPr>
        <w:spacing w:line="240" w:lineRule="auto"/>
      </w:pPr>
      <w:r>
        <w:t>Addition of esp_filebeat-singleworker pipeline to default logstash.yml configuration.</w:t>
      </w:r>
    </w:p>
    <w:p w14:paraId="71648160" w14:textId="6942C0B4" w:rsidR="000B56C2" w:rsidRDefault="000B56C2">
      <w:pPr>
        <w:pStyle w:val="ListParagraph"/>
        <w:numPr>
          <w:ilvl w:val="1"/>
          <w:numId w:val="21"/>
        </w:numPr>
        <w:spacing w:line="240" w:lineRule="auto"/>
      </w:pPr>
      <w:r>
        <w:t>Additions to windows ids dictionary</w:t>
      </w:r>
    </w:p>
    <w:p w14:paraId="40E795C7" w14:textId="59AD86E3" w:rsidR="000B56C2" w:rsidRDefault="000B56C2">
      <w:pPr>
        <w:pStyle w:val="ListParagraph"/>
        <w:numPr>
          <w:ilvl w:val="1"/>
          <w:numId w:val="21"/>
        </w:numPr>
        <w:spacing w:line="240" w:lineRule="auto"/>
      </w:pPr>
      <w:r>
        <w:t>Update to get_ldap_hosts.sh script to not update icmp list if nothing is returned from AD</w:t>
      </w:r>
    </w:p>
    <w:p w14:paraId="711C857C" w14:textId="26F4434D" w:rsidR="006814FB" w:rsidRDefault="006814FB">
      <w:pPr>
        <w:pStyle w:val="ListParagraph"/>
        <w:numPr>
          <w:ilvl w:val="1"/>
          <w:numId w:val="21"/>
        </w:numPr>
        <w:spacing w:line="240" w:lineRule="auto"/>
      </w:pPr>
      <w:r>
        <w:t>kibana.yml updated to use environment variables for Elastic hostnames</w:t>
      </w:r>
    </w:p>
    <w:p w14:paraId="41329054" w14:textId="19D30006" w:rsidR="00B52042" w:rsidRDefault="00B52042" w:rsidP="00B52042">
      <w:pPr>
        <w:spacing w:line="240" w:lineRule="auto"/>
      </w:pPr>
      <w:r>
        <w:t>To update by just copying in the changed files use the following as a guide:</w:t>
      </w:r>
    </w:p>
    <w:p w14:paraId="4EB49F93" w14:textId="2320AEDA" w:rsidR="001F1435" w:rsidRDefault="001F1435" w:rsidP="001F1435">
      <w:pPr>
        <w:spacing w:line="240" w:lineRule="auto"/>
        <w:ind w:left="720"/>
      </w:pPr>
      <w:r>
        <w:t>Files changed for this upgrade:</w:t>
      </w:r>
    </w:p>
    <w:p w14:paraId="56EAE654" w14:textId="77777777" w:rsidR="001F1435" w:rsidRDefault="001F1435">
      <w:pPr>
        <w:pStyle w:val="ListParagraph"/>
        <w:numPr>
          <w:ilvl w:val="0"/>
          <w:numId w:val="89"/>
        </w:numPr>
        <w:spacing w:line="240" w:lineRule="auto"/>
      </w:pPr>
      <w:r>
        <w:t>metadata.json</w:t>
      </w:r>
    </w:p>
    <w:p w14:paraId="5E482EBC" w14:textId="77777777" w:rsidR="00B52042" w:rsidRDefault="00B52042">
      <w:pPr>
        <w:pStyle w:val="ListParagraph"/>
        <w:numPr>
          <w:ilvl w:val="0"/>
          <w:numId w:val="89"/>
        </w:numPr>
        <w:spacing w:line="240" w:lineRule="auto"/>
      </w:pPr>
      <w:r>
        <w:t>data/logstash.yaml</w:t>
      </w:r>
    </w:p>
    <w:p w14:paraId="1C748272" w14:textId="2FCE3939" w:rsidR="001F1435" w:rsidRDefault="001F1435">
      <w:pPr>
        <w:pStyle w:val="ListParagraph"/>
        <w:numPr>
          <w:ilvl w:val="0"/>
          <w:numId w:val="89"/>
        </w:numPr>
        <w:spacing w:line="240" w:lineRule="auto"/>
      </w:pPr>
      <w:r>
        <w:t>files/dictionaries/windows_ids.yml</w:t>
      </w:r>
    </w:p>
    <w:p w14:paraId="734436C1" w14:textId="6FEF7933" w:rsidR="001F1435" w:rsidRDefault="001F1435">
      <w:pPr>
        <w:pStyle w:val="ListParagraph"/>
        <w:numPr>
          <w:ilvl w:val="0"/>
          <w:numId w:val="89"/>
        </w:numPr>
        <w:spacing w:line="240" w:lineRule="auto"/>
      </w:pPr>
      <w:r>
        <w:t>templates/get_ldap_hosts.sh.epp</w:t>
      </w:r>
    </w:p>
    <w:p w14:paraId="51098041" w14:textId="3BF6ABE3" w:rsidR="006814FB" w:rsidRDefault="006814FB">
      <w:pPr>
        <w:pStyle w:val="ListParagraph"/>
        <w:numPr>
          <w:ilvl w:val="0"/>
          <w:numId w:val="89"/>
        </w:numPr>
        <w:spacing w:line="240" w:lineRule="auto"/>
      </w:pPr>
      <w:r>
        <w:lastRenderedPageBreak/>
        <w:t>templates/kibana.yml.epp</w:t>
      </w:r>
    </w:p>
    <w:p w14:paraId="3E1BD780" w14:textId="77777777" w:rsidR="001F1435" w:rsidRDefault="001F1435" w:rsidP="001F1435">
      <w:pPr>
        <w:pStyle w:val="ListParagraph"/>
        <w:spacing w:line="240" w:lineRule="auto"/>
        <w:ind w:left="1440"/>
      </w:pPr>
    </w:p>
    <w:p w14:paraId="119DA2C1" w14:textId="39C98BB1" w:rsidR="006A2C1A" w:rsidRDefault="006A2C1A" w:rsidP="006A2C1A">
      <w:r w:rsidRPr="001F1DA3">
        <w:rPr>
          <w:b/>
          <w:bCs/>
          <w:color w:val="FF0000"/>
        </w:rPr>
        <w:t>IMPORTANT</w:t>
      </w:r>
      <w:r>
        <w:t xml:space="preserve">: Before deploying these updates </w:t>
      </w:r>
      <w:r w:rsidR="000B56C2">
        <w:t>the “esp_filebeat-singleworker” pipeline should be added to any entries in the</w:t>
      </w:r>
      <w:r>
        <w:t xml:space="preserve"> “node_specific” directory</w:t>
      </w:r>
      <w:r w:rsidR="000B56C2">
        <w:t xml:space="preserve">.  These entries are not delivered as part of the baseline and must be copied from the existing repo as they are specific to each environment.  The files in the “node_specific” directory </w:t>
      </w:r>
      <w:r>
        <w:t xml:space="preserve">must be populated with the correct Logstash pipeline configuration for each site.  </w:t>
      </w:r>
    </w:p>
    <w:p w14:paraId="67798BB8" w14:textId="77777777" w:rsidR="006A2C1A" w:rsidRDefault="006A2C1A" w:rsidP="006A2C1A">
      <w:r>
        <w:t xml:space="preserve">Before creating an updated tag and updating the Puppetfile in the pe-control-repo to start using the updated dsil_elastic_servers module you must first create a node specific configuration file for any site that needs to run additional pipelines that are not contained in the base set specified in the default configuration. </w:t>
      </w:r>
    </w:p>
    <w:p w14:paraId="3CF2083B" w14:textId="77777777" w:rsidR="006A2C1A" w:rsidRDefault="006A2C1A" w:rsidP="006A2C1A">
      <w:r>
        <w:t>If a specific configuration is not given for a site, it will use the default configuration supplied in the “data/logstash.yml” file supplied with the baseline.</w:t>
      </w:r>
    </w:p>
    <w:p w14:paraId="2C3298F9" w14:textId="77777777" w:rsidR="006A2C1A" w:rsidRDefault="006A2C1A" w:rsidP="006A2C1A">
      <w:pPr>
        <w:autoSpaceDE w:val="0"/>
        <w:autoSpaceDN w:val="0"/>
        <w:adjustRightInd w:val="0"/>
        <w:spacing w:after="0"/>
        <w:rPr>
          <w:rFonts w:ascii="Lucida Console" w:hAnsi="Lucida Console" w:cs="Lucida Console"/>
          <w:sz w:val="18"/>
          <w:szCs w:val="18"/>
        </w:rPr>
      </w:pPr>
    </w:p>
    <w:p w14:paraId="4FA851CB" w14:textId="4AA06093" w:rsidR="006A2C1A" w:rsidRDefault="006A2C1A" w:rsidP="006A2C1A">
      <w:r>
        <w:t xml:space="preserve">Default pipelines: That default configuration will run the following pipelines that are expected to be run at each site. </w:t>
      </w:r>
    </w:p>
    <w:p w14:paraId="3A3E4790" w14:textId="77777777" w:rsidR="006A2C1A" w:rsidRDefault="006A2C1A">
      <w:pPr>
        <w:pStyle w:val="ListParagraph"/>
        <w:numPr>
          <w:ilvl w:val="0"/>
          <w:numId w:val="22"/>
        </w:numPr>
        <w:spacing w:line="240" w:lineRule="auto"/>
      </w:pPr>
      <w:r>
        <w:t>esp_filebeat</w:t>
      </w:r>
    </w:p>
    <w:p w14:paraId="024C2214" w14:textId="6DB5E767" w:rsidR="006A2C1A" w:rsidRDefault="006A2C1A">
      <w:pPr>
        <w:pStyle w:val="ListParagraph"/>
        <w:numPr>
          <w:ilvl w:val="0"/>
          <w:numId w:val="22"/>
        </w:numPr>
        <w:spacing w:line="240" w:lineRule="auto"/>
      </w:pPr>
      <w:r>
        <w:t>esp_filebeat-logstash</w:t>
      </w:r>
    </w:p>
    <w:p w14:paraId="767B5E10" w14:textId="4878E2A3" w:rsidR="00B52042" w:rsidRPr="00B52042" w:rsidRDefault="00B52042">
      <w:pPr>
        <w:pStyle w:val="ListParagraph"/>
        <w:numPr>
          <w:ilvl w:val="0"/>
          <w:numId w:val="22"/>
        </w:numPr>
        <w:spacing w:line="240" w:lineRule="auto"/>
        <w:rPr>
          <w:b/>
          <w:bCs/>
        </w:rPr>
      </w:pPr>
      <w:r w:rsidRPr="00B52042">
        <w:rPr>
          <w:b/>
          <w:bCs/>
        </w:rPr>
        <w:t>esp_filebeat-singleworker</w:t>
      </w:r>
      <w:r>
        <w:rPr>
          <w:b/>
          <w:bCs/>
        </w:rPr>
        <w:t xml:space="preserve"> (New in this version)</w:t>
      </w:r>
    </w:p>
    <w:p w14:paraId="3DC406AC" w14:textId="77777777" w:rsidR="006A2C1A" w:rsidRDefault="006A2C1A">
      <w:pPr>
        <w:pStyle w:val="ListParagraph"/>
        <w:numPr>
          <w:ilvl w:val="0"/>
          <w:numId w:val="22"/>
        </w:numPr>
        <w:spacing w:line="240" w:lineRule="auto"/>
      </w:pPr>
      <w:r>
        <w:t>esp_heartbeat</w:t>
      </w:r>
    </w:p>
    <w:p w14:paraId="2440D12D" w14:textId="77777777" w:rsidR="006A2C1A" w:rsidRDefault="006A2C1A">
      <w:pPr>
        <w:pStyle w:val="ListParagraph"/>
        <w:numPr>
          <w:ilvl w:val="0"/>
          <w:numId w:val="22"/>
        </w:numPr>
        <w:spacing w:line="240" w:lineRule="auto"/>
      </w:pPr>
      <w:r>
        <w:t>esp_linux_syslog</w:t>
      </w:r>
    </w:p>
    <w:p w14:paraId="65A569E9" w14:textId="77777777" w:rsidR="006A2C1A" w:rsidRDefault="006A2C1A">
      <w:pPr>
        <w:pStyle w:val="ListParagraph"/>
        <w:numPr>
          <w:ilvl w:val="0"/>
          <w:numId w:val="22"/>
        </w:numPr>
        <w:spacing w:line="240" w:lineRule="auto"/>
      </w:pPr>
      <w:r>
        <w:t>esp_loginsight</w:t>
      </w:r>
    </w:p>
    <w:p w14:paraId="15DD0330" w14:textId="77777777" w:rsidR="006A2C1A" w:rsidRDefault="006A2C1A">
      <w:pPr>
        <w:pStyle w:val="ListParagraph"/>
        <w:numPr>
          <w:ilvl w:val="0"/>
          <w:numId w:val="22"/>
        </w:numPr>
        <w:spacing w:line="240" w:lineRule="auto"/>
      </w:pPr>
      <w:r>
        <w:t>esp_metricbeat</w:t>
      </w:r>
    </w:p>
    <w:p w14:paraId="2FC821E6" w14:textId="46560977" w:rsidR="00B52042" w:rsidRDefault="006A2C1A">
      <w:pPr>
        <w:pStyle w:val="ListParagraph"/>
        <w:numPr>
          <w:ilvl w:val="0"/>
          <w:numId w:val="22"/>
        </w:numPr>
        <w:spacing w:line="240" w:lineRule="auto"/>
      </w:pPr>
      <w:r>
        <w:t>esp_winlogbeat</w:t>
      </w:r>
    </w:p>
    <w:p w14:paraId="256CD461" w14:textId="77777777" w:rsidR="006A2C1A" w:rsidRDefault="006A2C1A" w:rsidP="006A2C1A">
      <w:pPr>
        <w:pStyle w:val="ListParagraph"/>
        <w:spacing w:line="240" w:lineRule="auto"/>
      </w:pPr>
    </w:p>
    <w:p w14:paraId="2A6B852C" w14:textId="6234FA22" w:rsidR="006A2C1A" w:rsidRDefault="006A2C1A" w:rsidP="006A2C1A">
      <w:pPr>
        <w:spacing w:line="240" w:lineRule="auto"/>
      </w:pPr>
      <w:r>
        <w:t>The “data/logstash.yml file” contains the puppet variable “dsil_elastic_servers::logstash::pipelines” containing the above default list of pipelines.  The easiest and recommended way to create a node specific configuration file is to copy this file to use as a template.</w:t>
      </w:r>
    </w:p>
    <w:p w14:paraId="79E0B422" w14:textId="77777777" w:rsidR="006A2C1A" w:rsidRDefault="006A2C1A" w:rsidP="006A2C1A">
      <w:r>
        <w:t>Example of variable definition from file:</w:t>
      </w:r>
    </w:p>
    <w:p w14:paraId="3C6B83AC" w14:textId="3253F53C" w:rsidR="006A2C1A" w:rsidRPr="00135168" w:rsidRDefault="006A2C1A" w:rsidP="006A2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
          <w:iCs/>
          <w:sz w:val="20"/>
          <w:szCs w:val="20"/>
        </w:rPr>
      </w:pPr>
      <w:r w:rsidRPr="00135168">
        <w:rPr>
          <w:rFonts w:ascii="Courier New" w:eastAsia="Times New Roman" w:hAnsi="Courier New" w:cs="Courier New"/>
          <w:i/>
          <w:iCs/>
          <w:sz w:val="20"/>
          <w:szCs w:val="20"/>
        </w:rPr>
        <w:t>dsil_elastic_servers::logstash::pipelines:</w:t>
      </w:r>
      <w:r w:rsidRPr="00887225">
        <w:rPr>
          <w:rFonts w:ascii="Courier New" w:eastAsia="Times New Roman" w:hAnsi="Courier New" w:cs="Courier New"/>
          <w:i/>
          <w:iCs/>
          <w:sz w:val="20"/>
          <w:szCs w:val="20"/>
        </w:rPr>
        <w:t xml:space="preserve"> </w:t>
      </w:r>
      <w:r w:rsidRPr="00135168">
        <w:rPr>
          <w:rFonts w:ascii="Courier New" w:eastAsia="Times New Roman" w:hAnsi="Courier New" w:cs="Courier New"/>
          <w:i/>
          <w:iCs/>
          <w:sz w:val="20"/>
          <w:szCs w:val="20"/>
        </w:rPr>
        <w:t>'["esp_</w:t>
      </w:r>
      <w:r w:rsidRPr="00887225">
        <w:rPr>
          <w:rFonts w:ascii="Courier New" w:eastAsia="Times New Roman" w:hAnsi="Courier New" w:cs="Courier New"/>
          <w:i/>
          <w:iCs/>
          <w:sz w:val="20"/>
          <w:szCs w:val="20"/>
        </w:rPr>
        <w:t>filebeat</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filebeat-logstash</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heartbeat</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linux_syslog</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loginsight</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metricbeat</w:t>
      </w:r>
      <w:r w:rsidRPr="00135168">
        <w:rPr>
          <w:rFonts w:ascii="Courier New" w:eastAsia="Times New Roman" w:hAnsi="Courier New" w:cs="Courier New"/>
          <w:i/>
          <w:iCs/>
          <w:sz w:val="20"/>
          <w:szCs w:val="20"/>
        </w:rPr>
        <w:t>"</w:t>
      </w:r>
      <w:r w:rsidRPr="00887225">
        <w:rPr>
          <w:rFonts w:ascii="Courier New" w:eastAsia="Times New Roman" w:hAnsi="Courier New" w:cs="Courier New"/>
          <w:i/>
          <w:iCs/>
          <w:sz w:val="20"/>
          <w:szCs w:val="20"/>
        </w:rPr>
        <w:t>, “esp_winlogbeat”</w:t>
      </w:r>
      <w:r w:rsidR="00B52042">
        <w:rPr>
          <w:rFonts w:ascii="Courier New" w:eastAsia="Times New Roman" w:hAnsi="Courier New" w:cs="Courier New"/>
          <w:i/>
          <w:iCs/>
          <w:sz w:val="20"/>
          <w:szCs w:val="20"/>
        </w:rPr>
        <w:t>, “</w:t>
      </w:r>
      <w:r w:rsidR="00B52042" w:rsidRPr="00D52DE5">
        <w:rPr>
          <w:rFonts w:ascii="Courier New" w:eastAsia="Times New Roman" w:hAnsi="Courier New" w:cs="Courier New"/>
          <w:b/>
          <w:bCs/>
          <w:i/>
          <w:iCs/>
          <w:sz w:val="20"/>
          <w:szCs w:val="20"/>
        </w:rPr>
        <w:t>esp_filebeat-singleworker</w:t>
      </w:r>
      <w:r w:rsidR="00B52042">
        <w:rPr>
          <w:rFonts w:ascii="Courier New" w:eastAsia="Times New Roman" w:hAnsi="Courier New" w:cs="Courier New"/>
          <w:i/>
          <w:iCs/>
          <w:sz w:val="20"/>
          <w:szCs w:val="20"/>
        </w:rPr>
        <w:t>”</w:t>
      </w:r>
      <w:r w:rsidRPr="00135168">
        <w:rPr>
          <w:rFonts w:ascii="Courier New" w:eastAsia="Times New Roman" w:hAnsi="Courier New" w:cs="Courier New"/>
          <w:i/>
          <w:iCs/>
          <w:sz w:val="20"/>
          <w:szCs w:val="20"/>
        </w:rPr>
        <w:t>]'</w:t>
      </w:r>
    </w:p>
    <w:p w14:paraId="03A73920" w14:textId="77777777" w:rsidR="006A2C1A" w:rsidRDefault="006A2C1A" w:rsidP="006A2C1A"/>
    <w:p w14:paraId="10866854" w14:textId="4D3CD1C3" w:rsidR="006A2C1A" w:rsidRDefault="006A2C1A" w:rsidP="006A2C1A">
      <w:r>
        <w:t>Additional pipelines: The following pipelines should only be run at sites where the datatype is available for ingest</w:t>
      </w:r>
      <w:r w:rsidR="00487F73">
        <w:t>:</w:t>
      </w:r>
    </w:p>
    <w:p w14:paraId="1790D59D" w14:textId="77777777" w:rsidR="006A2C1A" w:rsidRDefault="006A2C1A">
      <w:pPr>
        <w:pStyle w:val="ListParagraph"/>
        <w:numPr>
          <w:ilvl w:val="0"/>
          <w:numId w:val="23"/>
        </w:numPr>
        <w:spacing w:line="240" w:lineRule="auto"/>
      </w:pPr>
      <w:r>
        <w:t>esp_eracent_database</w:t>
      </w:r>
    </w:p>
    <w:p w14:paraId="2A5F9EBC" w14:textId="77777777" w:rsidR="006A2C1A" w:rsidRDefault="006A2C1A">
      <w:pPr>
        <w:pStyle w:val="ListParagraph"/>
        <w:numPr>
          <w:ilvl w:val="0"/>
          <w:numId w:val="23"/>
        </w:numPr>
        <w:spacing w:line="240" w:lineRule="auto"/>
      </w:pPr>
      <w:r>
        <w:t>esp_hbss_epo</w:t>
      </w:r>
    </w:p>
    <w:p w14:paraId="31595CB4" w14:textId="77777777" w:rsidR="006A2C1A" w:rsidRDefault="006A2C1A">
      <w:pPr>
        <w:pStyle w:val="ListParagraph"/>
        <w:numPr>
          <w:ilvl w:val="0"/>
          <w:numId w:val="23"/>
        </w:numPr>
        <w:spacing w:line="240" w:lineRule="auto"/>
      </w:pPr>
      <w:r>
        <w:t>esp_hbss_metrics</w:t>
      </w:r>
    </w:p>
    <w:p w14:paraId="4C462707" w14:textId="77777777" w:rsidR="006A2C1A" w:rsidRDefault="006A2C1A">
      <w:pPr>
        <w:pStyle w:val="ListParagraph"/>
        <w:numPr>
          <w:ilvl w:val="0"/>
          <w:numId w:val="23"/>
        </w:numPr>
        <w:spacing w:line="240" w:lineRule="auto"/>
      </w:pPr>
      <w:r>
        <w:t>esp_idm_database</w:t>
      </w:r>
    </w:p>
    <w:p w14:paraId="3A5415E1" w14:textId="77777777" w:rsidR="006A2C1A" w:rsidRDefault="006A2C1A">
      <w:pPr>
        <w:pStyle w:val="ListParagraph"/>
        <w:numPr>
          <w:ilvl w:val="0"/>
          <w:numId w:val="23"/>
        </w:numPr>
        <w:spacing w:line="240" w:lineRule="auto"/>
      </w:pPr>
      <w:r>
        <w:lastRenderedPageBreak/>
        <w:t>esp_postgres</w:t>
      </w:r>
    </w:p>
    <w:p w14:paraId="46D82684" w14:textId="77777777" w:rsidR="006A2C1A" w:rsidRDefault="006A2C1A">
      <w:pPr>
        <w:pStyle w:val="ListParagraph"/>
        <w:numPr>
          <w:ilvl w:val="0"/>
          <w:numId w:val="23"/>
        </w:numPr>
        <w:spacing w:line="240" w:lineRule="auto"/>
      </w:pPr>
      <w:r>
        <w:t>esp_puppet_database</w:t>
      </w:r>
    </w:p>
    <w:p w14:paraId="6D4A5E42" w14:textId="77777777" w:rsidR="006A2C1A" w:rsidRDefault="006A2C1A">
      <w:pPr>
        <w:pStyle w:val="ListParagraph"/>
        <w:numPr>
          <w:ilvl w:val="0"/>
          <w:numId w:val="23"/>
        </w:numPr>
        <w:spacing w:line="240" w:lineRule="auto"/>
      </w:pPr>
      <w:r>
        <w:t>esp_sccm_database</w:t>
      </w:r>
    </w:p>
    <w:p w14:paraId="590EEEAE" w14:textId="77777777" w:rsidR="006A2C1A" w:rsidRDefault="006A2C1A">
      <w:pPr>
        <w:pStyle w:val="ListParagraph"/>
        <w:numPr>
          <w:ilvl w:val="0"/>
          <w:numId w:val="23"/>
        </w:numPr>
        <w:spacing w:line="240" w:lineRule="auto"/>
      </w:pPr>
      <w:r>
        <w:t>esp_serena_database</w:t>
      </w:r>
    </w:p>
    <w:p w14:paraId="2CE767D9" w14:textId="77777777" w:rsidR="006A2C1A" w:rsidRDefault="006A2C1A">
      <w:pPr>
        <w:pStyle w:val="ListParagraph"/>
        <w:numPr>
          <w:ilvl w:val="0"/>
          <w:numId w:val="23"/>
        </w:numPr>
        <w:spacing w:line="240" w:lineRule="auto"/>
      </w:pPr>
      <w:r>
        <w:t>esp_sqlServer_stats</w:t>
      </w:r>
    </w:p>
    <w:p w14:paraId="039E8B62" w14:textId="77777777" w:rsidR="006A2C1A" w:rsidRDefault="006A2C1A" w:rsidP="006A2C1A"/>
    <w:p w14:paraId="262C2F8D" w14:textId="77777777" w:rsidR="006A2C1A" w:rsidRPr="000F4C58" w:rsidRDefault="006A2C1A" w:rsidP="006A2C1A">
      <w:pPr>
        <w:rPr>
          <w:rFonts w:cs="Times New Roman"/>
        </w:rPr>
      </w:pPr>
      <w:r>
        <w:rPr>
          <w:rFonts w:cs="Times New Roman"/>
        </w:rPr>
        <w:t>Directory structure of dsil_elastic_servers repository:</w:t>
      </w:r>
    </w:p>
    <w:p w14:paraId="0828EBFA" w14:textId="77777777" w:rsidR="006A2C1A" w:rsidRDefault="006A2C1A" w:rsidP="006A2C1A">
      <w:pPr>
        <w:autoSpaceDE w:val="0"/>
        <w:autoSpaceDN w:val="0"/>
        <w:adjustRightInd w:val="0"/>
        <w:spacing w:after="0"/>
        <w:rPr>
          <w:rFonts w:cs="Times New Roman"/>
          <w:i/>
          <w:iCs/>
        </w:rPr>
      </w:pPr>
      <w:r w:rsidRPr="000F4C58">
        <w:rPr>
          <w:rFonts w:cs="Times New Roman"/>
          <w:i/>
          <w:iCs/>
        </w:rPr>
        <w:t>dsil_elastic_servers/data:</w:t>
      </w:r>
    </w:p>
    <w:p w14:paraId="24F17F55" w14:textId="77777777" w:rsidR="006A2C1A" w:rsidRDefault="006A2C1A" w:rsidP="006A2C1A">
      <w:pPr>
        <w:autoSpaceDE w:val="0"/>
        <w:autoSpaceDN w:val="0"/>
        <w:adjustRightInd w:val="0"/>
        <w:spacing w:after="0"/>
        <w:rPr>
          <w:rFonts w:cs="Times New Roman"/>
        </w:rPr>
      </w:pPr>
      <w:r w:rsidRPr="000F4C58">
        <w:rPr>
          <w:rFonts w:cs="Times New Roman"/>
        </w:rPr>
        <w:t xml:space="preserve">     logstash.yml</w:t>
      </w:r>
      <w:r>
        <w:rPr>
          <w:rFonts w:cs="Times New Roman"/>
        </w:rPr>
        <w:t xml:space="preserve"> – contains pipelines that should run at all sites</w:t>
      </w:r>
    </w:p>
    <w:p w14:paraId="5FAEAB7B" w14:textId="77777777" w:rsidR="006A2C1A" w:rsidRPr="000F4C58" w:rsidRDefault="006A2C1A" w:rsidP="006A2C1A">
      <w:pPr>
        <w:autoSpaceDE w:val="0"/>
        <w:autoSpaceDN w:val="0"/>
        <w:adjustRightInd w:val="0"/>
        <w:spacing w:after="0"/>
        <w:rPr>
          <w:rFonts w:cs="Times New Roman"/>
        </w:rPr>
      </w:pPr>
    </w:p>
    <w:p w14:paraId="4AF57216" w14:textId="77777777" w:rsidR="006A2C1A" w:rsidRDefault="006A2C1A" w:rsidP="006A2C1A">
      <w:pPr>
        <w:autoSpaceDE w:val="0"/>
        <w:autoSpaceDN w:val="0"/>
        <w:adjustRightInd w:val="0"/>
        <w:spacing w:after="0"/>
        <w:rPr>
          <w:rFonts w:cs="Times New Roman"/>
          <w:i/>
          <w:iCs/>
        </w:rPr>
      </w:pPr>
      <w:r w:rsidRPr="000F4C58">
        <w:rPr>
          <w:rFonts w:cs="Times New Roman"/>
          <w:i/>
          <w:iCs/>
        </w:rPr>
        <w:t>dsil_elastic_servers/data/node_specific:</w:t>
      </w:r>
    </w:p>
    <w:p w14:paraId="45269F1E" w14:textId="77777777" w:rsidR="006A2C1A" w:rsidRPr="000F4C58" w:rsidRDefault="006A2C1A" w:rsidP="006A2C1A">
      <w:pPr>
        <w:autoSpaceDE w:val="0"/>
        <w:autoSpaceDN w:val="0"/>
        <w:adjustRightInd w:val="0"/>
        <w:spacing w:after="0"/>
        <w:rPr>
          <w:rFonts w:cs="Times New Roman"/>
        </w:rPr>
      </w:pPr>
      <w:r w:rsidRPr="000F4C58">
        <w:rPr>
          <w:rFonts w:cs="Times New Roman"/>
        </w:rPr>
        <w:t xml:space="preserve">     CXXsu01ls01.yml (</w:t>
      </w:r>
      <w:r>
        <w:rPr>
          <w:rFonts w:cs="Times New Roman"/>
        </w:rPr>
        <w:t>Add o</w:t>
      </w:r>
      <w:r w:rsidRPr="000F4C58">
        <w:rPr>
          <w:rFonts w:cs="Times New Roman"/>
        </w:rPr>
        <w:t>ne for each site with additional pipelines)</w:t>
      </w:r>
    </w:p>
    <w:p w14:paraId="75B315AA" w14:textId="77777777" w:rsidR="006A2C1A" w:rsidRDefault="006A2C1A" w:rsidP="006A2C1A"/>
    <w:p w14:paraId="72531DCE" w14:textId="5DF47F6E" w:rsidR="006A2C1A" w:rsidRDefault="00701F3F" w:rsidP="006A2C1A">
      <w:r w:rsidRPr="00701F3F">
        <w:rPr>
          <w:b/>
          <w:bCs/>
        </w:rPr>
        <w:t>NOTE</w:t>
      </w:r>
      <w:r>
        <w:t xml:space="preserve">: </w:t>
      </w:r>
      <w:r w:rsidR="006A2C1A">
        <w:t>When setting up the node specific configuration files for the first time</w:t>
      </w:r>
      <w:r w:rsidR="00487F73">
        <w:t>,</w:t>
      </w:r>
      <w:r w:rsidR="006A2C1A">
        <w:t xml:space="preserve"> it is recommended that you use the existing logstash.yml file at each site as a guide to populate the node specific file.</w:t>
      </w:r>
    </w:p>
    <w:p w14:paraId="79AB5C32" w14:textId="77777777" w:rsidR="006A2C1A" w:rsidRDefault="006A2C1A" w:rsidP="006A2C1A">
      <w:r>
        <w:t>Steps to create a custom node specific configuration for each site on the enclave</w:t>
      </w:r>
    </w:p>
    <w:p w14:paraId="3DFCEDD0" w14:textId="77777777" w:rsidR="006A2C1A" w:rsidRDefault="006A2C1A">
      <w:pPr>
        <w:pStyle w:val="ListParagraph"/>
        <w:numPr>
          <w:ilvl w:val="0"/>
          <w:numId w:val="24"/>
        </w:numPr>
        <w:spacing w:line="240" w:lineRule="auto"/>
      </w:pPr>
      <w:r>
        <w:t>Login to the Logstash instance at the site CXXsu01ls01</w:t>
      </w:r>
    </w:p>
    <w:p w14:paraId="2B3C23F3" w14:textId="77777777" w:rsidR="006A2C1A" w:rsidRDefault="006A2C1A">
      <w:pPr>
        <w:pStyle w:val="ListParagraph"/>
        <w:numPr>
          <w:ilvl w:val="1"/>
          <w:numId w:val="24"/>
        </w:numPr>
        <w:spacing w:line="240" w:lineRule="auto"/>
      </w:pPr>
      <w:r>
        <w:t>C = Classifier (‘u’, ‘s’ or ‘t’)</w:t>
      </w:r>
    </w:p>
    <w:p w14:paraId="3D3BDD85" w14:textId="77777777" w:rsidR="006A2C1A" w:rsidRDefault="006A2C1A">
      <w:pPr>
        <w:pStyle w:val="ListParagraph"/>
        <w:numPr>
          <w:ilvl w:val="1"/>
          <w:numId w:val="24"/>
        </w:numPr>
        <w:spacing w:line="240" w:lineRule="auto"/>
      </w:pPr>
      <w:r>
        <w:t>XX = site number</w:t>
      </w:r>
    </w:p>
    <w:p w14:paraId="3CAE12A8" w14:textId="77777777" w:rsidR="006A2C1A" w:rsidRDefault="006A2C1A" w:rsidP="006A2C1A">
      <w:pPr>
        <w:pStyle w:val="ListParagraph"/>
        <w:ind w:left="1440"/>
      </w:pPr>
    </w:p>
    <w:p w14:paraId="7D0E7A9D" w14:textId="77777777" w:rsidR="006A2C1A" w:rsidRDefault="006A2C1A">
      <w:pPr>
        <w:pStyle w:val="ListParagraph"/>
        <w:numPr>
          <w:ilvl w:val="0"/>
          <w:numId w:val="24"/>
        </w:numPr>
        <w:spacing w:line="240" w:lineRule="auto"/>
      </w:pPr>
      <w:r>
        <w:t>cd /etc/logstash and view the current logstash.yml file</w:t>
      </w:r>
    </w:p>
    <w:p w14:paraId="2F82D318" w14:textId="77777777" w:rsidR="006A2C1A" w:rsidRDefault="006A2C1A" w:rsidP="006A2C1A">
      <w:pPr>
        <w:spacing w:after="0"/>
        <w:ind w:left="720"/>
      </w:pPr>
      <w:r>
        <w:t># cd /etc/logstash</w:t>
      </w:r>
    </w:p>
    <w:p w14:paraId="48E91583" w14:textId="4207195D" w:rsidR="006A2C1A" w:rsidRDefault="006A2C1A" w:rsidP="006A2C1A">
      <w:pPr>
        <w:spacing w:after="0"/>
        <w:ind w:left="720"/>
      </w:pPr>
      <w:r>
        <w:t xml:space="preserve"># </w:t>
      </w:r>
      <w:r w:rsidR="00B0548C">
        <w:t xml:space="preserve">cat </w:t>
      </w:r>
      <w:r>
        <w:t>logstash.yml</w:t>
      </w:r>
    </w:p>
    <w:p w14:paraId="30EB1B9B" w14:textId="77777777" w:rsidR="006A2C1A" w:rsidRDefault="006A2C1A" w:rsidP="006A2C1A">
      <w:pPr>
        <w:spacing w:after="0"/>
        <w:ind w:left="720"/>
      </w:pPr>
    </w:p>
    <w:p w14:paraId="468EDB0E" w14:textId="77777777" w:rsidR="006A2C1A" w:rsidRDefault="006A2C1A">
      <w:pPr>
        <w:pStyle w:val="ListParagraph"/>
        <w:numPr>
          <w:ilvl w:val="0"/>
          <w:numId w:val="24"/>
        </w:numPr>
        <w:spacing w:line="240" w:lineRule="auto"/>
      </w:pPr>
      <w:r>
        <w:t>Examine the current list of pipelines being run at the site by looking at the xpack.management.pipeline.id array.</w:t>
      </w:r>
    </w:p>
    <w:p w14:paraId="71768871" w14:textId="7469508B" w:rsidR="006A2C1A" w:rsidRDefault="006A2C1A">
      <w:pPr>
        <w:pStyle w:val="ListParagraph"/>
        <w:numPr>
          <w:ilvl w:val="0"/>
          <w:numId w:val="24"/>
        </w:numPr>
        <w:spacing w:line="240" w:lineRule="auto"/>
      </w:pPr>
      <w:r>
        <w:t xml:space="preserve">If the list contains only the default pipelines than a node specific configuration file is not needed for this site; </w:t>
      </w:r>
      <w:r w:rsidR="006C44D0">
        <w:t>c</w:t>
      </w:r>
      <w:r>
        <w:t>ontinue onto the next site</w:t>
      </w:r>
    </w:p>
    <w:p w14:paraId="6B5D4784" w14:textId="56397FBB" w:rsidR="006A2C1A" w:rsidRDefault="006A2C1A">
      <w:pPr>
        <w:pStyle w:val="ListParagraph"/>
        <w:numPr>
          <w:ilvl w:val="0"/>
          <w:numId w:val="24"/>
        </w:numPr>
        <w:spacing w:line="240" w:lineRule="auto"/>
      </w:pPr>
      <w:r>
        <w:t>You have identified a site that needs a node specific configuration. Copy “data/logstash.yml” to “node_spec</w:t>
      </w:r>
      <w:r w:rsidR="006C44D0">
        <w:t>i</w:t>
      </w:r>
      <w:r>
        <w:t xml:space="preserve">fic/CXXsu01ls01.yml” configuration file </w:t>
      </w:r>
    </w:p>
    <w:p w14:paraId="748D8584" w14:textId="77777777" w:rsidR="006A2C1A" w:rsidRDefault="006A2C1A" w:rsidP="006A2C1A">
      <w:pPr>
        <w:ind w:left="720"/>
      </w:pPr>
      <w:r>
        <w:t>Example: cp logstash.yml node_specific/s00su01ls01.yml</w:t>
      </w:r>
    </w:p>
    <w:p w14:paraId="74480ED0" w14:textId="77777777" w:rsidR="006A2C1A" w:rsidRDefault="006A2C1A">
      <w:pPr>
        <w:pStyle w:val="ListParagraph"/>
        <w:numPr>
          <w:ilvl w:val="0"/>
          <w:numId w:val="24"/>
        </w:numPr>
        <w:spacing w:line="240" w:lineRule="auto"/>
      </w:pPr>
      <w:r>
        <w:t xml:space="preserve"> Update the “dsil_elastic_servers::logstash::pipelines” array in the newly created node specific file to contain the same pipelines that are currently running at the site.</w:t>
      </w:r>
    </w:p>
    <w:p w14:paraId="0B6D3721" w14:textId="77777777" w:rsidR="006A2C1A" w:rsidRDefault="006A2C1A" w:rsidP="006A2C1A">
      <w:pPr>
        <w:pStyle w:val="ListParagraph"/>
      </w:pPr>
    </w:p>
    <w:p w14:paraId="77E8A050" w14:textId="77777777" w:rsidR="006A2C1A" w:rsidRDefault="006A2C1A" w:rsidP="006A2C1A">
      <w:pPr>
        <w:pStyle w:val="ListParagraph"/>
      </w:pPr>
      <w:r w:rsidRPr="00887225">
        <w:rPr>
          <w:b/>
          <w:bCs/>
        </w:rPr>
        <w:t>NOTE</w:t>
      </w:r>
      <w:r>
        <w:t>: The site should be running the default configuration with the possibility of additional pipelines.  If any of the default pipelines were not in the original xpack.management.pipeline.id array, then they should be added.</w:t>
      </w:r>
    </w:p>
    <w:p w14:paraId="325B072A" w14:textId="77777777" w:rsidR="006A2C1A" w:rsidRDefault="006A2C1A">
      <w:pPr>
        <w:pStyle w:val="ListParagraph"/>
        <w:numPr>
          <w:ilvl w:val="0"/>
          <w:numId w:val="24"/>
        </w:numPr>
        <w:spacing w:line="240" w:lineRule="auto"/>
      </w:pPr>
      <w:r>
        <w:t>Continue onto the next site</w:t>
      </w:r>
    </w:p>
    <w:p w14:paraId="692E9186" w14:textId="46AE862F" w:rsidR="006A2C1A" w:rsidRDefault="006A2C1A" w:rsidP="006A2C1A">
      <w:r>
        <w:lastRenderedPageBreak/>
        <w:t>Once you have created node specific configuration files for any sites that are running additional pipelines</w:t>
      </w:r>
      <w:r w:rsidR="00487F73">
        <w:t>,</w:t>
      </w:r>
      <w:r>
        <w:t xml:space="preserve"> you can create a new tag for the dsil_elastic_servers repo and update the Puppetfile in the pe-control-repo to start using the updated dsil_elastic_servers module. </w:t>
      </w:r>
    </w:p>
    <w:p w14:paraId="5FA42BA2" w14:textId="77777777" w:rsidR="006A2C1A" w:rsidRDefault="006A2C1A" w:rsidP="006A2C1A">
      <w:pPr>
        <w:pStyle w:val="Heading4"/>
      </w:pPr>
      <w:bookmarkStart w:id="1003" w:name="_Toc138075993"/>
      <w:r>
        <w:t>Elastic Clients – dsil_elastic_clients Module</w:t>
      </w:r>
      <w:bookmarkEnd w:id="1003"/>
    </w:p>
    <w:p w14:paraId="61F5FF93" w14:textId="77777777" w:rsidR="006A2C1A" w:rsidRPr="00FF26EF" w:rsidRDefault="006A2C1A" w:rsidP="006A2C1A">
      <w:r w:rsidRPr="00045ABC">
        <w:rPr>
          <w:b/>
        </w:rPr>
        <w:t>NOTE:</w:t>
      </w:r>
      <w:r w:rsidRPr="00FF26EF">
        <w:t xml:space="preserve"> A Puppet administrator is required to execute this section</w:t>
      </w:r>
      <w:r>
        <w:t>.</w:t>
      </w:r>
    </w:p>
    <w:p w14:paraId="355A9BC5" w14:textId="77777777" w:rsidR="006A2C1A" w:rsidRDefault="006A2C1A" w:rsidP="006A2C1A">
      <w:r w:rsidRPr="00FF26EF">
        <w:t>A puppet administrator needs to update the dsil_elastic_</w:t>
      </w:r>
      <w:r>
        <w:t>clients</w:t>
      </w:r>
      <w:r w:rsidRPr="00FF26EF">
        <w:t xml:space="preserve"> module with the </w:t>
      </w:r>
      <w:r>
        <w:t xml:space="preserve">new module delivered in oadcgs-dsil_elastic_clients.X.X.X.X.tar.gz </w:t>
      </w:r>
      <w:r w:rsidRPr="00FF26EF">
        <w:t>and re-deploy the module to all puppet environments</w:t>
      </w:r>
      <w:r>
        <w:t>.</w:t>
      </w:r>
    </w:p>
    <w:p w14:paraId="7016A796" w14:textId="77777777" w:rsidR="006A2C1A" w:rsidRDefault="006A2C1A" w:rsidP="006A2C1A">
      <w:r>
        <w:t>Updates included in upgrade include:</w:t>
      </w:r>
    </w:p>
    <w:p w14:paraId="04125302" w14:textId="11E43749" w:rsidR="006A2C1A" w:rsidRDefault="00D61BB7">
      <w:pPr>
        <w:pStyle w:val="ListParagraph"/>
        <w:numPr>
          <w:ilvl w:val="0"/>
          <w:numId w:val="90"/>
        </w:numPr>
      </w:pPr>
      <w:r>
        <w:t>Metricbeat does not ingest process information for system processes</w:t>
      </w:r>
    </w:p>
    <w:p w14:paraId="7B29AAAE" w14:textId="0ABA64F1" w:rsidR="00D61BB7" w:rsidRDefault="00D61BB7">
      <w:pPr>
        <w:pStyle w:val="ListParagraph"/>
        <w:numPr>
          <w:ilvl w:val="0"/>
          <w:numId w:val="90"/>
        </w:numPr>
      </w:pPr>
      <w:r>
        <w:t>Addition of Metricbeat docker module on hosts where docker is running</w:t>
      </w:r>
    </w:p>
    <w:p w14:paraId="2E50A184" w14:textId="45CBE255" w:rsidR="00D61BB7" w:rsidRDefault="00D61BB7">
      <w:pPr>
        <w:pStyle w:val="ListParagraph"/>
        <w:numPr>
          <w:ilvl w:val="0"/>
          <w:numId w:val="90"/>
        </w:numPr>
      </w:pPr>
      <w:r>
        <w:t>Added rsyslog to default processes being monitored on all Linux hosts</w:t>
      </w:r>
    </w:p>
    <w:p w14:paraId="39B6B690" w14:textId="5FAFBD73" w:rsidR="00D61BB7" w:rsidRDefault="00D61BB7">
      <w:pPr>
        <w:pStyle w:val="ListParagraph"/>
        <w:numPr>
          <w:ilvl w:val="0"/>
          <w:numId w:val="90"/>
        </w:numPr>
      </w:pPr>
      <w:r>
        <w:t>Module refactored to allow easier integration with ARTs</w:t>
      </w:r>
    </w:p>
    <w:p w14:paraId="7403CE80" w14:textId="6557A37F" w:rsidR="00D61BB7" w:rsidRDefault="00D61BB7">
      <w:pPr>
        <w:pStyle w:val="ListParagraph"/>
        <w:numPr>
          <w:ilvl w:val="0"/>
          <w:numId w:val="90"/>
        </w:numPr>
      </w:pPr>
      <w:r>
        <w:t>Auto Filebeat install/configuration on any host running SOAESB</w:t>
      </w:r>
    </w:p>
    <w:p w14:paraId="6E282FFB" w14:textId="2C6CB820" w:rsidR="00D61BB7" w:rsidRDefault="00D61BB7">
      <w:pPr>
        <w:pStyle w:val="ListParagraph"/>
        <w:numPr>
          <w:ilvl w:val="0"/>
          <w:numId w:val="90"/>
        </w:numPr>
      </w:pPr>
      <w:r>
        <w:t>Filebeat.yml has been updated to use generic configuration.  Most inputs are now configured using files in the inputs.d directory</w:t>
      </w:r>
    </w:p>
    <w:p w14:paraId="5388E527" w14:textId="77777777" w:rsidR="00D61BB7" w:rsidRDefault="00D61BB7" w:rsidP="00D61BB7">
      <w:pPr>
        <w:pStyle w:val="ListParagraph"/>
        <w:ind w:left="1440"/>
      </w:pPr>
    </w:p>
    <w:p w14:paraId="4E0719B7" w14:textId="6E0C76F6" w:rsidR="006A2C1A" w:rsidRDefault="006A2C1A" w:rsidP="006A2C1A">
      <w:pPr>
        <w:pStyle w:val="ListParagraph"/>
        <w:ind w:left="0"/>
      </w:pPr>
      <w:r>
        <w:t>After installing new module be sure to create a new tag to update in Puppetfile of pe-control-repo to deploy and start using updated module.</w:t>
      </w:r>
    </w:p>
    <w:p w14:paraId="6F3CA4F0" w14:textId="441E54AD" w:rsidR="00D06E2C" w:rsidRDefault="00D06E2C" w:rsidP="006A2C1A">
      <w:pPr>
        <w:pStyle w:val="ListParagraph"/>
        <w:ind w:left="0"/>
      </w:pPr>
    </w:p>
    <w:p w14:paraId="5AA352A1" w14:textId="486205CA" w:rsidR="00D06E2C" w:rsidRDefault="00D06E2C" w:rsidP="006A2C1A">
      <w:pPr>
        <w:pStyle w:val="ListParagraph"/>
        <w:ind w:left="0"/>
      </w:pPr>
      <w:r w:rsidRPr="00483CA4">
        <w:rPr>
          <w:b/>
          <w:bCs/>
          <w:color w:val="FF0000"/>
        </w:rPr>
        <w:t>IMPORTANT</w:t>
      </w:r>
      <w:r>
        <w:t>: Be sure to review the templates and update any system specific information for hosts</w:t>
      </w:r>
      <w:r w:rsidR="00F42773">
        <w:t>. MTE and CTE may have additional changes as most configuration files are tailored for the production system.</w:t>
      </w:r>
      <w:r>
        <w:t xml:space="preserve"> </w:t>
      </w:r>
      <w:r w:rsidR="00757943">
        <w:t>Also,</w:t>
      </w:r>
      <w:r>
        <w:t xml:space="preserve"> if there were any additional templates added that are not part of the official baseline be sure to include those in the module before pushing. </w:t>
      </w:r>
    </w:p>
    <w:p w14:paraId="2144F986" w14:textId="39F869DF" w:rsidR="006A2C1A" w:rsidRDefault="006A2C1A" w:rsidP="006A2C1A">
      <w:pPr>
        <w:pStyle w:val="Heading4"/>
      </w:pPr>
      <w:bookmarkStart w:id="1004" w:name="_Toc69472703"/>
      <w:bookmarkStart w:id="1005" w:name="_Toc110601798"/>
      <w:bookmarkStart w:id="1006" w:name="_Toc138075994"/>
      <w:r>
        <w:t>Update Puppetfile</w:t>
      </w:r>
      <w:bookmarkEnd w:id="1004"/>
      <w:bookmarkEnd w:id="1005"/>
      <w:bookmarkEnd w:id="1006"/>
    </w:p>
    <w:p w14:paraId="58068190" w14:textId="31A464D6" w:rsidR="006A2C1A" w:rsidRDefault="006A2C1A" w:rsidP="006A2C1A">
      <w:r>
        <w:t xml:space="preserve">The Puppetfile must be updated with the Elastic modules for them to be included in the branch when it is pushed. After updating each module, a new tag must be assigned and then updated in each branch’s Puppetfile. </w:t>
      </w:r>
    </w:p>
    <w:p w14:paraId="0CA55139" w14:textId="77777777" w:rsidR="006A2C1A" w:rsidRDefault="006A2C1A" w:rsidP="006A2C1A">
      <w:r>
        <w:t xml:space="preserve">On each puppet branch, edit the </w:t>
      </w:r>
      <w:r w:rsidRPr="00DC1B2E">
        <w:rPr>
          <w:b/>
          <w:bCs/>
        </w:rPr>
        <w:t>&lt;branch&gt;/Puppetfile</w:t>
      </w:r>
      <w:r>
        <w:t xml:space="preserve"> and lines for each of the Elastic modules. </w:t>
      </w:r>
    </w:p>
    <w:p w14:paraId="3D29BE5D" w14:textId="77777777" w:rsidR="006A2C1A" w:rsidRPr="00DC1B2E" w:rsidRDefault="006A2C1A" w:rsidP="006A2C1A">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mod 'dsil_elastic_clients',</w:t>
      </w:r>
    </w:p>
    <w:p w14:paraId="0578DAA4" w14:textId="77777777" w:rsidR="006A2C1A" w:rsidRPr="00DC1B2E" w:rsidRDefault="006A2C1A" w:rsidP="006A2C1A">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 xml:space="preserve">    :git =&gt; </w:t>
      </w:r>
      <w:r w:rsidRPr="00DC1B2E">
        <w:rPr>
          <w:rFonts w:ascii="Courier New" w:eastAsia="Times New Roman" w:hAnsi="Courier New" w:cs="Courier New"/>
          <w:i/>
          <w:color w:val="4472C4" w:themeColor="accent1"/>
          <w:sz w:val="20"/>
          <w:szCs w:val="20"/>
        </w:rPr>
        <w:t>'git@</w:t>
      </w:r>
      <w:r w:rsidRPr="00FC0A09">
        <w:rPr>
          <w:rFonts w:ascii="Courier New" w:eastAsia="Times New Roman" w:hAnsi="Courier New" w:cs="Courier New"/>
          <w:i/>
          <w:iCs/>
          <w:color w:val="4472C4" w:themeColor="accent1"/>
          <w:sz w:val="20"/>
          <w:szCs w:val="20"/>
        </w:rPr>
        <w:t>{site code}</w:t>
      </w:r>
      <w:r w:rsidRPr="00DC1B2E">
        <w:rPr>
          <w:rFonts w:ascii="Courier New" w:eastAsia="Times New Roman" w:hAnsi="Courier New" w:cs="Courier New"/>
          <w:i/>
          <w:color w:val="4472C4" w:themeColor="accent1"/>
          <w:sz w:val="20"/>
          <w:szCs w:val="20"/>
        </w:rPr>
        <w:t>su01pup1.ech.dcgs.mil:dsil_elastic_clients.git'</w:t>
      </w:r>
      <w:r w:rsidRPr="00DC1B2E">
        <w:rPr>
          <w:rFonts w:ascii="Courier New" w:eastAsia="Times New Roman" w:hAnsi="Courier New" w:cs="Courier New"/>
          <w:color w:val="4472C4" w:themeColor="accent1"/>
          <w:sz w:val="20"/>
          <w:szCs w:val="20"/>
        </w:rPr>
        <w:t>,</w:t>
      </w:r>
    </w:p>
    <w:p w14:paraId="08688BCA" w14:textId="77777777" w:rsidR="006A2C1A" w:rsidRPr="00DC1B2E" w:rsidRDefault="006A2C1A" w:rsidP="006A2C1A">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 xml:space="preserve">    :tag =&gt; </w:t>
      </w:r>
      <w:r w:rsidRPr="00DC1B2E">
        <w:rPr>
          <w:rFonts w:ascii="Courier New" w:eastAsia="Times New Roman" w:hAnsi="Courier New" w:cs="Courier New"/>
          <w:i/>
          <w:color w:val="4472C4" w:themeColor="accent1"/>
          <w:sz w:val="20"/>
          <w:szCs w:val="20"/>
        </w:rPr>
        <w:t>'v1.1.</w:t>
      </w:r>
      <w:r w:rsidRPr="00DC1B2E">
        <w:rPr>
          <w:rFonts w:ascii="Courier New" w:eastAsia="Times New Roman" w:hAnsi="Courier New" w:cs="Courier New"/>
          <w:i/>
          <w:color w:val="FF0000"/>
          <w:sz w:val="20"/>
          <w:szCs w:val="20"/>
        </w:rPr>
        <w:t>XX</w:t>
      </w:r>
      <w:r w:rsidRPr="00DC1B2E">
        <w:rPr>
          <w:rFonts w:ascii="Courier New" w:eastAsia="Times New Roman" w:hAnsi="Courier New" w:cs="Courier New"/>
          <w:i/>
          <w:color w:val="4472C4" w:themeColor="accent1"/>
          <w:sz w:val="20"/>
          <w:szCs w:val="20"/>
        </w:rPr>
        <w:t>'</w:t>
      </w:r>
    </w:p>
    <w:p w14:paraId="2DC77F6E" w14:textId="77777777" w:rsidR="006A2C1A" w:rsidRPr="00DC1B2E" w:rsidRDefault="006A2C1A" w:rsidP="006A2C1A">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mod 'dsil_elastic_servers',</w:t>
      </w:r>
    </w:p>
    <w:p w14:paraId="59705788" w14:textId="77777777" w:rsidR="006A2C1A" w:rsidRPr="00C85570" w:rsidRDefault="006A2C1A" w:rsidP="006A2C1A">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 xml:space="preserve">    </w:t>
      </w:r>
      <w:r w:rsidRPr="00C85570">
        <w:rPr>
          <w:rFonts w:ascii="Courier New" w:eastAsia="Times New Roman" w:hAnsi="Courier New" w:cs="Courier New"/>
          <w:color w:val="4472C4" w:themeColor="accent1"/>
          <w:sz w:val="20"/>
          <w:szCs w:val="20"/>
        </w:rPr>
        <w:t xml:space="preserve">:git =&gt; </w:t>
      </w:r>
      <w:r w:rsidRPr="00C85570">
        <w:rPr>
          <w:rFonts w:ascii="Courier New" w:eastAsia="Times New Roman" w:hAnsi="Courier New" w:cs="Courier New"/>
          <w:i/>
          <w:color w:val="4472C4" w:themeColor="accent1"/>
          <w:sz w:val="20"/>
          <w:szCs w:val="20"/>
        </w:rPr>
        <w:t>'git@</w:t>
      </w:r>
      <w:r w:rsidRPr="00FC0A09">
        <w:rPr>
          <w:rFonts w:ascii="Courier New" w:eastAsia="Times New Roman" w:hAnsi="Courier New" w:cs="Courier New"/>
          <w:i/>
          <w:iCs/>
          <w:color w:val="4472C4" w:themeColor="accent1"/>
          <w:sz w:val="20"/>
          <w:szCs w:val="20"/>
        </w:rPr>
        <w:t>{site code}</w:t>
      </w:r>
      <w:r w:rsidRPr="00C85570">
        <w:rPr>
          <w:rFonts w:ascii="Courier New" w:eastAsia="Times New Roman" w:hAnsi="Courier New" w:cs="Courier New"/>
          <w:i/>
          <w:color w:val="4472C4" w:themeColor="accent1"/>
          <w:sz w:val="20"/>
          <w:szCs w:val="20"/>
        </w:rPr>
        <w:t>su01pup1.ech.dcgs.mil:dsil_elastic_servers.git</w:t>
      </w:r>
      <w:r w:rsidRPr="00C85570">
        <w:rPr>
          <w:rFonts w:ascii="Courier New" w:eastAsia="Times New Roman" w:hAnsi="Courier New" w:cs="Courier New"/>
          <w:color w:val="4472C4" w:themeColor="accent1"/>
          <w:sz w:val="20"/>
          <w:szCs w:val="20"/>
        </w:rPr>
        <w:t>',</w:t>
      </w:r>
    </w:p>
    <w:p w14:paraId="45DADB91" w14:textId="77777777" w:rsidR="006A2C1A" w:rsidRPr="005D0FE9" w:rsidRDefault="006A2C1A" w:rsidP="006A2C1A">
      <w:pPr>
        <w:textAlignment w:val="baseline"/>
        <w:rPr>
          <w:rFonts w:ascii="Calibri" w:eastAsia="Times New Roman" w:hAnsi="Calibri" w:cs="Times New Roman"/>
          <w:color w:val="4472C4" w:themeColor="accent1"/>
          <w:sz w:val="24"/>
          <w:szCs w:val="24"/>
        </w:rPr>
      </w:pPr>
      <w:r w:rsidRPr="00C85570">
        <w:rPr>
          <w:rFonts w:ascii="Courier New" w:eastAsia="Times New Roman" w:hAnsi="Courier New" w:cs="Courier New"/>
          <w:color w:val="4472C4" w:themeColor="accent1"/>
          <w:sz w:val="20"/>
          <w:szCs w:val="20"/>
        </w:rPr>
        <w:t xml:space="preserve">    </w:t>
      </w:r>
      <w:r w:rsidRPr="00DC1B2E">
        <w:rPr>
          <w:rFonts w:ascii="Courier New" w:eastAsia="Times New Roman" w:hAnsi="Courier New" w:cs="Courier New"/>
          <w:color w:val="4472C4" w:themeColor="accent1"/>
          <w:sz w:val="20"/>
          <w:szCs w:val="20"/>
        </w:rPr>
        <w:t xml:space="preserve">:tag =&gt; </w:t>
      </w:r>
      <w:r w:rsidRPr="00DC1B2E">
        <w:rPr>
          <w:rFonts w:ascii="Courier New" w:eastAsia="Times New Roman" w:hAnsi="Courier New" w:cs="Courier New"/>
          <w:i/>
          <w:color w:val="4472C4" w:themeColor="accent1"/>
          <w:sz w:val="20"/>
          <w:szCs w:val="20"/>
        </w:rPr>
        <w:t>'v1.1.</w:t>
      </w:r>
      <w:r w:rsidRPr="00DC1B2E">
        <w:rPr>
          <w:rFonts w:ascii="Courier New" w:eastAsia="Times New Roman" w:hAnsi="Courier New" w:cs="Courier New"/>
          <w:i/>
          <w:color w:val="FF0000"/>
          <w:sz w:val="20"/>
          <w:szCs w:val="20"/>
        </w:rPr>
        <w:t>XX</w:t>
      </w:r>
      <w:r w:rsidRPr="00DC1B2E">
        <w:rPr>
          <w:rFonts w:ascii="Courier New" w:eastAsia="Times New Roman" w:hAnsi="Courier New" w:cs="Courier New"/>
          <w:i/>
          <w:color w:val="4472C4" w:themeColor="accent1"/>
          <w:sz w:val="20"/>
          <w:szCs w:val="20"/>
        </w:rPr>
        <w:t>'</w:t>
      </w:r>
    </w:p>
    <w:p w14:paraId="78261760" w14:textId="77777777" w:rsidR="006A2C1A" w:rsidRDefault="006A2C1A" w:rsidP="006A2C1A">
      <w:r>
        <w:t xml:space="preserve">The value for </w:t>
      </w:r>
      <w:r w:rsidRPr="00166721">
        <w:rPr>
          <w:b/>
          <w:bCs/>
        </w:rPr>
        <w:t>:git =&gt;</w:t>
      </w:r>
      <w:r>
        <w:t xml:space="preserve"> is installation dependent; copy the value from another module in the file.</w:t>
      </w:r>
    </w:p>
    <w:p w14:paraId="685BA593" w14:textId="77777777" w:rsidR="006A2C1A" w:rsidRDefault="006A2C1A" w:rsidP="006A2C1A">
      <w:r>
        <w:t xml:space="preserve">The </w:t>
      </w:r>
      <w:r w:rsidRPr="00166721">
        <w:rPr>
          <w:b/>
          <w:bCs/>
        </w:rPr>
        <w:t>:tag</w:t>
      </w:r>
      <w:r>
        <w:t xml:space="preserve"> value is also dependent on the system and can be obtained by running the following command in the modules branch:</w:t>
      </w:r>
    </w:p>
    <w:p w14:paraId="1EEBE13B" w14:textId="208835FE" w:rsidR="006A2C1A" w:rsidRDefault="006A2C1A" w:rsidP="006A2C1A">
      <w:pPr>
        <w:rPr>
          <w:rFonts w:ascii="Courier New" w:hAnsi="Courier New" w:cs="Courier New"/>
          <w:color w:val="2F5496" w:themeColor="accent1" w:themeShade="BF"/>
          <w:sz w:val="20"/>
          <w:szCs w:val="20"/>
        </w:rPr>
      </w:pPr>
      <w:r w:rsidRPr="002E496C">
        <w:rPr>
          <w:rFonts w:ascii="Courier New" w:hAnsi="Courier New" w:cs="Courier New"/>
          <w:sz w:val="20"/>
          <w:szCs w:val="20"/>
        </w:rPr>
        <w:lastRenderedPageBreak/>
        <w:tab/>
      </w:r>
      <w:r w:rsidRPr="002E496C">
        <w:rPr>
          <w:rFonts w:ascii="Courier New" w:hAnsi="Courier New" w:cs="Courier New"/>
          <w:color w:val="2F5496" w:themeColor="accent1" w:themeShade="BF"/>
          <w:sz w:val="20"/>
          <w:szCs w:val="20"/>
        </w:rPr>
        <w:t># git tag -l</w:t>
      </w:r>
    </w:p>
    <w:p w14:paraId="333A9C0C" w14:textId="77777777" w:rsidR="001A2B70" w:rsidRDefault="001A2B70" w:rsidP="001A2B70">
      <w:pPr>
        <w:pStyle w:val="Heading3"/>
      </w:pPr>
      <w:bookmarkStart w:id="1007" w:name="_Toc129612057"/>
      <w:bookmarkStart w:id="1008" w:name="_Toc129612058"/>
      <w:bookmarkStart w:id="1009" w:name="_Toc129612059"/>
      <w:bookmarkStart w:id="1010" w:name="_Toc129612060"/>
      <w:bookmarkStart w:id="1011" w:name="_Toc129612061"/>
      <w:bookmarkStart w:id="1012" w:name="_Toc129612062"/>
      <w:bookmarkStart w:id="1013" w:name="_Toc129612063"/>
      <w:bookmarkStart w:id="1014" w:name="_Toc129612064"/>
      <w:bookmarkStart w:id="1015" w:name="_Toc129612065"/>
      <w:bookmarkStart w:id="1016" w:name="_Toc129612066"/>
      <w:bookmarkStart w:id="1017" w:name="_Toc129612067"/>
      <w:bookmarkStart w:id="1018" w:name="_Toc129612068"/>
      <w:bookmarkStart w:id="1019" w:name="_Toc129612069"/>
      <w:bookmarkStart w:id="1020" w:name="_Toc129612070"/>
      <w:bookmarkStart w:id="1021" w:name="_Toc129612071"/>
      <w:bookmarkStart w:id="1022" w:name="_Toc129612072"/>
      <w:bookmarkStart w:id="1023" w:name="_Toc129612073"/>
      <w:bookmarkStart w:id="1024" w:name="_Toc129612074"/>
      <w:bookmarkStart w:id="1025" w:name="_Toc129612075"/>
      <w:bookmarkStart w:id="1026" w:name="_Toc129612076"/>
      <w:bookmarkStart w:id="1027" w:name="_Toc129612077"/>
      <w:bookmarkStart w:id="1028" w:name="_Toc129612078"/>
      <w:bookmarkStart w:id="1029" w:name="_Toc129612079"/>
      <w:bookmarkStart w:id="1030" w:name="_Toc129612080"/>
      <w:bookmarkStart w:id="1031" w:name="_Toc129612081"/>
      <w:bookmarkStart w:id="1032" w:name="_Toc129612082"/>
      <w:bookmarkStart w:id="1033" w:name="_Toc129612083"/>
      <w:bookmarkStart w:id="1034" w:name="_Toc129612084"/>
      <w:bookmarkStart w:id="1035" w:name="_Toc129612085"/>
      <w:bookmarkStart w:id="1036" w:name="_Toc129612086"/>
      <w:bookmarkStart w:id="1037" w:name="_Toc129612087"/>
      <w:bookmarkStart w:id="1038" w:name="_Toc129612088"/>
      <w:bookmarkStart w:id="1039" w:name="_Toc129612089"/>
      <w:bookmarkStart w:id="1040" w:name="_Toc129612090"/>
      <w:bookmarkStart w:id="1041" w:name="_Toc129612091"/>
      <w:bookmarkStart w:id="1042" w:name="_Toc129612092"/>
      <w:bookmarkStart w:id="1043" w:name="_Toc129612093"/>
      <w:bookmarkStart w:id="1044" w:name="_Toc129612094"/>
      <w:bookmarkStart w:id="1045" w:name="_Toc129612095"/>
      <w:bookmarkStart w:id="1046" w:name="_Toc129612096"/>
      <w:bookmarkStart w:id="1047" w:name="_Toc129612097"/>
      <w:bookmarkStart w:id="1048" w:name="_Toc129612098"/>
      <w:bookmarkStart w:id="1049" w:name="_Toc129612099"/>
      <w:bookmarkStart w:id="1050" w:name="_Toc129612100"/>
      <w:bookmarkStart w:id="1051" w:name="_Toc129612101"/>
      <w:bookmarkStart w:id="1052" w:name="_Toc129612102"/>
      <w:bookmarkStart w:id="1053" w:name="_Toc129612103"/>
      <w:bookmarkStart w:id="1054" w:name="_Toc129612104"/>
      <w:bookmarkStart w:id="1055" w:name="_Toc129612105"/>
      <w:bookmarkStart w:id="1056" w:name="_Toc129612106"/>
      <w:bookmarkStart w:id="1057" w:name="_Toc129612107"/>
      <w:bookmarkStart w:id="1058" w:name="_Toc129612108"/>
      <w:bookmarkStart w:id="1059" w:name="_Toc129612109"/>
      <w:bookmarkStart w:id="1060" w:name="_Toc129612110"/>
      <w:bookmarkStart w:id="1061" w:name="_Toc129612111"/>
      <w:bookmarkStart w:id="1062" w:name="_Toc129612112"/>
      <w:bookmarkStart w:id="1063" w:name="_Toc129612113"/>
      <w:bookmarkStart w:id="1064" w:name="_Toc129612114"/>
      <w:bookmarkStart w:id="1065" w:name="_Toc129612115"/>
      <w:bookmarkStart w:id="1066" w:name="_Toc129612116"/>
      <w:bookmarkStart w:id="1067" w:name="_Toc120544524"/>
      <w:bookmarkStart w:id="1068" w:name="_Toc138075995"/>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r>
        <w:t>Upgrade Elasticsearch components</w:t>
      </w:r>
      <w:bookmarkEnd w:id="1067"/>
      <w:bookmarkEnd w:id="1068"/>
    </w:p>
    <w:p w14:paraId="1ACBFF4C" w14:textId="77777777" w:rsidR="001A2B70" w:rsidRDefault="001A2B70" w:rsidP="001A2B70">
      <w:pPr>
        <w:rPr>
          <w:rFonts w:cs="Times New Roman"/>
        </w:rPr>
      </w:pPr>
      <w:r>
        <w:rPr>
          <w:rFonts w:cs="Times New Roman"/>
        </w:rPr>
        <w:t xml:space="preserve">Before continuing, back up any visuals/dashboards that have been developed that are not part of prior Enterprise Services releases. Use the </w:t>
      </w:r>
      <w:r>
        <w:rPr>
          <w:rFonts w:cs="Times New Roman"/>
          <w:b/>
          <w:bCs/>
        </w:rPr>
        <w:t>Saved Objects</w:t>
      </w:r>
      <w:r>
        <w:rPr>
          <w:rFonts w:cs="Times New Roman"/>
        </w:rPr>
        <w:t xml:space="preserve"> interface in Kibana to export anything you would like to back up. Note that this upgrade will not delete anything from Elastic/Kibana but some dashboard/visuals will be updated; the backup is optional but may be done to ensure that any work done in Elastic is preserved in case there is an issue with the upgrade.</w:t>
      </w:r>
    </w:p>
    <w:p w14:paraId="1F0DB79D" w14:textId="77777777" w:rsidR="001A2B70" w:rsidRDefault="001A2B70" w:rsidP="001A2B70">
      <w:pPr>
        <w:rPr>
          <w:rFonts w:cs="Times New Roman"/>
        </w:rPr>
      </w:pPr>
      <w:r>
        <w:rPr>
          <w:rFonts w:cs="Times New Roman"/>
          <w:b/>
          <w:color w:val="C00000"/>
        </w:rPr>
        <w:t>IMPORTANT:</w:t>
      </w:r>
      <w:r>
        <w:rPr>
          <w:rFonts w:cs="Times New Roman"/>
        </w:rPr>
        <w:t xml:space="preserve"> Do not use VM snapshot/restore with Elastic Nodes. This may cause issues with the Elastic Cluster. If you are unsure if or how to back up items in Elastic, please consult an Elasticsearch SME.</w:t>
      </w:r>
    </w:p>
    <w:p w14:paraId="6C49D3EE" w14:textId="77777777" w:rsidR="001A2B70" w:rsidRDefault="001A2B70" w:rsidP="001A2B70">
      <w:pPr>
        <w:spacing w:after="120"/>
      </w:pPr>
      <w:r>
        <w:t>The components of your Elastic Stack will be upgraded in the following order:</w:t>
      </w:r>
    </w:p>
    <w:p w14:paraId="67543FC1" w14:textId="77777777" w:rsidR="001A2B70" w:rsidRDefault="001A2B70">
      <w:pPr>
        <w:numPr>
          <w:ilvl w:val="0"/>
          <w:numId w:val="26"/>
        </w:numPr>
        <w:shd w:val="clear" w:color="auto" w:fill="FFFFFF"/>
        <w:spacing w:after="100" w:afterAutospacing="1" w:line="240" w:lineRule="auto"/>
        <w:rPr>
          <w:rFonts w:ascii="Inter" w:hAnsi="Inter"/>
          <w:color w:val="212529"/>
        </w:rPr>
      </w:pPr>
      <w:r>
        <w:rPr>
          <w:rFonts w:ascii="Inter" w:hAnsi="Inter"/>
          <w:color w:val="212529"/>
        </w:rPr>
        <w:t xml:space="preserve">Elasticsearch </w:t>
      </w:r>
    </w:p>
    <w:p w14:paraId="261EB757" w14:textId="77777777" w:rsidR="001A2B70" w:rsidRDefault="001A2B70">
      <w:pPr>
        <w:numPr>
          <w:ilvl w:val="0"/>
          <w:numId w:val="26"/>
        </w:numPr>
        <w:shd w:val="clear" w:color="auto" w:fill="FFFFFF"/>
        <w:spacing w:before="100" w:beforeAutospacing="1" w:after="100" w:afterAutospacing="1" w:line="240" w:lineRule="auto"/>
        <w:rPr>
          <w:rFonts w:ascii="Inter" w:hAnsi="Inter"/>
          <w:color w:val="212529"/>
        </w:rPr>
      </w:pPr>
      <w:r>
        <w:rPr>
          <w:rFonts w:ascii="Inter" w:hAnsi="Inter"/>
          <w:color w:val="212529"/>
        </w:rPr>
        <w:t xml:space="preserve">Kibana </w:t>
      </w:r>
    </w:p>
    <w:p w14:paraId="036C517C" w14:textId="77777777" w:rsidR="001A2B70" w:rsidRDefault="001A2B70">
      <w:pPr>
        <w:numPr>
          <w:ilvl w:val="0"/>
          <w:numId w:val="26"/>
        </w:numPr>
        <w:shd w:val="clear" w:color="auto" w:fill="FFFFFF"/>
        <w:spacing w:before="100" w:beforeAutospacing="1" w:after="100" w:afterAutospacing="1" w:line="240" w:lineRule="auto"/>
        <w:rPr>
          <w:rFonts w:ascii="Inter" w:hAnsi="Inter"/>
          <w:color w:val="212529"/>
        </w:rPr>
      </w:pPr>
      <w:r>
        <w:rPr>
          <w:rFonts w:ascii="Inter" w:hAnsi="Inter"/>
          <w:color w:val="212529"/>
        </w:rPr>
        <w:t xml:space="preserve">Logstash </w:t>
      </w:r>
    </w:p>
    <w:p w14:paraId="6D7EC375" w14:textId="77777777" w:rsidR="001A2B70" w:rsidRDefault="001A2B70">
      <w:pPr>
        <w:numPr>
          <w:ilvl w:val="0"/>
          <w:numId w:val="26"/>
        </w:numPr>
        <w:shd w:val="clear" w:color="auto" w:fill="FFFFFF"/>
        <w:spacing w:before="100" w:beforeAutospacing="1" w:after="100" w:afterAutospacing="1" w:line="240" w:lineRule="auto"/>
        <w:rPr>
          <w:rFonts w:ascii="Inter" w:hAnsi="Inter"/>
          <w:color w:val="212529"/>
        </w:rPr>
      </w:pPr>
      <w:r>
        <w:rPr>
          <w:rFonts w:ascii="Inter" w:hAnsi="Inter"/>
          <w:color w:val="212529"/>
        </w:rPr>
        <w:t xml:space="preserve">Beats </w:t>
      </w:r>
    </w:p>
    <w:p w14:paraId="331D4F4C" w14:textId="77777777" w:rsidR="001A2B70" w:rsidRDefault="001A2B70" w:rsidP="001A2B70">
      <w:r>
        <w:t xml:space="preserve">The following steps require that the admin have </w:t>
      </w:r>
      <w:r>
        <w:rPr>
          <w:b/>
          <w:bCs/>
        </w:rPr>
        <w:t>root</w:t>
      </w:r>
      <w:r>
        <w:t xml:space="preserve"> permissions to perform the install. The </w:t>
      </w:r>
      <w:r>
        <w:rPr>
          <w:b/>
          <w:bCs/>
        </w:rPr>
        <w:t>#</w:t>
      </w:r>
      <w:r>
        <w:t xml:space="preserve"> at the beginning of a command signifies that it should be run as root. If you don’t know how to become root on a Linux machine, you should not be performing this installation.</w:t>
      </w:r>
    </w:p>
    <w:p w14:paraId="0677F0C0" w14:textId="53DE31B9" w:rsidR="001A2B70" w:rsidRDefault="001A2B70" w:rsidP="001A2B70">
      <w:pPr>
        <w:rPr>
          <w:rFonts w:cs="Times New Roman"/>
        </w:rPr>
      </w:pPr>
      <w:r>
        <w:rPr>
          <w:b/>
          <w:bCs/>
          <w:color w:val="C00000"/>
        </w:rPr>
        <w:t>IMPORTANT:</w:t>
      </w:r>
      <w:r>
        <w:t xml:space="preserve"> At this point the new </w:t>
      </w:r>
      <w:r>
        <w:rPr>
          <w:rFonts w:cs="Times New Roman"/>
        </w:rPr>
        <w:t xml:space="preserve">oadcgs-es-elastic-reposerver-X.X.X.X.tar.gz for this upgrade must have already been installed on the repo server. If this has not been completed, please refer to section </w:t>
      </w:r>
      <w:r>
        <w:rPr>
          <w:rFonts w:cs="Times New Roman"/>
        </w:rPr>
        <w:fldChar w:fldCharType="begin"/>
      </w:r>
      <w:r>
        <w:rPr>
          <w:rFonts w:cs="Times New Roman"/>
        </w:rPr>
        <w:instrText xml:space="preserve"> REF _Ref48039753 \r \h </w:instrText>
      </w:r>
      <w:r>
        <w:rPr>
          <w:rFonts w:cs="Times New Roman"/>
        </w:rPr>
      </w:r>
      <w:r>
        <w:rPr>
          <w:rFonts w:cs="Times New Roman"/>
        </w:rPr>
        <w:fldChar w:fldCharType="separate"/>
      </w:r>
      <w:r w:rsidR="00651143">
        <w:rPr>
          <w:rFonts w:cs="Times New Roman"/>
        </w:rPr>
        <w:t>4.3</w:t>
      </w:r>
      <w:r>
        <w:rPr>
          <w:rFonts w:cs="Times New Roman"/>
        </w:rPr>
        <w:fldChar w:fldCharType="end"/>
      </w:r>
      <w:r>
        <w:rPr>
          <w:rFonts w:cs="Times New Roman"/>
        </w:rPr>
        <w:t xml:space="preserve"> for the correct version and destination.</w:t>
      </w:r>
    </w:p>
    <w:p w14:paraId="367AF91C" w14:textId="77777777" w:rsidR="001A2B70" w:rsidRDefault="001A2B70" w:rsidP="001A2B70">
      <w:pPr>
        <w:pStyle w:val="Heading4"/>
      </w:pPr>
      <w:bookmarkStart w:id="1069" w:name="_Toc110601770"/>
      <w:bookmarkStart w:id="1070" w:name="_Toc138075996"/>
      <w:r>
        <w:t xml:space="preserve">Update Repo with New Core </w:t>
      </w:r>
      <w:r w:rsidRPr="00DD52B4">
        <w:t>RPMs</w:t>
      </w:r>
      <w:bookmarkEnd w:id="1069"/>
      <w:bookmarkEnd w:id="1070"/>
    </w:p>
    <w:p w14:paraId="30625B8B" w14:textId="77777777" w:rsidR="001A2B70" w:rsidRDefault="001A2B70" w:rsidP="001A2B70">
      <w:pPr>
        <w:rPr>
          <w:rFonts w:cs="Times New Roman"/>
          <w:bCs/>
        </w:rPr>
      </w:pPr>
      <w:r>
        <w:rPr>
          <w:rFonts w:cs="Times New Roman"/>
          <w:b/>
        </w:rPr>
        <w:t>NOTE:</w:t>
      </w:r>
      <w:r>
        <w:rPr>
          <w:rFonts w:cs="Times New Roman"/>
          <w:bCs/>
        </w:rPr>
        <w:t xml:space="preserve"> A Linux administrator will be needed to execute this section.</w:t>
      </w:r>
    </w:p>
    <w:p w14:paraId="485EBC10" w14:textId="3B821E70" w:rsidR="001A2B70" w:rsidRDefault="001A2B70">
      <w:pPr>
        <w:pStyle w:val="ListParagraph"/>
        <w:numPr>
          <w:ilvl w:val="0"/>
          <w:numId w:val="27"/>
        </w:numPr>
        <w:rPr>
          <w:rFonts w:cs="Times New Roman"/>
        </w:rPr>
      </w:pPr>
      <w:r>
        <w:rPr>
          <w:rFonts w:cs="Times New Roman"/>
        </w:rPr>
        <w:t>Before executing the upgrade instructions, the RPMs for the new Elastic_Core_</w:t>
      </w:r>
      <w:r>
        <w:rPr>
          <w:rFonts w:cs="Times New Roman"/>
        </w:rPr>
        <w:br/>
        <w:t>Components-</w:t>
      </w:r>
      <w:r w:rsidR="00B84A33">
        <w:rPr>
          <w:rFonts w:cs="Times New Roman"/>
        </w:rPr>
        <w:t>8</w:t>
      </w:r>
      <w:r>
        <w:rPr>
          <w:rFonts w:cs="Times New Roman"/>
        </w:rPr>
        <w:t>.x.x.gz must be copied to a tmp folder on the DCGS repo server (ex: u00su01ro0).</w:t>
      </w:r>
    </w:p>
    <w:p w14:paraId="7561801C" w14:textId="77777777" w:rsidR="001A2B70" w:rsidRDefault="001A2B70">
      <w:pPr>
        <w:pStyle w:val="ListParagraph"/>
        <w:numPr>
          <w:ilvl w:val="0"/>
          <w:numId w:val="27"/>
        </w:numPr>
        <w:rPr>
          <w:rFonts w:cs="Times New Roman"/>
        </w:rPr>
      </w:pPr>
      <w:r>
        <w:rPr>
          <w:rFonts w:cs="Times New Roman"/>
        </w:rPr>
        <w:t xml:space="preserve">Extract the gzip using the following command: </w:t>
      </w:r>
    </w:p>
    <w:p w14:paraId="387CAB42" w14:textId="78C5124D" w:rsidR="001A2B70" w:rsidRDefault="001A2B70" w:rsidP="001A2B70">
      <w:pPr>
        <w:ind w:left="1080"/>
        <w:rPr>
          <w:rFonts w:ascii="Courier New" w:hAnsi="Courier New" w:cs="Courier New"/>
          <w:sz w:val="20"/>
          <w:szCs w:val="20"/>
        </w:rPr>
      </w:pPr>
      <w:r>
        <w:rPr>
          <w:rFonts w:ascii="Courier New" w:hAnsi="Courier New" w:cs="Courier New"/>
          <w:sz w:val="20"/>
          <w:szCs w:val="20"/>
        </w:rPr>
        <w:t>tar -zxf Elastic_Core_Components-</w:t>
      </w:r>
      <w:r w:rsidR="00B84A33">
        <w:rPr>
          <w:rFonts w:ascii="Courier New" w:hAnsi="Courier New" w:cs="Courier New"/>
          <w:sz w:val="20"/>
          <w:szCs w:val="20"/>
        </w:rPr>
        <w:t>8</w:t>
      </w:r>
      <w:r>
        <w:rPr>
          <w:rFonts w:ascii="Courier New" w:hAnsi="Courier New" w:cs="Courier New"/>
          <w:sz w:val="20"/>
          <w:szCs w:val="20"/>
        </w:rPr>
        <w:t>.</w:t>
      </w:r>
      <w:r w:rsidR="00B84A33">
        <w:rPr>
          <w:rFonts w:ascii="Courier New" w:hAnsi="Courier New" w:cs="Courier New"/>
          <w:sz w:val="20"/>
          <w:szCs w:val="20"/>
        </w:rPr>
        <w:t>6.2</w:t>
      </w:r>
      <w:r>
        <w:rPr>
          <w:rFonts w:ascii="Courier New" w:hAnsi="Courier New" w:cs="Courier New"/>
          <w:sz w:val="20"/>
          <w:szCs w:val="20"/>
        </w:rPr>
        <w:t>.tar.gz</w:t>
      </w:r>
    </w:p>
    <w:p w14:paraId="21C2CAD6" w14:textId="77777777" w:rsidR="001A2B70" w:rsidRDefault="001A2B70">
      <w:pPr>
        <w:pStyle w:val="ListParagraph"/>
        <w:numPr>
          <w:ilvl w:val="0"/>
          <w:numId w:val="27"/>
        </w:numPr>
        <w:spacing w:after="120"/>
        <w:rPr>
          <w:rFonts w:cs="Times New Roman"/>
        </w:rPr>
      </w:pPr>
      <w:r w:rsidRPr="003667C7">
        <w:rPr>
          <w:rFonts w:cs="Times New Roman"/>
          <w:b/>
          <w:bCs/>
        </w:rPr>
        <w:t>Copy</w:t>
      </w:r>
      <w:r>
        <w:rPr>
          <w:rFonts w:cs="Times New Roman"/>
        </w:rPr>
        <w:t xml:space="preserve"> the new RPMs for the following to the Elastic repo (/var/www/html/yum/elastic):</w:t>
      </w:r>
    </w:p>
    <w:p w14:paraId="48EC2EA3" w14:textId="57EEC38A" w:rsidR="001A2B70" w:rsidRDefault="001A2B70">
      <w:pPr>
        <w:pStyle w:val="ListParagraph"/>
        <w:numPr>
          <w:ilvl w:val="1"/>
          <w:numId w:val="28"/>
        </w:numPr>
      </w:pPr>
      <w:r>
        <w:t>elasticsearch-</w:t>
      </w:r>
      <w:r w:rsidR="00B84A33">
        <w:t>8</w:t>
      </w:r>
      <w:r>
        <w:t>.x.x-x86_64.rpm</w:t>
      </w:r>
    </w:p>
    <w:p w14:paraId="27C5F437" w14:textId="40424C53" w:rsidR="001A2B70" w:rsidRDefault="001A2B70">
      <w:pPr>
        <w:pStyle w:val="ListParagraph"/>
        <w:numPr>
          <w:ilvl w:val="1"/>
          <w:numId w:val="28"/>
        </w:numPr>
      </w:pPr>
      <w:r>
        <w:t>kibana-</w:t>
      </w:r>
      <w:r w:rsidR="00B84A33">
        <w:t>8</w:t>
      </w:r>
      <w:r>
        <w:t>.x.x-x86_64.rpm</w:t>
      </w:r>
    </w:p>
    <w:p w14:paraId="7036A304" w14:textId="2BE1905D" w:rsidR="001A2B70" w:rsidRDefault="001A2B70">
      <w:pPr>
        <w:pStyle w:val="ListParagraph"/>
        <w:numPr>
          <w:ilvl w:val="1"/>
          <w:numId w:val="28"/>
        </w:numPr>
      </w:pPr>
      <w:r>
        <w:t>logstash-</w:t>
      </w:r>
      <w:r w:rsidR="00B84A33">
        <w:t>8</w:t>
      </w:r>
      <w:r>
        <w:t>.x.x-x86_64.rpm</w:t>
      </w:r>
    </w:p>
    <w:p w14:paraId="7B18C3C4" w14:textId="77777777" w:rsidR="001A2B70" w:rsidRDefault="001A2B70">
      <w:pPr>
        <w:pStyle w:val="ListParagraph"/>
        <w:numPr>
          <w:ilvl w:val="0"/>
          <w:numId w:val="27"/>
        </w:numPr>
        <w:spacing w:after="0"/>
        <w:rPr>
          <w:rFonts w:cs="Times New Roman"/>
        </w:rPr>
      </w:pPr>
      <w:r>
        <w:rPr>
          <w:rFonts w:cs="Times New Roman"/>
        </w:rPr>
        <w:t>Ensure RPMs have the correct owner/group:</w:t>
      </w:r>
    </w:p>
    <w:p w14:paraId="001B2507" w14:textId="77777777" w:rsidR="001A2B70" w:rsidRDefault="001A2B70" w:rsidP="001A2B70">
      <w:pPr>
        <w:ind w:left="360"/>
        <w:rPr>
          <w:rFonts w:ascii="Courier New" w:hAnsi="Courier New" w:cs="Courier New"/>
          <w:sz w:val="20"/>
          <w:szCs w:val="20"/>
        </w:rPr>
      </w:pPr>
      <w:r>
        <w:rPr>
          <w:rFonts w:ascii="Courier New" w:hAnsi="Courier New" w:cs="Courier New"/>
          <w:sz w:val="20"/>
          <w:szCs w:val="20"/>
        </w:rPr>
        <w:tab/>
        <w:t># chown –R apache:apache *</w:t>
      </w:r>
    </w:p>
    <w:p w14:paraId="2C682388" w14:textId="2564D2B6" w:rsidR="001A2B70" w:rsidRDefault="001A2B70">
      <w:pPr>
        <w:pStyle w:val="ListParagraph"/>
        <w:numPr>
          <w:ilvl w:val="0"/>
          <w:numId w:val="27"/>
        </w:numPr>
        <w:spacing w:after="0"/>
        <w:rPr>
          <w:rFonts w:cs="Times New Roman"/>
        </w:rPr>
      </w:pPr>
      <w:r>
        <w:rPr>
          <w:rFonts w:cs="Times New Roman"/>
        </w:rPr>
        <w:t xml:space="preserve">Repo files must have selinux context </w:t>
      </w:r>
      <w:r>
        <w:rPr>
          <w:rFonts w:cs="Times New Roman"/>
          <w:b/>
          <w:bCs/>
        </w:rPr>
        <w:t>httpd_sys_content_t</w:t>
      </w:r>
      <w:r>
        <w:rPr>
          <w:rFonts w:cs="Times New Roman"/>
        </w:rPr>
        <w:t xml:space="preserve"> set. If you </w:t>
      </w:r>
      <w:r w:rsidR="001406DB">
        <w:rPr>
          <w:rFonts w:cs="Times New Roman"/>
        </w:rPr>
        <w:t xml:space="preserve">copied </w:t>
      </w:r>
      <w:r>
        <w:rPr>
          <w:rFonts w:cs="Times New Roman"/>
        </w:rPr>
        <w:t>the RPMs into the directory, they will automatically have this context set. If you move</w:t>
      </w:r>
      <w:r w:rsidR="001406DB">
        <w:rPr>
          <w:rFonts w:cs="Times New Roman"/>
        </w:rPr>
        <w:t>d</w:t>
      </w:r>
      <w:r>
        <w:rPr>
          <w:rFonts w:cs="Times New Roman"/>
        </w:rPr>
        <w:t xml:space="preserve"> them, they won’t. Ensure all files have the correct context set by executing:</w:t>
      </w:r>
    </w:p>
    <w:p w14:paraId="3227F5C5" w14:textId="77777777" w:rsidR="001A2B70" w:rsidRDefault="001A2B70" w:rsidP="001A2B70">
      <w:pPr>
        <w:rPr>
          <w:rFonts w:ascii="Courier New" w:hAnsi="Courier New" w:cs="Courier New"/>
          <w:sz w:val="20"/>
          <w:szCs w:val="20"/>
        </w:rPr>
      </w:pPr>
      <w:r>
        <w:rPr>
          <w:rFonts w:ascii="Courier New" w:hAnsi="Courier New" w:cs="Courier New"/>
          <w:sz w:val="20"/>
          <w:szCs w:val="20"/>
        </w:rPr>
        <w:lastRenderedPageBreak/>
        <w:tab/>
        <w:t># ls –lZ</w:t>
      </w:r>
    </w:p>
    <w:p w14:paraId="420C54DE" w14:textId="77777777" w:rsidR="001A2B70" w:rsidRDefault="001A2B70" w:rsidP="001A2B70">
      <w:pPr>
        <w:keepNext/>
        <w:spacing w:after="120"/>
        <w:jc w:val="center"/>
        <w:rPr>
          <w:rFonts w:cs="Times New Roman"/>
        </w:rPr>
      </w:pPr>
      <w:r>
        <w:rPr>
          <w:rFonts w:cs="Times New Roman"/>
          <w:noProof/>
        </w:rPr>
        <w:drawing>
          <wp:inline distT="0" distB="0" distL="0" distR="0" wp14:anchorId="1321294F" wp14:editId="7A3A6F9F">
            <wp:extent cx="5553075" cy="914400"/>
            <wp:effectExtent l="0" t="0" r="952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53075" cy="914400"/>
                    </a:xfrm>
                    <a:prstGeom prst="rect">
                      <a:avLst/>
                    </a:prstGeom>
                    <a:noFill/>
                    <a:ln>
                      <a:noFill/>
                    </a:ln>
                  </pic:spPr>
                </pic:pic>
              </a:graphicData>
            </a:graphic>
          </wp:inline>
        </w:drawing>
      </w:r>
    </w:p>
    <w:p w14:paraId="6E209B5E" w14:textId="3EECDA6D" w:rsidR="001A2B70" w:rsidRDefault="001A2B70" w:rsidP="001A2B70">
      <w:pPr>
        <w:pStyle w:val="Caption"/>
        <w:rPr>
          <w:color w:val="0070C0"/>
        </w:rPr>
      </w:pPr>
      <w:bookmarkStart w:id="1071" w:name="_Toc53755051"/>
      <w:bookmarkStart w:id="1072" w:name="_Toc110350432"/>
      <w:bookmarkStart w:id="1073" w:name="_Toc135913095"/>
      <w:r>
        <w:t xml:space="preserve">Figure </w:t>
      </w:r>
      <w:fldSimple w:instr=" SEQ Figure \* ARABIC ">
        <w:r w:rsidR="00651143">
          <w:rPr>
            <w:noProof/>
          </w:rPr>
          <w:t>80</w:t>
        </w:r>
      </w:fldSimple>
      <w:r>
        <w:t xml:space="preserve"> Example of correct file permission in the Elastic repo</w:t>
      </w:r>
      <w:bookmarkEnd w:id="1071"/>
      <w:bookmarkEnd w:id="1072"/>
      <w:bookmarkEnd w:id="1073"/>
    </w:p>
    <w:p w14:paraId="73F5535D" w14:textId="77777777" w:rsidR="001A2B70" w:rsidRDefault="001A2B70">
      <w:pPr>
        <w:pStyle w:val="ListParagraph"/>
        <w:numPr>
          <w:ilvl w:val="0"/>
          <w:numId w:val="27"/>
        </w:numPr>
        <w:spacing w:after="0"/>
        <w:rPr>
          <w:rFonts w:cs="Times New Roman"/>
          <w:color w:val="0070C0"/>
        </w:rPr>
      </w:pPr>
      <w:r>
        <w:rPr>
          <w:rFonts w:cs="Times New Roman"/>
        </w:rPr>
        <w:t xml:space="preserve">If all files do not have </w:t>
      </w:r>
      <w:r>
        <w:rPr>
          <w:rFonts w:cs="Times New Roman"/>
          <w:b/>
          <w:bCs/>
        </w:rPr>
        <w:t>httpd_sys_context_t</w:t>
      </w:r>
      <w:r>
        <w:rPr>
          <w:rFonts w:cs="Times New Roman"/>
        </w:rPr>
        <w:t xml:space="preserve"> set, execute the following:</w:t>
      </w:r>
    </w:p>
    <w:p w14:paraId="258C1E7B" w14:textId="77777777" w:rsidR="001A2B70" w:rsidRDefault="001A2B70" w:rsidP="001A2B70">
      <w:pPr>
        <w:rPr>
          <w:rFonts w:ascii="Courier New" w:hAnsi="Courier New" w:cs="Courier New"/>
          <w:color w:val="000000" w:themeColor="text1"/>
          <w:sz w:val="20"/>
          <w:szCs w:val="20"/>
        </w:rPr>
      </w:pPr>
      <w:r>
        <w:rPr>
          <w:rFonts w:ascii="Courier New" w:hAnsi="Courier New" w:cs="Courier New"/>
          <w:color w:val="000000" w:themeColor="text1"/>
          <w:sz w:val="20"/>
          <w:szCs w:val="20"/>
        </w:rPr>
        <w:tab/>
        <w:t># restorecon *</w:t>
      </w:r>
    </w:p>
    <w:p w14:paraId="0B7A2CBA" w14:textId="77777777" w:rsidR="001A2B70" w:rsidRDefault="001A2B70">
      <w:pPr>
        <w:pStyle w:val="ListParagraph"/>
        <w:numPr>
          <w:ilvl w:val="0"/>
          <w:numId w:val="27"/>
        </w:numPr>
        <w:spacing w:after="0"/>
        <w:rPr>
          <w:rFonts w:cs="Times New Roman"/>
          <w:color w:val="000000" w:themeColor="text1"/>
        </w:rPr>
      </w:pPr>
      <w:r>
        <w:rPr>
          <w:rFonts w:cs="Times New Roman"/>
          <w:color w:val="000000" w:themeColor="text1"/>
        </w:rPr>
        <w:t>Recreate the Elastic repo so it’s ready for use:</w:t>
      </w:r>
    </w:p>
    <w:p w14:paraId="69129F74" w14:textId="77777777" w:rsidR="001A2B70" w:rsidRDefault="001A2B70" w:rsidP="001A2B70">
      <w:pPr>
        <w:spacing w:after="0"/>
        <w:ind w:left="720"/>
        <w:rPr>
          <w:rFonts w:ascii="Courier New" w:hAnsi="Courier New" w:cs="Courier New"/>
          <w:color w:val="000000" w:themeColor="text1"/>
          <w:sz w:val="20"/>
          <w:szCs w:val="20"/>
        </w:rPr>
      </w:pPr>
      <w:r>
        <w:rPr>
          <w:rFonts w:ascii="Courier New" w:hAnsi="Courier New" w:cs="Courier New"/>
          <w:color w:val="000000" w:themeColor="text1"/>
          <w:sz w:val="20"/>
          <w:szCs w:val="20"/>
        </w:rPr>
        <w:t># createrepo ./</w:t>
      </w:r>
    </w:p>
    <w:p w14:paraId="0A7C14B6" w14:textId="77777777" w:rsidR="001A2B70" w:rsidRDefault="001A2B70" w:rsidP="001A2B70">
      <w:pPr>
        <w:ind w:left="720"/>
        <w:rPr>
          <w:rFonts w:ascii="Courier New" w:hAnsi="Courier New" w:cs="Courier New"/>
          <w:color w:val="000000" w:themeColor="text1"/>
          <w:sz w:val="20"/>
          <w:szCs w:val="20"/>
        </w:rPr>
      </w:pPr>
      <w:r>
        <w:rPr>
          <w:rFonts w:ascii="Courier New" w:hAnsi="Courier New" w:cs="Courier New"/>
          <w:color w:val="000000" w:themeColor="text1"/>
          <w:sz w:val="20"/>
          <w:szCs w:val="20"/>
        </w:rPr>
        <w:t># gpg -–detach-sign -–armor ./repodata/repomd.xml</w:t>
      </w:r>
    </w:p>
    <w:p w14:paraId="55334F5A" w14:textId="77777777" w:rsidR="001A2B70" w:rsidRDefault="001A2B70" w:rsidP="001A2B70">
      <w:pPr>
        <w:ind w:left="720"/>
      </w:pPr>
      <w:r>
        <w:rPr>
          <w:b/>
          <w:bCs/>
        </w:rPr>
        <w:t>NOTE:</w:t>
      </w:r>
      <w:r>
        <w:t xml:space="preserve"> There are 2 dashes in front of </w:t>
      </w:r>
      <w:r>
        <w:rPr>
          <w:b/>
          <w:bCs/>
        </w:rPr>
        <w:t>detach-sign</w:t>
      </w:r>
      <w:r>
        <w:t xml:space="preserve"> and </w:t>
      </w:r>
      <w:r>
        <w:rPr>
          <w:b/>
          <w:bCs/>
        </w:rPr>
        <w:t>armor</w:t>
      </w:r>
      <w:r>
        <w:t xml:space="preserve"> in the previous command.</w:t>
      </w:r>
    </w:p>
    <w:p w14:paraId="2C78033E" w14:textId="77777777" w:rsidR="001A2B70" w:rsidRDefault="001A2B70">
      <w:pPr>
        <w:pStyle w:val="ListParagraph"/>
        <w:numPr>
          <w:ilvl w:val="0"/>
          <w:numId w:val="29"/>
        </w:numPr>
        <w:rPr>
          <w:rFonts w:ascii="Courier New" w:hAnsi="Courier New" w:cs="Courier New"/>
          <w:color w:val="000000" w:themeColor="text1"/>
          <w:sz w:val="20"/>
          <w:szCs w:val="20"/>
        </w:rPr>
      </w:pPr>
      <w:r>
        <w:rPr>
          <w:rFonts w:cs="Times New Roman"/>
          <w:color w:val="000000" w:themeColor="text1"/>
        </w:rPr>
        <w:t xml:space="preserve">Confirm overwriting the file (if it already exists). </w:t>
      </w:r>
      <w:r>
        <w:t xml:space="preserve">Enter </w:t>
      </w:r>
      <w:r>
        <w:rPr>
          <w:b/>
          <w:bCs/>
        </w:rPr>
        <w:t>y</w:t>
      </w:r>
      <w:r>
        <w:t xml:space="preserve"> to overwrite.</w:t>
      </w:r>
    </w:p>
    <w:p w14:paraId="14BB34AA" w14:textId="77777777" w:rsidR="001A2B70" w:rsidRDefault="001A2B70" w:rsidP="001A2B70">
      <w:pPr>
        <w:pStyle w:val="Heading4"/>
      </w:pPr>
      <w:bookmarkStart w:id="1074" w:name="_Ref66352162"/>
      <w:bookmarkStart w:id="1075" w:name="_Ref66352170"/>
      <w:bookmarkStart w:id="1076" w:name="_Ref66352185"/>
      <w:bookmarkStart w:id="1077" w:name="_Toc110601771"/>
      <w:bookmarkStart w:id="1078" w:name="_Toc120544525"/>
      <w:bookmarkStart w:id="1079" w:name="_Toc138075997"/>
      <w:r>
        <w:t>Prepare for Elasticsearch Node Upgrades</w:t>
      </w:r>
      <w:bookmarkEnd w:id="1074"/>
      <w:bookmarkEnd w:id="1075"/>
      <w:bookmarkEnd w:id="1076"/>
      <w:bookmarkEnd w:id="1077"/>
      <w:bookmarkEnd w:id="1078"/>
      <w:bookmarkEnd w:id="1079"/>
    </w:p>
    <w:p w14:paraId="6CE0205E" w14:textId="77777777" w:rsidR="001A2B70" w:rsidRDefault="001A2B70" w:rsidP="001A2B70">
      <w:r>
        <w:t xml:space="preserve">The Elastic cluster must be Healthy (“Health is green”) before starting the cluster upgrade. </w:t>
      </w:r>
    </w:p>
    <w:p w14:paraId="6D46A258" w14:textId="0CB62378" w:rsidR="001A2B70" w:rsidRDefault="001A2B70">
      <w:pPr>
        <w:pStyle w:val="ListParagraph"/>
        <w:numPr>
          <w:ilvl w:val="0"/>
          <w:numId w:val="30"/>
        </w:numPr>
      </w:pPr>
      <w:r>
        <w:t xml:space="preserve">Open your favorite web browser and navigate to the following url: </w:t>
      </w:r>
      <w:hyperlink r:id="rId128" w:history="1">
        <w:r>
          <w:rPr>
            <w:rStyle w:val="Hyperlink"/>
          </w:rPr>
          <w:t>https://kibana</w:t>
        </w:r>
      </w:hyperlink>
      <w:r>
        <w:t>.</w:t>
      </w:r>
    </w:p>
    <w:p w14:paraId="49CEEEE6" w14:textId="77777777" w:rsidR="001A2B70" w:rsidRDefault="001A2B70">
      <w:pPr>
        <w:pStyle w:val="ListParagraph"/>
        <w:numPr>
          <w:ilvl w:val="0"/>
          <w:numId w:val="30"/>
        </w:numPr>
      </w:pPr>
      <w:r>
        <w:t xml:space="preserve">Log in to Kibana using your privileged AD account (.wks, .adm, or .dba). </w:t>
      </w:r>
    </w:p>
    <w:p w14:paraId="22AFBACF" w14:textId="77777777" w:rsidR="001A2B70" w:rsidRDefault="001A2B70" w:rsidP="001A2B70">
      <w:pPr>
        <w:keepNext/>
        <w:jc w:val="center"/>
      </w:pPr>
      <w:r>
        <w:rPr>
          <w:noProof/>
        </w:rPr>
        <w:drawing>
          <wp:inline distT="0" distB="0" distL="0" distR="0" wp14:anchorId="69D38C74" wp14:editId="73C0294A">
            <wp:extent cx="2867025" cy="2638425"/>
            <wp:effectExtent l="0" t="0" r="9525"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67025" cy="2638425"/>
                    </a:xfrm>
                    <a:prstGeom prst="rect">
                      <a:avLst/>
                    </a:prstGeom>
                    <a:noFill/>
                    <a:ln>
                      <a:noFill/>
                    </a:ln>
                  </pic:spPr>
                </pic:pic>
              </a:graphicData>
            </a:graphic>
          </wp:inline>
        </w:drawing>
      </w:r>
    </w:p>
    <w:p w14:paraId="4A9E5517" w14:textId="595CE12F" w:rsidR="001A2B70" w:rsidRDefault="001A2B70" w:rsidP="001A2B70">
      <w:pPr>
        <w:pStyle w:val="Caption"/>
      </w:pPr>
      <w:bookmarkStart w:id="1080" w:name="_Toc110350433"/>
      <w:bookmarkStart w:id="1081" w:name="_Toc135913096"/>
      <w:r>
        <w:t xml:space="preserve">Figure </w:t>
      </w:r>
      <w:fldSimple w:instr=" SEQ Figure \* ARABIC ">
        <w:r w:rsidR="00651143">
          <w:rPr>
            <w:noProof/>
          </w:rPr>
          <w:t>81</w:t>
        </w:r>
      </w:fldSimple>
      <w:r>
        <w:t xml:space="preserve"> Login Screen</w:t>
      </w:r>
      <w:bookmarkEnd w:id="1080"/>
      <w:bookmarkEnd w:id="1081"/>
    </w:p>
    <w:p w14:paraId="37332E8B" w14:textId="294CE188" w:rsidR="001A2B70" w:rsidRDefault="001A2B70">
      <w:pPr>
        <w:pStyle w:val="ListParagraph"/>
        <w:keepNext/>
        <w:numPr>
          <w:ilvl w:val="0"/>
          <w:numId w:val="30"/>
        </w:numPr>
      </w:pPr>
      <w:r>
        <w:lastRenderedPageBreak/>
        <w:t>After successful login</w:t>
      </w:r>
      <w:r w:rsidR="00484ED0">
        <w:t>,</w:t>
      </w:r>
      <w:r>
        <w:t xml:space="preserve"> you will be asked to select a workspace. Select </w:t>
      </w:r>
      <w:r>
        <w:rPr>
          <w:b/>
          <w:bCs/>
        </w:rPr>
        <w:t>Default</w:t>
      </w:r>
      <w:r>
        <w:t>.</w:t>
      </w:r>
    </w:p>
    <w:p w14:paraId="418D6682" w14:textId="77777777" w:rsidR="001A2B70" w:rsidRDefault="001A2B70" w:rsidP="001A2B70">
      <w:pPr>
        <w:keepNext/>
        <w:jc w:val="center"/>
      </w:pPr>
      <w:r>
        <w:rPr>
          <w:noProof/>
        </w:rPr>
        <w:drawing>
          <wp:inline distT="0" distB="0" distL="0" distR="0" wp14:anchorId="2DFCE2FC" wp14:editId="599CB4FD">
            <wp:extent cx="4352925" cy="2238375"/>
            <wp:effectExtent l="0" t="0" r="9525" b="9525"/>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52925" cy="2238375"/>
                    </a:xfrm>
                    <a:prstGeom prst="rect">
                      <a:avLst/>
                    </a:prstGeom>
                    <a:noFill/>
                    <a:ln>
                      <a:noFill/>
                    </a:ln>
                  </pic:spPr>
                </pic:pic>
              </a:graphicData>
            </a:graphic>
          </wp:inline>
        </w:drawing>
      </w:r>
    </w:p>
    <w:p w14:paraId="68A26529" w14:textId="4336B123" w:rsidR="001A2B70" w:rsidRDefault="001A2B70" w:rsidP="001A2B70">
      <w:pPr>
        <w:pStyle w:val="Caption"/>
      </w:pPr>
      <w:bookmarkStart w:id="1082" w:name="_Toc110350434"/>
      <w:bookmarkStart w:id="1083" w:name="_Toc135913097"/>
      <w:r>
        <w:t xml:space="preserve">Figure </w:t>
      </w:r>
      <w:fldSimple w:instr=" SEQ Figure \* ARABIC ">
        <w:r w:rsidR="00651143">
          <w:rPr>
            <w:noProof/>
          </w:rPr>
          <w:t>82</w:t>
        </w:r>
      </w:fldSimple>
      <w:r>
        <w:t xml:space="preserve"> Select Default Workspace</w:t>
      </w:r>
      <w:bookmarkEnd w:id="1082"/>
      <w:bookmarkEnd w:id="1083"/>
    </w:p>
    <w:p w14:paraId="390FD13A" w14:textId="77777777" w:rsidR="001A2B70" w:rsidRDefault="001A2B70">
      <w:pPr>
        <w:pStyle w:val="ListParagraph"/>
        <w:keepNext/>
        <w:numPr>
          <w:ilvl w:val="0"/>
          <w:numId w:val="30"/>
        </w:numPr>
      </w:pPr>
      <w:r>
        <w:t xml:space="preserve">Using the Kibana hamburger menu, select </w:t>
      </w:r>
      <w:r>
        <w:rPr>
          <w:b/>
          <w:bCs/>
        </w:rPr>
        <w:t>Stack Monitoring</w:t>
      </w:r>
      <w:r>
        <w:t>.</w:t>
      </w:r>
    </w:p>
    <w:p w14:paraId="2EDA7729" w14:textId="77777777" w:rsidR="001A2B70" w:rsidRDefault="001A2B70" w:rsidP="001A2B70">
      <w:pPr>
        <w:keepNext/>
        <w:tabs>
          <w:tab w:val="left" w:pos="1425"/>
        </w:tabs>
        <w:jc w:val="center"/>
      </w:pPr>
      <w:r>
        <w:rPr>
          <w:noProof/>
        </w:rPr>
        <w:drawing>
          <wp:inline distT="0" distB="0" distL="0" distR="0" wp14:anchorId="6BD826C6" wp14:editId="5E54641A">
            <wp:extent cx="2390775" cy="4114800"/>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90775" cy="4114800"/>
                    </a:xfrm>
                    <a:prstGeom prst="rect">
                      <a:avLst/>
                    </a:prstGeom>
                    <a:noFill/>
                    <a:ln>
                      <a:noFill/>
                    </a:ln>
                  </pic:spPr>
                </pic:pic>
              </a:graphicData>
            </a:graphic>
          </wp:inline>
        </w:drawing>
      </w:r>
    </w:p>
    <w:p w14:paraId="0E1A389D" w14:textId="34B07517" w:rsidR="001A2B70" w:rsidRDefault="001A2B70" w:rsidP="001A2B70">
      <w:pPr>
        <w:pStyle w:val="Caption"/>
      </w:pPr>
      <w:bookmarkStart w:id="1084" w:name="_Toc110350435"/>
      <w:bookmarkStart w:id="1085" w:name="_Toc135913098"/>
      <w:r>
        <w:t xml:space="preserve">Figure </w:t>
      </w:r>
      <w:fldSimple w:instr=" SEQ Figure \* ARABIC ">
        <w:r w:rsidR="00651143">
          <w:rPr>
            <w:noProof/>
          </w:rPr>
          <w:t>83</w:t>
        </w:r>
      </w:fldSimple>
      <w:r>
        <w:t xml:space="preserve"> Navigate to Stack Monitoring</w:t>
      </w:r>
      <w:bookmarkEnd w:id="1084"/>
      <w:bookmarkEnd w:id="1085"/>
    </w:p>
    <w:p w14:paraId="1EFA94E9" w14:textId="77777777" w:rsidR="001A2B70" w:rsidRDefault="001A2B70">
      <w:pPr>
        <w:pStyle w:val="ListParagraph"/>
        <w:keepNext/>
        <w:keepLines/>
        <w:numPr>
          <w:ilvl w:val="0"/>
          <w:numId w:val="30"/>
        </w:numPr>
        <w:tabs>
          <w:tab w:val="left" w:pos="1425"/>
        </w:tabs>
      </w:pPr>
      <w:r>
        <w:rPr>
          <w:rFonts w:cs="Times New Roman"/>
        </w:rPr>
        <w:lastRenderedPageBreak/>
        <w:t xml:space="preserve">The </w:t>
      </w:r>
      <w:r>
        <w:rPr>
          <w:rFonts w:cs="Times New Roman"/>
          <w:b/>
          <w:bCs/>
        </w:rPr>
        <w:t>Stack Monitoring</w:t>
      </w:r>
      <w:r>
        <w:rPr>
          <w:rFonts w:cs="Times New Roman"/>
        </w:rPr>
        <w:t xml:space="preserve"> dashboard displays. </w:t>
      </w:r>
      <w:r>
        <w:t>Verify the cluster is Healthy.</w:t>
      </w:r>
      <w:r>
        <w:rPr>
          <w:rFonts w:cs="Times New Roman"/>
        </w:rPr>
        <w:t xml:space="preserve"> If the Health is not “green”, </w:t>
      </w:r>
      <w:r>
        <w:rPr>
          <w:rFonts w:cs="Times New Roman"/>
          <w:b/>
        </w:rPr>
        <w:t>STOP</w:t>
      </w:r>
      <w:r>
        <w:rPr>
          <w:rFonts w:cs="Times New Roman"/>
        </w:rPr>
        <w:t>, fix the issues with the cluster to bring it back to “green” before proceeding. If you do not know how to restore the cluster’s health, please consult with an Elastic SME to return the cluster back to “green” status.</w:t>
      </w:r>
    </w:p>
    <w:p w14:paraId="0E2F7920" w14:textId="77777777" w:rsidR="001A2B70" w:rsidRDefault="001A2B70" w:rsidP="001A2B70">
      <w:pPr>
        <w:keepNext/>
        <w:tabs>
          <w:tab w:val="left" w:pos="1425"/>
        </w:tabs>
        <w:jc w:val="center"/>
      </w:pPr>
      <w:r>
        <w:rPr>
          <w:noProof/>
        </w:rPr>
        <w:drawing>
          <wp:inline distT="0" distB="0" distL="0" distR="0" wp14:anchorId="6691221E" wp14:editId="68D6CF95">
            <wp:extent cx="5410200" cy="272415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0200" cy="2724150"/>
                    </a:xfrm>
                    <a:prstGeom prst="rect">
                      <a:avLst/>
                    </a:prstGeom>
                    <a:noFill/>
                    <a:ln>
                      <a:noFill/>
                    </a:ln>
                  </pic:spPr>
                </pic:pic>
              </a:graphicData>
            </a:graphic>
          </wp:inline>
        </w:drawing>
      </w:r>
    </w:p>
    <w:p w14:paraId="4E46893B" w14:textId="69938EDD" w:rsidR="001A2B70" w:rsidRDefault="001A2B70" w:rsidP="001A2B70">
      <w:pPr>
        <w:pStyle w:val="Caption"/>
      </w:pPr>
      <w:bookmarkStart w:id="1086" w:name="_Toc110350436"/>
      <w:bookmarkStart w:id="1087" w:name="_Toc135913099"/>
      <w:r>
        <w:t xml:space="preserve">Figure </w:t>
      </w:r>
      <w:fldSimple w:instr=" SEQ Figure \* ARABIC ">
        <w:r w:rsidR="00651143">
          <w:rPr>
            <w:noProof/>
          </w:rPr>
          <w:t>84</w:t>
        </w:r>
      </w:fldSimple>
      <w:r>
        <w:t xml:space="preserve"> Health Status Should Be Green</w:t>
      </w:r>
      <w:bookmarkEnd w:id="1086"/>
      <w:bookmarkEnd w:id="1087"/>
    </w:p>
    <w:p w14:paraId="030B76A7" w14:textId="77777777" w:rsidR="001A2B70" w:rsidRDefault="001A2B70" w:rsidP="001A2B70"/>
    <w:p w14:paraId="3B314D91" w14:textId="77777777" w:rsidR="001A2B70" w:rsidRDefault="001A2B70" w:rsidP="001A2B70">
      <w:pPr>
        <w:pStyle w:val="Heading4"/>
      </w:pPr>
      <w:bookmarkStart w:id="1088" w:name="_Toc110601773"/>
      <w:bookmarkStart w:id="1089" w:name="_Toc120544526"/>
      <w:bookmarkStart w:id="1090" w:name="_Toc138075998"/>
      <w:r>
        <w:t>Elasticsearch</w:t>
      </w:r>
      <w:bookmarkEnd w:id="1088"/>
      <w:bookmarkEnd w:id="1089"/>
      <w:bookmarkEnd w:id="1090"/>
    </w:p>
    <w:p w14:paraId="1DD635C4" w14:textId="77777777" w:rsidR="001A2B70" w:rsidRDefault="001A2B70" w:rsidP="001A2B70">
      <w:pPr>
        <w:rPr>
          <w:rFonts w:cs="Times New Roman"/>
          <w:bCs/>
        </w:rPr>
      </w:pPr>
      <w:r>
        <w:rPr>
          <w:rFonts w:cs="Times New Roman"/>
          <w:b/>
        </w:rPr>
        <w:t>NOTE:</w:t>
      </w:r>
      <w:r>
        <w:rPr>
          <w:rFonts w:cs="Times New Roman"/>
          <w:bCs/>
        </w:rPr>
        <w:t xml:space="preserve"> An Elasticsearch administrator will be needed to execute this section.</w:t>
      </w:r>
    </w:p>
    <w:p w14:paraId="3DD956FA" w14:textId="77777777" w:rsidR="001A2B70" w:rsidRDefault="001A2B70" w:rsidP="001A2B70">
      <w:pPr>
        <w:rPr>
          <w:rFonts w:cs="Times New Roman"/>
          <w:color w:val="212529"/>
        </w:rPr>
      </w:pPr>
      <w:r>
        <w:rPr>
          <w:rFonts w:cs="Times New Roman"/>
        </w:rPr>
        <w:t xml:space="preserve">A Rolling Upgrade will be performed on the Elastic cluster. </w:t>
      </w:r>
      <w:r>
        <w:rPr>
          <w:rFonts w:cs="Times New Roman"/>
          <w:color w:val="212529"/>
        </w:rPr>
        <w:t>A rolling upgrade allows an Elasticsearch cluster to be upgraded one node at a time so upgrading does not interrupt service. Running multiple versions of Elasticsearch in the same cluster beyond the duration of an upgrade is not supported, as shards cannot be replicated from upgraded nodes to nodes running the older version.</w:t>
      </w:r>
    </w:p>
    <w:p w14:paraId="55EA8631" w14:textId="77777777" w:rsidR="001A2B70" w:rsidRDefault="001A2B70" w:rsidP="001A2B70">
      <w:r>
        <w:t xml:space="preserve">The nodes of the cluster will be updated in the following order. </w:t>
      </w:r>
    </w:p>
    <w:p w14:paraId="212AE9AF" w14:textId="77777777" w:rsidR="001A2B70" w:rsidRDefault="001A2B70" w:rsidP="001A2B70">
      <w:r>
        <w:rPr>
          <w:b/>
          <w:bCs/>
        </w:rPr>
        <w:t>NOTE:</w:t>
      </w:r>
      <w:r>
        <w:t xml:space="preserve"> In a 3-node cluster all nodes are Master-eligible.</w:t>
      </w:r>
    </w:p>
    <w:p w14:paraId="065396ED" w14:textId="7D266729" w:rsidR="001A2B70" w:rsidRDefault="001A2B70">
      <w:pPr>
        <w:numPr>
          <w:ilvl w:val="0"/>
          <w:numId w:val="31"/>
        </w:numPr>
        <w:shd w:val="clear" w:color="auto" w:fill="FFFFFF"/>
        <w:spacing w:after="0" w:line="240" w:lineRule="auto"/>
        <w:rPr>
          <w:rFonts w:cs="Times New Roman"/>
          <w:color w:val="212529"/>
        </w:rPr>
      </w:pPr>
      <w:r>
        <w:rPr>
          <w:rFonts w:cs="Times New Roman"/>
          <w:color w:val="212529"/>
        </w:rPr>
        <w:t>Nodes that are not </w:t>
      </w:r>
      <w:hyperlink r:id="rId133" w:anchor="master-node" w:tooltip="Master-eligible node" w:history="1">
        <w:r>
          <w:rPr>
            <w:rStyle w:val="Hyperlink"/>
            <w:rFonts w:cs="Times New Roman"/>
            <w:color w:val="00A9E5"/>
          </w:rPr>
          <w:t>master-eligible</w:t>
        </w:r>
      </w:hyperlink>
      <w:r>
        <w:rPr>
          <w:rFonts w:cs="Times New Roman"/>
          <w:color w:val="212529"/>
        </w:rPr>
        <w:t>. You can retrieve a list of these nodes with </w:t>
      </w:r>
      <w:r>
        <w:rPr>
          <w:rFonts w:cs="Times New Roman"/>
          <w:b/>
          <w:bCs/>
          <w:color w:val="212529"/>
        </w:rPr>
        <w:t>GET /_nodes/_all,master:false</w:t>
      </w:r>
      <w:r>
        <w:rPr>
          <w:rFonts w:cs="Times New Roman"/>
          <w:color w:val="212529"/>
        </w:rPr>
        <w:t> or by finding all the nodes configured with </w:t>
      </w:r>
      <w:r>
        <w:rPr>
          <w:rFonts w:cs="Times New Roman"/>
          <w:b/>
          <w:bCs/>
          <w:color w:val="212529"/>
        </w:rPr>
        <w:t>node.master: false</w:t>
      </w:r>
      <w:r>
        <w:rPr>
          <w:rFonts w:cs="Times New Roman"/>
          <w:color w:val="212529"/>
        </w:rPr>
        <w:t>.</w:t>
      </w:r>
    </w:p>
    <w:p w14:paraId="4FD1A5FD" w14:textId="77777777" w:rsidR="001A2B70" w:rsidRDefault="001A2B70">
      <w:pPr>
        <w:numPr>
          <w:ilvl w:val="0"/>
          <w:numId w:val="31"/>
        </w:numPr>
        <w:shd w:val="clear" w:color="auto" w:fill="FFFFFF"/>
        <w:spacing w:after="0" w:line="240" w:lineRule="auto"/>
        <w:rPr>
          <w:rFonts w:cs="Times New Roman"/>
          <w:color w:val="212529"/>
        </w:rPr>
      </w:pPr>
      <w:r>
        <w:rPr>
          <w:rFonts w:cs="Times New Roman"/>
          <w:color w:val="212529"/>
        </w:rPr>
        <w:t>Master-eligible nodes, which are the remaining nodes. You can retrieve a list of these nodes with </w:t>
      </w:r>
      <w:r>
        <w:rPr>
          <w:rFonts w:cs="Times New Roman"/>
          <w:b/>
          <w:bCs/>
          <w:color w:val="212529"/>
        </w:rPr>
        <w:t>GET /_nodes/master:true</w:t>
      </w:r>
      <w:r>
        <w:rPr>
          <w:rFonts w:cs="Times New Roman"/>
          <w:color w:val="212529"/>
        </w:rPr>
        <w:t>.</w:t>
      </w:r>
    </w:p>
    <w:p w14:paraId="38D9B4FA" w14:textId="77777777" w:rsidR="001A2B70" w:rsidRDefault="001A2B70" w:rsidP="001A2B70">
      <w:pPr>
        <w:shd w:val="clear" w:color="auto" w:fill="FFFFFF"/>
        <w:spacing w:before="120"/>
        <w:ind w:left="720"/>
        <w:rPr>
          <w:rFonts w:cs="Times New Roman"/>
          <w:color w:val="212529"/>
        </w:rPr>
      </w:pPr>
      <w:r>
        <w:rPr>
          <w:rFonts w:cs="Times New Roman"/>
          <w:b/>
          <w:color w:val="212529"/>
        </w:rPr>
        <w:t>NOTE</w:t>
      </w:r>
      <w:r>
        <w:rPr>
          <w:rFonts w:cs="Times New Roman"/>
          <w:color w:val="212529"/>
        </w:rPr>
        <w:t>: These commands can be executed from Dev Console in Kibana.</w:t>
      </w:r>
    </w:p>
    <w:p w14:paraId="13009B09" w14:textId="45A9F739" w:rsidR="001A2B70" w:rsidRDefault="001A2B70" w:rsidP="001A2B70">
      <w:r>
        <w:t>Upgrading the nodes in this order ensures that the master-ineligible nodes are always running a version at least as new as the master-eligible nodes. Newer nodes can always join a cluster with an older master, but older nodes cannot always join a cluster with a newer master. By upgrading the master-eligible nodes last</w:t>
      </w:r>
      <w:r w:rsidR="00484ED0">
        <w:t>,</w:t>
      </w:r>
      <w:r>
        <w:t xml:space="preserve"> </w:t>
      </w:r>
      <w:r>
        <w:lastRenderedPageBreak/>
        <w:t>you ensure that all the master-ineligible nodes will be able to join the cluster whether the master-eligible nodes have been upgraded or not. If you upgrade any master-eligible nodes before the master-ineligible nodes, then there is a risk that the older nodes will leave the cluster and will not be able to rejoin until they have been upgraded.</w:t>
      </w:r>
    </w:p>
    <w:p w14:paraId="1948754C" w14:textId="77777777" w:rsidR="001A2B70" w:rsidRDefault="001A2B70" w:rsidP="001A2B70">
      <w:pPr>
        <w:keepNext/>
      </w:pPr>
      <w:r>
        <w:t xml:space="preserve">To make things easier, the following table is provided as a guide for upgrade order of the nodes in each DCGS cluster. </w:t>
      </w:r>
    </w:p>
    <w:p w14:paraId="0BC8B3F6" w14:textId="77777777" w:rsidR="001A2B70" w:rsidRDefault="001A2B70" w:rsidP="001A2B70">
      <w:pPr>
        <w:keepNext/>
      </w:pPr>
      <w:r>
        <w:t>Ping each server’s DNS alias to ensure it exists; this will mitigate future problems as scripts use the elastic-node-* and &lt;server&gt;.&lt;fqdn&gt; aliases.</w:t>
      </w:r>
    </w:p>
    <w:p w14:paraId="2DACA58E" w14:textId="296BEA02" w:rsidR="001A2B70" w:rsidRDefault="001A2B70" w:rsidP="001A2B70">
      <w:pPr>
        <w:pStyle w:val="Caption"/>
      </w:pPr>
      <w:bookmarkStart w:id="1091" w:name="_Toc110350501"/>
      <w:bookmarkStart w:id="1092" w:name="_Toc122335483"/>
      <w:bookmarkStart w:id="1093" w:name="_Toc135913165"/>
      <w:bookmarkStart w:id="1094" w:name="_Toc135913178"/>
      <w:r>
        <w:t xml:space="preserve">Table </w:t>
      </w:r>
      <w:fldSimple w:instr=" SEQ Table \* ARABIC ">
        <w:r w:rsidR="00651143">
          <w:rPr>
            <w:noProof/>
          </w:rPr>
          <w:t>12</w:t>
        </w:r>
      </w:fldSimple>
      <w:r>
        <w:rPr>
          <w:noProof/>
        </w:rPr>
        <w:t xml:space="preserve"> </w:t>
      </w:r>
      <w:r>
        <w:t>Upgrade Order</w:t>
      </w:r>
      <w:bookmarkEnd w:id="1091"/>
      <w:bookmarkEnd w:id="1092"/>
      <w:bookmarkEnd w:id="1093"/>
      <w:bookmarkEnd w:id="1094"/>
    </w:p>
    <w:tbl>
      <w:tblPr>
        <w:tblStyle w:val="TableGridLight"/>
        <w:tblW w:w="9406" w:type="dxa"/>
        <w:tblLook w:val="04A0" w:firstRow="1" w:lastRow="0" w:firstColumn="1" w:lastColumn="0" w:noHBand="0" w:noVBand="1"/>
      </w:tblPr>
      <w:tblGrid>
        <w:gridCol w:w="985"/>
        <w:gridCol w:w="2790"/>
        <w:gridCol w:w="2790"/>
        <w:gridCol w:w="2841"/>
      </w:tblGrid>
      <w:tr w:rsidR="001A2B70" w14:paraId="3393DBB9"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0F0F0"/>
            <w:hideMark/>
          </w:tcPr>
          <w:p w14:paraId="53581379" w14:textId="77777777" w:rsidR="001A2B70" w:rsidRDefault="001A2B70" w:rsidP="00944A89">
            <w:pPr>
              <w:pStyle w:val="NormalWeb"/>
              <w:spacing w:before="0" w:beforeAutospacing="0" w:after="276" w:afterAutospacing="0"/>
              <w:jc w:val="center"/>
              <w:rPr>
                <w:rFonts w:asciiTheme="minorHAnsi" w:hAnsiTheme="minorHAnsi" w:cstheme="minorHAnsi"/>
                <w:b/>
                <w:bCs/>
                <w:color w:val="003366"/>
                <w:sz w:val="22"/>
                <w:szCs w:val="22"/>
              </w:rPr>
            </w:pPr>
            <w:r>
              <w:rPr>
                <w:rFonts w:asciiTheme="minorHAnsi" w:hAnsiTheme="minorHAnsi" w:cstheme="minorHAnsi"/>
                <w:b/>
                <w:bCs/>
                <w:color w:val="003366"/>
                <w:sz w:val="22"/>
                <w:szCs w:val="22"/>
              </w:rPr>
              <w:t>Order</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0F0F0"/>
            <w:hideMark/>
          </w:tcPr>
          <w:p w14:paraId="74EFEF75" w14:textId="77777777" w:rsidR="001A2B70" w:rsidRDefault="001A2B70" w:rsidP="00944A89">
            <w:pPr>
              <w:pStyle w:val="NormalWeb"/>
              <w:spacing w:before="0" w:beforeAutospacing="0" w:after="276" w:afterAutospacing="0"/>
              <w:jc w:val="center"/>
              <w:rPr>
                <w:rFonts w:asciiTheme="minorHAnsi" w:hAnsiTheme="minorHAnsi" w:cstheme="minorHAnsi"/>
                <w:b/>
                <w:bCs/>
                <w:color w:val="003366"/>
                <w:sz w:val="22"/>
                <w:szCs w:val="22"/>
              </w:rPr>
            </w:pPr>
            <w:r>
              <w:rPr>
                <w:rFonts w:asciiTheme="minorHAnsi" w:hAnsiTheme="minorHAnsi" w:cstheme="minorHAnsi"/>
                <w:b/>
                <w:bCs/>
                <w:color w:val="003366"/>
                <w:sz w:val="22"/>
                <w:szCs w:val="22"/>
              </w:rPr>
              <w:t>3 Node Cluster</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0F0F0"/>
            <w:hideMark/>
          </w:tcPr>
          <w:p w14:paraId="33C247ED" w14:textId="77777777" w:rsidR="001A2B70" w:rsidRDefault="001A2B70" w:rsidP="00944A89">
            <w:pPr>
              <w:pStyle w:val="NormalWeb"/>
              <w:spacing w:before="0" w:beforeAutospacing="0" w:after="276" w:afterAutospacing="0"/>
              <w:jc w:val="center"/>
              <w:rPr>
                <w:rFonts w:asciiTheme="minorHAnsi" w:hAnsiTheme="minorHAnsi" w:cstheme="minorHAnsi"/>
                <w:b/>
                <w:bCs/>
                <w:color w:val="003366"/>
                <w:sz w:val="22"/>
                <w:szCs w:val="22"/>
              </w:rPr>
            </w:pPr>
            <w:r>
              <w:rPr>
                <w:rFonts w:asciiTheme="minorHAnsi" w:hAnsiTheme="minorHAnsi" w:cstheme="minorHAnsi"/>
                <w:b/>
                <w:bCs/>
                <w:color w:val="003366"/>
                <w:sz w:val="22"/>
                <w:szCs w:val="22"/>
              </w:rPr>
              <w:t>10 Node Cluster</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0F0F0"/>
            <w:hideMark/>
          </w:tcPr>
          <w:p w14:paraId="3F4E22A5" w14:textId="77777777" w:rsidR="001A2B70" w:rsidRDefault="001A2B70" w:rsidP="00944A89">
            <w:pPr>
              <w:pStyle w:val="NormalWeb"/>
              <w:spacing w:before="0" w:beforeAutospacing="0" w:after="276" w:afterAutospacing="0"/>
              <w:jc w:val="center"/>
              <w:rPr>
                <w:rFonts w:asciiTheme="minorHAnsi" w:hAnsiTheme="minorHAnsi" w:cstheme="minorHAnsi"/>
                <w:b/>
                <w:bCs/>
                <w:color w:val="003366"/>
                <w:sz w:val="22"/>
                <w:szCs w:val="22"/>
              </w:rPr>
            </w:pPr>
            <w:r>
              <w:rPr>
                <w:rFonts w:asciiTheme="minorHAnsi" w:hAnsiTheme="minorHAnsi" w:cstheme="minorHAnsi"/>
                <w:b/>
                <w:bCs/>
                <w:color w:val="003366"/>
                <w:sz w:val="22"/>
                <w:szCs w:val="22"/>
              </w:rPr>
              <w:t>15 Node Cluster</w:t>
            </w:r>
          </w:p>
        </w:tc>
      </w:tr>
      <w:tr w:rsidR="001A2B70" w14:paraId="7DB19C57"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61227F"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1</w:t>
            </w:r>
          </w:p>
          <w:p w14:paraId="0B75374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2</w:t>
            </w:r>
          </w:p>
          <w:p w14:paraId="2AD59FA4"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A270D"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98FAB5"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elastic-node-4</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D6DB8D"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elastic-node-4</w:t>
            </w:r>
          </w:p>
        </w:tc>
      </w:tr>
      <w:tr w:rsidR="001A2B70" w14:paraId="0E617290"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C7BA0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2</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3790B5"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elastic-node-2</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B72927"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elastic-node-5</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B275E4"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elastic-node-5</w:t>
            </w:r>
          </w:p>
        </w:tc>
      </w:tr>
      <w:tr w:rsidR="001A2B70" w14:paraId="732BA32B"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74C3C5"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3</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874504"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elastic-node-3</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6F8C3C"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elastic-node-6</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3B536"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elastic-node-6</w:t>
            </w:r>
          </w:p>
        </w:tc>
      </w:tr>
      <w:tr w:rsidR="001A2B70" w14:paraId="57C5D0B4"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1F9E8E"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4</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12AA3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7F657"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elastic-node-7</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22798"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elastic-node-7</w:t>
            </w:r>
          </w:p>
        </w:tc>
      </w:tr>
      <w:tr w:rsidR="001A2B70" w14:paraId="6B4B1717"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E4651A"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5</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077CE0"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4E5C77"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elastic-node-8</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3E18D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elastic-node-8</w:t>
            </w:r>
          </w:p>
        </w:tc>
      </w:tr>
      <w:tr w:rsidR="001A2B70" w14:paraId="011A1894"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C1AF4A"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6</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6E6CF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56493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elastic-node-9</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42CF5E"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elastic-node-9</w:t>
            </w:r>
          </w:p>
        </w:tc>
      </w:tr>
      <w:tr w:rsidR="001A2B70" w14:paraId="31C51A81"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2D878E"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7</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B64FB8"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D11D3"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elastic-node-10</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41862D"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elastic-node-10</w:t>
            </w:r>
          </w:p>
        </w:tc>
      </w:tr>
      <w:tr w:rsidR="001A2B70" w14:paraId="30D3A4C5"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969C81"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8</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FEF24E"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A2747B"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5B3380"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elastic-node-11</w:t>
            </w:r>
          </w:p>
        </w:tc>
      </w:tr>
      <w:tr w:rsidR="001A2B70" w14:paraId="54DC4BDD"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4E94A"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9</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569FEA"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419A4A"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elastic-node-2</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C8F14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elastic-node-12</w:t>
            </w:r>
          </w:p>
        </w:tc>
      </w:tr>
      <w:tr w:rsidR="001A2B70" w14:paraId="14E45D30"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5743CA"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10</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D0627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5D5C85"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elastic-node-3</w:t>
            </w: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B3417E"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elastic-node-13</w:t>
            </w:r>
          </w:p>
        </w:tc>
      </w:tr>
      <w:tr w:rsidR="001A2B70" w14:paraId="3DE93BA5"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D7A8D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11</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744479"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73BB09"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DB2362"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elastic-node-14</w:t>
            </w:r>
          </w:p>
        </w:tc>
      </w:tr>
      <w:tr w:rsidR="001A2B70" w14:paraId="5DDCDF9B"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A20900"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12</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401998"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22B8D4"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198A56"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elastic-node-15</w:t>
            </w:r>
          </w:p>
        </w:tc>
      </w:tr>
      <w:tr w:rsidR="001A2B70" w14:paraId="66BE9BA9"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B1964"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13</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8A1A98"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2B306E"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EDC580"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elastic-node-1</w:t>
            </w:r>
          </w:p>
        </w:tc>
      </w:tr>
      <w:tr w:rsidR="001A2B70" w14:paraId="08EFE8A7"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668C45"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14</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1FFFCB"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A4E896"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B9429"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elastic-node-2</w:t>
            </w:r>
          </w:p>
        </w:tc>
      </w:tr>
      <w:tr w:rsidR="001A2B70" w14:paraId="6EDE6314" w14:textId="77777777" w:rsidTr="00944A89">
        <w:trPr>
          <w:trHeight w:hRule="exact" w:val="285"/>
        </w:trPr>
        <w:tc>
          <w:tcPr>
            <w:tcW w:w="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BCF69A"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15</w:t>
            </w: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4D6B07" w14:textId="77777777" w:rsidR="001A2B70" w:rsidRDefault="001A2B70" w:rsidP="00944A89">
            <w:pPr>
              <w:pStyle w:val="NormalWeb"/>
              <w:spacing w:before="0" w:beforeAutospacing="0" w:after="276" w:afterAutospacing="0"/>
              <w:rPr>
                <w:rFonts w:asciiTheme="minorHAnsi" w:hAnsiTheme="minorHAnsi" w:cstheme="minorHAnsi"/>
                <w:color w:val="212529"/>
                <w:sz w:val="22"/>
                <w:szCs w:val="22"/>
              </w:rPr>
            </w:pPr>
          </w:p>
        </w:tc>
        <w:tc>
          <w:tcPr>
            <w:tcW w:w="2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0FD9C4"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p>
        </w:tc>
        <w:tc>
          <w:tcPr>
            <w:tcW w:w="28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21EF19" w14:textId="77777777" w:rsidR="001A2B70" w:rsidRDefault="001A2B70" w:rsidP="00944A89">
            <w:pPr>
              <w:pStyle w:val="NormalWeb"/>
              <w:spacing w:before="0" w:beforeAutospacing="0" w:after="276" w:afterAutospacing="0"/>
              <w:jc w:val="center"/>
              <w:rPr>
                <w:rFonts w:asciiTheme="minorHAnsi" w:hAnsiTheme="minorHAnsi" w:cstheme="minorHAnsi"/>
                <w:color w:val="212529"/>
                <w:sz w:val="22"/>
                <w:szCs w:val="22"/>
              </w:rPr>
            </w:pPr>
            <w:r>
              <w:rPr>
                <w:rFonts w:asciiTheme="minorHAnsi" w:hAnsiTheme="minorHAnsi" w:cstheme="minorHAnsi"/>
                <w:color w:val="212529"/>
                <w:sz w:val="22"/>
                <w:szCs w:val="22"/>
              </w:rPr>
              <w:t>elastic-node-3</w:t>
            </w:r>
          </w:p>
        </w:tc>
      </w:tr>
    </w:tbl>
    <w:p w14:paraId="648BDDAA" w14:textId="77777777" w:rsidR="001A2B70" w:rsidRDefault="001A2B70" w:rsidP="001A2B70">
      <w:pPr>
        <w:pStyle w:val="NormalWeb"/>
        <w:shd w:val="clear" w:color="auto" w:fill="FFFFFF"/>
        <w:spacing w:before="0" w:beforeAutospacing="0" w:after="276" w:afterAutospacing="0"/>
        <w:rPr>
          <w:rFonts w:ascii="Inter" w:hAnsi="Inter"/>
          <w:color w:val="212529"/>
        </w:rPr>
      </w:pPr>
    </w:p>
    <w:p w14:paraId="735065EA" w14:textId="0A80D364" w:rsidR="001A2B70" w:rsidRDefault="001A2B70" w:rsidP="001A2B70">
      <w:pPr>
        <w:pStyle w:val="Heading5"/>
      </w:pPr>
      <w:bookmarkStart w:id="1095" w:name="_Toc54083350"/>
      <w:bookmarkStart w:id="1096" w:name="_Ref81205279"/>
      <w:bookmarkStart w:id="1097" w:name="_Toc110601774"/>
      <w:bookmarkStart w:id="1098" w:name="_Toc138075999"/>
      <w:r>
        <w:t xml:space="preserve">Upgrade </w:t>
      </w:r>
      <w:bookmarkEnd w:id="1095"/>
      <w:r>
        <w:t>Each Elasticsearch Node</w:t>
      </w:r>
      <w:bookmarkEnd w:id="1096"/>
      <w:bookmarkEnd w:id="1097"/>
      <w:bookmarkEnd w:id="1098"/>
      <w:r>
        <w:t xml:space="preserve"> </w:t>
      </w:r>
    </w:p>
    <w:p w14:paraId="7E44E502" w14:textId="77777777" w:rsidR="001A2B70" w:rsidRDefault="001A2B70" w:rsidP="001A2B70">
      <w:r>
        <w:t>Upgrade each node using the order in the previous table.</w:t>
      </w:r>
    </w:p>
    <w:p w14:paraId="341279F5" w14:textId="77777777" w:rsidR="001A2B70" w:rsidRDefault="001A2B70" w:rsidP="001A2B70">
      <w:pPr>
        <w:rPr>
          <w:rFonts w:cs="Times New Roman"/>
          <w:bCs/>
        </w:rPr>
      </w:pPr>
      <w:r>
        <w:rPr>
          <w:rFonts w:cs="Times New Roman"/>
          <w:b/>
          <w:bCs/>
          <w:color w:val="C00000"/>
        </w:rPr>
        <w:t>IMPORTANT:</w:t>
      </w:r>
      <w:r>
        <w:rPr>
          <w:rFonts w:cs="Times New Roman"/>
        </w:rPr>
        <w:t xml:space="preserve"> </w:t>
      </w:r>
      <w:r>
        <w:rPr>
          <w:rFonts w:cs="Times New Roman"/>
          <w:bCs/>
        </w:rPr>
        <w:t xml:space="preserve">The user logging into each Elastic node doing the upgrade must be a member of the </w:t>
      </w:r>
      <w:r>
        <w:rPr>
          <w:rFonts w:cs="Times New Roman"/>
          <w:b/>
        </w:rPr>
        <w:t>ent elastic admins</w:t>
      </w:r>
      <w:r>
        <w:rPr>
          <w:rFonts w:cs="Times New Roman"/>
          <w:bCs/>
        </w:rPr>
        <w:t xml:space="preserve"> AD group to have the correct permission in Elasticsearch to upgrade the node. </w:t>
      </w:r>
      <w:bookmarkStart w:id="1099" w:name="_Hlk87346024"/>
      <w:r>
        <w:rPr>
          <w:rFonts w:cs="Times New Roman"/>
          <w:bCs/>
        </w:rPr>
        <w:t xml:space="preserve">Having the </w:t>
      </w:r>
      <w:r>
        <w:rPr>
          <w:rFonts w:cs="Times New Roman"/>
          <w:b/>
        </w:rPr>
        <w:t>Elastic Administrator</w:t>
      </w:r>
      <w:r>
        <w:rPr>
          <w:rFonts w:cs="Times New Roman"/>
          <w:bCs/>
        </w:rPr>
        <w:t xml:space="preserve"> OneIM Role will place the user in this group.</w:t>
      </w:r>
      <w:bookmarkEnd w:id="1099"/>
      <w:r>
        <w:rPr>
          <w:rFonts w:cs="Times New Roman"/>
          <w:bCs/>
        </w:rPr>
        <w:t xml:space="preserve"> If the user is not a member of this group,</w:t>
      </w:r>
      <w:r>
        <w:rPr>
          <w:rFonts w:cs="Times New Roman"/>
          <w:b/>
        </w:rPr>
        <w:t xml:space="preserve"> STOP</w:t>
      </w:r>
      <w:r>
        <w:rPr>
          <w:rFonts w:cs="Times New Roman"/>
          <w:b/>
          <w:color w:val="FF0000"/>
        </w:rPr>
        <w:t xml:space="preserve"> </w:t>
      </w:r>
      <w:r>
        <w:rPr>
          <w:rFonts w:cs="Times New Roman"/>
          <w:bCs/>
        </w:rPr>
        <w:t>and either add them to the group or find a user who is already in the group to do the upgrade.</w:t>
      </w:r>
    </w:p>
    <w:p w14:paraId="43DD8C23" w14:textId="77777777" w:rsidR="001A2B70" w:rsidRDefault="001A2B70">
      <w:pPr>
        <w:pStyle w:val="ListParagraph"/>
        <w:numPr>
          <w:ilvl w:val="0"/>
          <w:numId w:val="33"/>
        </w:numPr>
        <w:spacing w:line="240" w:lineRule="auto"/>
      </w:pPr>
      <w:bookmarkStart w:id="1100" w:name="_Hlk100241721"/>
      <w:r w:rsidRPr="00B704E3">
        <w:rPr>
          <w:b/>
          <w:bCs/>
        </w:rPr>
        <w:t>Assumption</w:t>
      </w:r>
      <w:r>
        <w:t>: Elastic RPMs and installation scripts have been added to Elastic repo at all applicable sites and each repository is functional. A good check before running the upgrade script on each node is to verify yum can see the Elasticsearch package for the version you are upgrading to.</w:t>
      </w:r>
    </w:p>
    <w:p w14:paraId="2555F647" w14:textId="77777777" w:rsidR="001A2B70" w:rsidRDefault="001A2B70" w:rsidP="001A2B70">
      <w:r>
        <w:t>Before upgrading the node ensure that the rpmverify.exclude file has the correct excludes:</w:t>
      </w:r>
    </w:p>
    <w:p w14:paraId="6DD5DA48" w14:textId="77777777" w:rsidR="001A2B70" w:rsidRDefault="001A2B70" w:rsidP="001A2B70">
      <w:pPr>
        <w:spacing w:after="0"/>
        <w:ind w:left="720"/>
        <w:rPr>
          <w:rFonts w:ascii="Courier New" w:hAnsi="Courier New" w:cs="Courier New"/>
          <w:sz w:val="20"/>
          <w:szCs w:val="20"/>
        </w:rPr>
      </w:pPr>
      <w:r>
        <w:rPr>
          <w:rFonts w:ascii="Courier New" w:hAnsi="Courier New" w:cs="Courier New"/>
          <w:sz w:val="20"/>
          <w:szCs w:val="20"/>
        </w:rPr>
        <w:lastRenderedPageBreak/>
        <w:t># cd /etc</w:t>
      </w:r>
    </w:p>
    <w:p w14:paraId="4023E9DA" w14:textId="77777777" w:rsidR="001A2B70" w:rsidRDefault="001A2B70" w:rsidP="001A2B70">
      <w:pPr>
        <w:spacing w:after="0"/>
        <w:ind w:left="720"/>
        <w:rPr>
          <w:rFonts w:ascii="Courier New" w:hAnsi="Courier New" w:cs="Courier New"/>
          <w:sz w:val="20"/>
          <w:szCs w:val="20"/>
        </w:rPr>
      </w:pPr>
      <w:r>
        <w:rPr>
          <w:rFonts w:ascii="Courier New" w:hAnsi="Courier New" w:cs="Courier New"/>
          <w:sz w:val="20"/>
          <w:szCs w:val="20"/>
        </w:rPr>
        <w:t># cat rpmverify.exclude</w:t>
      </w:r>
    </w:p>
    <w:p w14:paraId="3CCF270A" w14:textId="77777777" w:rsidR="001A2B70" w:rsidRDefault="001A2B70" w:rsidP="001A2B70">
      <w:pPr>
        <w:spacing w:after="0"/>
        <w:ind w:left="1440"/>
      </w:pPr>
      <w:r>
        <w:t>verify that it contains the following lines:</w:t>
      </w:r>
    </w:p>
    <w:p w14:paraId="7219721D" w14:textId="77777777" w:rsidR="001A2B70" w:rsidRDefault="001A2B70" w:rsidP="001A2B70">
      <w:pPr>
        <w:spacing w:after="0"/>
        <w:ind w:left="2160"/>
      </w:pPr>
      <w:r>
        <w:t>elasticsearch</w:t>
      </w:r>
    </w:p>
    <w:p w14:paraId="553BA750" w14:textId="77777777" w:rsidR="001A2B70" w:rsidRDefault="001A2B70" w:rsidP="001A2B70">
      <w:pPr>
        <w:spacing w:after="0"/>
        <w:ind w:left="2160"/>
      </w:pPr>
      <w:r>
        <w:t>kibana</w:t>
      </w:r>
    </w:p>
    <w:p w14:paraId="6C8E8DBD" w14:textId="77777777" w:rsidR="001A2B70" w:rsidRDefault="001A2B70" w:rsidP="001A2B70">
      <w:pPr>
        <w:spacing w:after="0"/>
        <w:ind w:left="2160"/>
      </w:pPr>
      <w:r>
        <w:t>logstash</w:t>
      </w:r>
    </w:p>
    <w:p w14:paraId="33E07828" w14:textId="77777777" w:rsidR="001A2B70" w:rsidRDefault="001A2B70" w:rsidP="001A2B70">
      <w:pPr>
        <w:spacing w:after="0"/>
        <w:ind w:left="1440"/>
      </w:pPr>
    </w:p>
    <w:p w14:paraId="456E70F8" w14:textId="77777777" w:rsidR="001A2B70" w:rsidRDefault="001A2B70" w:rsidP="001A2B70">
      <w:pPr>
        <w:spacing w:after="0"/>
        <w:ind w:left="720"/>
      </w:pPr>
      <w:r>
        <w:t xml:space="preserve">If the lines are not present, contact a puppet SME and have them add the lines to the </w:t>
      </w:r>
      <w:r>
        <w:rPr>
          <w:b/>
          <w:bCs/>
        </w:rPr>
        <w:t>rpmverify:exclude_packages</w:t>
      </w:r>
      <w:r>
        <w:t xml:space="preserve"> section of the osif.yaml file.</w:t>
      </w:r>
    </w:p>
    <w:p w14:paraId="38F0BD26" w14:textId="77777777" w:rsidR="001A2B70" w:rsidRDefault="001A2B70" w:rsidP="001A2B70">
      <w:pPr>
        <w:spacing w:after="0"/>
        <w:ind w:left="1440"/>
      </w:pPr>
    </w:p>
    <w:p w14:paraId="06953998" w14:textId="77777777" w:rsidR="001A2B70" w:rsidRDefault="001A2B70" w:rsidP="001A2B70">
      <w:r>
        <w:t>Ensure the following command works properly before executing the upgrade_node.sh script:</w:t>
      </w:r>
    </w:p>
    <w:p w14:paraId="25CF2714" w14:textId="77777777" w:rsidR="001A2B70" w:rsidRDefault="001A2B70" w:rsidP="001A2B70">
      <w:pPr>
        <w:ind w:left="720"/>
        <w:rPr>
          <w:rFonts w:ascii="Courier New" w:hAnsi="Courier New" w:cs="Courier New"/>
          <w:sz w:val="20"/>
          <w:szCs w:val="20"/>
        </w:rPr>
      </w:pPr>
      <w:r>
        <w:rPr>
          <w:rFonts w:ascii="Courier New" w:hAnsi="Courier New" w:cs="Courier New"/>
          <w:sz w:val="20"/>
          <w:szCs w:val="20"/>
        </w:rPr>
        <w:t># yum repo-pkgs &lt;elastic repo name&gt; list</w:t>
      </w:r>
    </w:p>
    <w:p w14:paraId="171B0036" w14:textId="77777777" w:rsidR="001A2B70" w:rsidRDefault="001A2B70" w:rsidP="001A2B70">
      <w:pPr>
        <w:ind w:left="720"/>
      </w:pPr>
      <w:r>
        <w:t xml:space="preserve">Example: yum repo-pkgs </w:t>
      </w:r>
      <w:r>
        <w:rPr>
          <w:i/>
        </w:rPr>
        <w:t>elastic</w:t>
      </w:r>
      <w:r>
        <w:t xml:space="preserve"> list</w:t>
      </w:r>
    </w:p>
    <w:p w14:paraId="01E3D836" w14:textId="77777777" w:rsidR="001A2B70" w:rsidRDefault="001A2B70" w:rsidP="001A2B70">
      <w:pPr>
        <w:ind w:left="720"/>
      </w:pPr>
      <w:r>
        <w:rPr>
          <w:b/>
        </w:rPr>
        <w:t>NOTE</w:t>
      </w:r>
      <w:r>
        <w:t xml:space="preserve">: The elastic repo name is the name given to the Elasticsearch repository on the repo server. In most cases it is just </w:t>
      </w:r>
      <w:r>
        <w:rPr>
          <w:b/>
          <w:bCs/>
        </w:rPr>
        <w:t>elastic</w:t>
      </w:r>
      <w:r>
        <w:t xml:space="preserve"> but if you’re not sure you can check by executing </w:t>
      </w:r>
      <w:r>
        <w:rPr>
          <w:b/>
          <w:bCs/>
        </w:rPr>
        <w:t>yum repolist all</w:t>
      </w:r>
      <w:r>
        <w:t xml:space="preserve"> to show all the repositories available.</w:t>
      </w:r>
    </w:p>
    <w:p w14:paraId="1CEA32C3" w14:textId="77777777" w:rsidR="001A2B70" w:rsidRDefault="001A2B70" w:rsidP="001A2B70">
      <w:pPr>
        <w:ind w:left="720"/>
      </w:pPr>
      <w:r>
        <w:rPr>
          <w:b/>
          <w:bCs/>
        </w:rPr>
        <w:t xml:space="preserve">NOTE: </w:t>
      </w:r>
      <w:r>
        <w:t xml:space="preserve">You can verify the path to the Elastic repository by checking the repo definition found in </w:t>
      </w:r>
      <w:r>
        <w:rPr>
          <w:b/>
          <w:bCs/>
        </w:rPr>
        <w:t>/etc/yum.repos.d/elastic-search-rpms.repo</w:t>
      </w:r>
      <w:r>
        <w:t xml:space="preserve"> (the name of the repo may differ).</w:t>
      </w:r>
    </w:p>
    <w:p w14:paraId="5FAA1D96" w14:textId="77777777" w:rsidR="001A2B70" w:rsidRDefault="001A2B70" w:rsidP="001A2B70">
      <w:pPr>
        <w:ind w:left="720"/>
      </w:pPr>
      <w:r>
        <w:t xml:space="preserve">Ensure the </w:t>
      </w:r>
      <w:r>
        <w:rPr>
          <w:b/>
          <w:bCs/>
        </w:rPr>
        <w:t>Elasticsearch.x86_64</w:t>
      </w:r>
      <w:r>
        <w:t xml:space="preserve"> package is the version you are upgrading to.</w:t>
      </w:r>
    </w:p>
    <w:p w14:paraId="1C3DDD8F" w14:textId="77777777" w:rsidR="001A2B70" w:rsidRDefault="001A2B70" w:rsidP="001A2B70">
      <w:r>
        <w:t>After ensuring the node can read the upgrade package from the repo server, execute the following script to perform the upgrade on the node:</w:t>
      </w:r>
    </w:p>
    <w:bookmarkEnd w:id="1100"/>
    <w:p w14:paraId="0C69772B" w14:textId="77777777" w:rsidR="001A2B70" w:rsidRDefault="001A2B70" w:rsidP="001A2B70">
      <w:pPr>
        <w:ind w:left="720"/>
        <w:rPr>
          <w:rFonts w:ascii="Courier New" w:hAnsi="Courier New" w:cs="Courier New"/>
          <w:bCs/>
          <w:color w:val="000000" w:themeColor="text1"/>
          <w:sz w:val="20"/>
          <w:szCs w:val="20"/>
        </w:rPr>
      </w:pPr>
      <w:r>
        <w:rPr>
          <w:rFonts w:ascii="Courier New" w:hAnsi="Courier New" w:cs="Courier New"/>
          <w:bCs/>
          <w:color w:val="000000" w:themeColor="text1"/>
          <w:sz w:val="20"/>
          <w:szCs w:val="20"/>
        </w:rPr>
        <w:t>#</w:t>
      </w:r>
      <w:r>
        <w:rPr>
          <w:rFonts w:ascii="Courier New" w:hAnsi="Courier New" w:cs="Courier New"/>
          <w:b/>
          <w:bCs/>
          <w:i/>
          <w:iCs/>
          <w:color w:val="000000" w:themeColor="text1"/>
          <w:sz w:val="20"/>
          <w:szCs w:val="20"/>
        </w:rPr>
        <w:t xml:space="preserve"> </w:t>
      </w:r>
      <w:r>
        <w:rPr>
          <w:rFonts w:ascii="Courier New" w:hAnsi="Courier New" w:cs="Courier New"/>
          <w:bCs/>
          <w:color w:val="000000" w:themeColor="text1"/>
          <w:sz w:val="20"/>
          <w:szCs w:val="20"/>
        </w:rPr>
        <w:t xml:space="preserve">curl –s –k </w:t>
      </w:r>
      <w:r>
        <w:t>https://</w:t>
      </w:r>
      <w:r>
        <w:rPr>
          <w:rFonts w:ascii="Courier New" w:hAnsi="Courier New" w:cs="Courier New"/>
          <w:bCs/>
          <w:i/>
          <w:iCs/>
          <w:sz w:val="20"/>
          <w:szCs w:val="20"/>
        </w:rPr>
        <w:t>{site code}</w:t>
      </w:r>
      <w:r>
        <w:rPr>
          <w:rFonts w:ascii="Courier New" w:hAnsi="Courier New" w:cs="Courier New"/>
          <w:bCs/>
          <w:color w:val="000000" w:themeColor="text1"/>
          <w:sz w:val="20"/>
          <w:szCs w:val="20"/>
        </w:rPr>
        <w:t>su01ro01.`hostname –d`/yum/elastic/install/upgrade_node.sh | bash</w:t>
      </w:r>
    </w:p>
    <w:p w14:paraId="450D5349" w14:textId="77777777" w:rsidR="001A2B70" w:rsidRDefault="001A2B70" w:rsidP="001A2B70">
      <w:pPr>
        <w:keepNext/>
        <w:spacing w:after="120"/>
        <w:rPr>
          <w:rFonts w:cs="Times New Roman"/>
          <w:bCs/>
        </w:rPr>
      </w:pPr>
      <w:r>
        <w:rPr>
          <w:rFonts w:cs="Times New Roman"/>
          <w:b/>
        </w:rPr>
        <w:t>NOTE:</w:t>
      </w:r>
      <w:r>
        <w:rPr>
          <w:rFonts w:cs="Times New Roman"/>
          <w:bCs/>
        </w:rPr>
        <w:t xml:space="preserve"> The back quote characters ( ` ) used in the previous command are on the keyboard key with the tilde ( ~ ).</w:t>
      </w:r>
    </w:p>
    <w:p w14:paraId="2B40E6DF" w14:textId="77777777" w:rsidR="001A2B70" w:rsidRDefault="001A2B70" w:rsidP="001A2B70">
      <w:pPr>
        <w:keepNext/>
        <w:spacing w:after="120"/>
        <w:jc w:val="center"/>
      </w:pPr>
      <w:r>
        <w:rPr>
          <w:noProof/>
        </w:rPr>
        <w:drawing>
          <wp:inline distT="0" distB="0" distL="0" distR="0" wp14:anchorId="144179F0" wp14:editId="2EEFA61C">
            <wp:extent cx="1400175" cy="981075"/>
            <wp:effectExtent l="0" t="0" r="9525" b="9525"/>
            <wp:docPr id="15" name="Picture 15" descr="A close up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calculato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0175" cy="981075"/>
                    </a:xfrm>
                    <a:prstGeom prst="rect">
                      <a:avLst/>
                    </a:prstGeom>
                    <a:noFill/>
                    <a:ln>
                      <a:noFill/>
                    </a:ln>
                  </pic:spPr>
                </pic:pic>
              </a:graphicData>
            </a:graphic>
          </wp:inline>
        </w:drawing>
      </w:r>
    </w:p>
    <w:p w14:paraId="73E5BA32" w14:textId="0390D4D0" w:rsidR="001A2B70" w:rsidRDefault="001A2B70" w:rsidP="001A2B70">
      <w:pPr>
        <w:pStyle w:val="Caption"/>
        <w:rPr>
          <w:rFonts w:cs="Times New Roman"/>
          <w:color w:val="2F5496" w:themeColor="accent1" w:themeShade="BF"/>
        </w:rPr>
      </w:pPr>
      <w:bookmarkStart w:id="1101" w:name="_Toc53755053"/>
      <w:bookmarkStart w:id="1102" w:name="_Toc110350439"/>
      <w:bookmarkStart w:id="1103" w:name="_Toc135913100"/>
      <w:r>
        <w:t xml:space="preserve">Figure </w:t>
      </w:r>
      <w:fldSimple w:instr=" SEQ Figure \* ARABIC ">
        <w:r w:rsidR="00651143">
          <w:rPr>
            <w:noProof/>
          </w:rPr>
          <w:t>85</w:t>
        </w:r>
      </w:fldSimple>
      <w:r>
        <w:t xml:space="preserve"> Back Quote Characters ( ` )</w:t>
      </w:r>
      <w:bookmarkEnd w:id="1101"/>
      <w:bookmarkEnd w:id="1102"/>
      <w:bookmarkEnd w:id="1103"/>
    </w:p>
    <w:p w14:paraId="4F25116A" w14:textId="77777777" w:rsidR="001A2B70" w:rsidRDefault="001A2B70" w:rsidP="001A2B70">
      <w:r>
        <w:t>You will be prompted for your password so the script can use it, along with your user ID, to update settings in Elasticsearch during the upgrade. The password is only used during script execution and is NOT saved.</w:t>
      </w:r>
    </w:p>
    <w:p w14:paraId="5C19F615" w14:textId="77777777" w:rsidR="001A2B70" w:rsidRDefault="001A2B70" w:rsidP="001A2B70">
      <w:pPr>
        <w:spacing w:after="120"/>
      </w:pPr>
      <w:r>
        <w:t>The script will:</w:t>
      </w:r>
    </w:p>
    <w:p w14:paraId="6B027704" w14:textId="77777777" w:rsidR="001A2B70" w:rsidRDefault="001A2B70">
      <w:pPr>
        <w:pStyle w:val="ListParagraph"/>
        <w:numPr>
          <w:ilvl w:val="0"/>
          <w:numId w:val="32"/>
        </w:numPr>
      </w:pPr>
      <w:r>
        <w:t>Disable allocation of replicas in Elastic.</w:t>
      </w:r>
    </w:p>
    <w:p w14:paraId="589CCA2A" w14:textId="77777777" w:rsidR="001A2B70" w:rsidRDefault="001A2B70">
      <w:pPr>
        <w:pStyle w:val="ListParagraph"/>
        <w:numPr>
          <w:ilvl w:val="0"/>
          <w:numId w:val="32"/>
        </w:numPr>
      </w:pPr>
      <w:r>
        <w:lastRenderedPageBreak/>
        <w:t>Halt machine learning jobs to allow for the upgrade.</w:t>
      </w:r>
    </w:p>
    <w:p w14:paraId="120494E3" w14:textId="77777777" w:rsidR="001A2B70" w:rsidRDefault="001A2B70">
      <w:pPr>
        <w:pStyle w:val="ListParagraph"/>
        <w:numPr>
          <w:ilvl w:val="0"/>
          <w:numId w:val="32"/>
        </w:numPr>
      </w:pPr>
      <w:r>
        <w:t>Stop the node you’re upgrading.</w:t>
      </w:r>
    </w:p>
    <w:p w14:paraId="54D083F5" w14:textId="77777777" w:rsidR="001A2B70" w:rsidRDefault="001A2B70">
      <w:pPr>
        <w:pStyle w:val="ListParagraph"/>
        <w:numPr>
          <w:ilvl w:val="0"/>
          <w:numId w:val="32"/>
        </w:numPr>
      </w:pPr>
      <w:r>
        <w:t>Upgrade the node then restart it.</w:t>
      </w:r>
    </w:p>
    <w:p w14:paraId="5E633062" w14:textId="77777777" w:rsidR="001A2B70" w:rsidRDefault="001A2B70">
      <w:pPr>
        <w:pStyle w:val="ListParagraph"/>
        <w:numPr>
          <w:ilvl w:val="0"/>
          <w:numId w:val="32"/>
        </w:numPr>
      </w:pPr>
      <w:r>
        <w:t>Wait for the cluster to return to 100% Healthy.</w:t>
      </w:r>
    </w:p>
    <w:p w14:paraId="1E440C66" w14:textId="77777777" w:rsidR="001A2B70" w:rsidRDefault="001A2B70" w:rsidP="001A2B70">
      <w:r>
        <w:t xml:space="preserve">Once the script is complete, you will see the message </w:t>
      </w:r>
      <w:r>
        <w:rPr>
          <w:b/>
          <w:bCs/>
          <w:iCs/>
        </w:rPr>
        <w:t>Upgrade for this node complete, continue with next node</w:t>
      </w:r>
      <w:r>
        <w:rPr>
          <w:iCs/>
        </w:rPr>
        <w:t xml:space="preserve">. </w:t>
      </w:r>
      <w:r>
        <w:t xml:space="preserve">If you do not see this message, or you see any errors, you should stop and contact an Elastic SME for guidance. </w:t>
      </w:r>
    </w:p>
    <w:p w14:paraId="339C7501" w14:textId="77777777" w:rsidR="001A2B70" w:rsidRDefault="001A2B70" w:rsidP="001A2B70">
      <w:r>
        <w:t>Repeat for all nodes in the cluster.</w:t>
      </w:r>
    </w:p>
    <w:p w14:paraId="4BAD759C" w14:textId="77777777" w:rsidR="001A2B70" w:rsidRDefault="001A2B70" w:rsidP="001A2B70">
      <w:pPr>
        <w:pStyle w:val="Heading5"/>
      </w:pPr>
      <w:bookmarkStart w:id="1104" w:name="_Toc110601775"/>
      <w:bookmarkStart w:id="1105" w:name="_Ref118904569"/>
      <w:bookmarkStart w:id="1106" w:name="_Ref122335980"/>
      <w:bookmarkStart w:id="1107" w:name="_Toc138076000"/>
      <w:r>
        <w:t>Verify Upgrade Versions</w:t>
      </w:r>
      <w:bookmarkEnd w:id="1104"/>
      <w:bookmarkEnd w:id="1105"/>
      <w:bookmarkEnd w:id="1106"/>
      <w:bookmarkEnd w:id="1107"/>
    </w:p>
    <w:p w14:paraId="1CFF3BAF" w14:textId="77777777" w:rsidR="001A2B70" w:rsidRDefault="001A2B70" w:rsidP="001A2B70">
      <w:r>
        <w:t xml:space="preserve">After upgrading all nodes, you should verify the version of each node. The easiest way to do this is using the Kibana Dev Tools console. </w:t>
      </w:r>
    </w:p>
    <w:p w14:paraId="06A17B73" w14:textId="77777777" w:rsidR="001A2B70" w:rsidRDefault="001A2B70">
      <w:pPr>
        <w:pStyle w:val="ListParagraph"/>
        <w:numPr>
          <w:ilvl w:val="0"/>
          <w:numId w:val="34"/>
        </w:numPr>
      </w:pPr>
      <w:r>
        <w:t xml:space="preserve">Log in to Kibana with your .wks or .adm account and navigate to the </w:t>
      </w:r>
      <w:r>
        <w:rPr>
          <w:b/>
          <w:bCs/>
        </w:rPr>
        <w:t>Dev Tools</w:t>
      </w:r>
      <w:r>
        <w:t xml:space="preserve"> panel.</w:t>
      </w:r>
    </w:p>
    <w:p w14:paraId="7C099A34" w14:textId="77777777" w:rsidR="001A2B70" w:rsidRDefault="001A2B70">
      <w:pPr>
        <w:pStyle w:val="ListParagraph"/>
        <w:numPr>
          <w:ilvl w:val="0"/>
          <w:numId w:val="34"/>
        </w:numPr>
      </w:pPr>
      <w:r>
        <w:t>Click the hamburger menu (three horizontal lines) button at the top left of the screen. The navigation menu displays.</w:t>
      </w:r>
    </w:p>
    <w:p w14:paraId="176DBC46" w14:textId="77777777" w:rsidR="001A2B70" w:rsidRDefault="001A2B70">
      <w:pPr>
        <w:pStyle w:val="ListParagraph"/>
        <w:keepNext/>
        <w:numPr>
          <w:ilvl w:val="0"/>
          <w:numId w:val="34"/>
        </w:numPr>
      </w:pPr>
      <w:r>
        <w:t xml:space="preserve">Scroll to </w:t>
      </w:r>
      <w:r>
        <w:rPr>
          <w:b/>
        </w:rPr>
        <w:t>Management</w:t>
      </w:r>
      <w:r>
        <w:t xml:space="preserve"> at the bottom and select </w:t>
      </w:r>
      <w:r>
        <w:rPr>
          <w:b/>
        </w:rPr>
        <w:t>Dev Tools</w:t>
      </w:r>
      <w:r>
        <w:rPr>
          <w:bCs/>
        </w:rPr>
        <w:t>.</w:t>
      </w:r>
    </w:p>
    <w:p w14:paraId="67DC74D0" w14:textId="77777777" w:rsidR="001A2B70" w:rsidRDefault="001A2B70" w:rsidP="001A2B70">
      <w:pPr>
        <w:keepNext/>
        <w:jc w:val="center"/>
      </w:pPr>
      <w:r>
        <w:rPr>
          <w:noProof/>
        </w:rPr>
        <w:drawing>
          <wp:inline distT="0" distB="0" distL="0" distR="0" wp14:anchorId="622ECE9C" wp14:editId="38B93155">
            <wp:extent cx="2647950" cy="333375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47950" cy="3333750"/>
                    </a:xfrm>
                    <a:prstGeom prst="rect">
                      <a:avLst/>
                    </a:prstGeom>
                    <a:noFill/>
                    <a:ln>
                      <a:noFill/>
                    </a:ln>
                  </pic:spPr>
                </pic:pic>
              </a:graphicData>
            </a:graphic>
          </wp:inline>
        </w:drawing>
      </w:r>
    </w:p>
    <w:p w14:paraId="0F7A2FEC" w14:textId="044150B3" w:rsidR="001A2B70" w:rsidRDefault="001A2B70" w:rsidP="001A2B70">
      <w:pPr>
        <w:pStyle w:val="Caption"/>
      </w:pPr>
      <w:bookmarkStart w:id="1108" w:name="_Toc110350440"/>
      <w:bookmarkStart w:id="1109" w:name="_Toc135913101"/>
      <w:r>
        <w:t xml:space="preserve">Figure </w:t>
      </w:r>
      <w:fldSimple w:instr=" SEQ Figure \* ARABIC ">
        <w:r w:rsidR="00651143">
          <w:rPr>
            <w:noProof/>
          </w:rPr>
          <w:t>86</w:t>
        </w:r>
      </w:fldSimple>
      <w:r>
        <w:t xml:space="preserve"> Select Dev Tools</w:t>
      </w:r>
      <w:bookmarkEnd w:id="1108"/>
      <w:bookmarkEnd w:id="1109"/>
    </w:p>
    <w:p w14:paraId="5D8D3AD6" w14:textId="77777777" w:rsidR="001A2B70" w:rsidRDefault="001A2B70">
      <w:pPr>
        <w:pStyle w:val="ListParagraph"/>
        <w:numPr>
          <w:ilvl w:val="0"/>
          <w:numId w:val="34"/>
        </w:numPr>
        <w:spacing w:after="120"/>
      </w:pPr>
      <w:r>
        <w:t xml:space="preserve">The Dev Tools console displays. To check the node versions, execute the following command: </w:t>
      </w:r>
    </w:p>
    <w:p w14:paraId="0E17163C" w14:textId="77777777" w:rsidR="001A2B70" w:rsidRDefault="001A2B70" w:rsidP="001A2B70">
      <w:pPr>
        <w:ind w:left="720"/>
        <w:rPr>
          <w:rFonts w:ascii="Courier New" w:hAnsi="Courier New" w:cs="Courier New"/>
          <w:sz w:val="20"/>
          <w:szCs w:val="20"/>
        </w:rPr>
      </w:pPr>
      <w:r>
        <w:rPr>
          <w:rFonts w:ascii="Courier New" w:hAnsi="Courier New" w:cs="Courier New"/>
          <w:sz w:val="20"/>
          <w:szCs w:val="20"/>
        </w:rPr>
        <w:t>GET _cat/nodes?v&amp;h=name,ip,version&amp;s=name</w:t>
      </w:r>
    </w:p>
    <w:p w14:paraId="26BCC441" w14:textId="77777777" w:rsidR="001A2B70" w:rsidRDefault="001A2B70" w:rsidP="001A2B70">
      <w:pPr>
        <w:ind w:left="720"/>
      </w:pPr>
      <w:r>
        <w:lastRenderedPageBreak/>
        <w:t>Execute the command by pressing &lt;ctrl&gt;&lt;enter&gt; or selecting the execute icon on the right of the entered command.</w:t>
      </w:r>
    </w:p>
    <w:p w14:paraId="32C1BDE4" w14:textId="77777777" w:rsidR="001A2B70" w:rsidRDefault="001A2B70">
      <w:pPr>
        <w:pStyle w:val="ListParagraph"/>
        <w:numPr>
          <w:ilvl w:val="0"/>
          <w:numId w:val="34"/>
        </w:numPr>
      </w:pPr>
      <w:r>
        <w:t>You will see all nodes listed with their versions, as in the following example:</w:t>
      </w:r>
    </w:p>
    <w:p w14:paraId="4D9EAA38" w14:textId="77777777" w:rsidR="001A2B70" w:rsidRDefault="001A2B70" w:rsidP="001A2B70">
      <w:pPr>
        <w:jc w:val="center"/>
      </w:pPr>
      <w:r>
        <w:rPr>
          <w:noProof/>
        </w:rPr>
        <w:drawing>
          <wp:inline distT="0" distB="0" distL="0" distR="0" wp14:anchorId="33A64A9E" wp14:editId="0D8966D8">
            <wp:extent cx="4695825" cy="2524125"/>
            <wp:effectExtent l="0" t="0" r="952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95825" cy="2524125"/>
                    </a:xfrm>
                    <a:prstGeom prst="rect">
                      <a:avLst/>
                    </a:prstGeom>
                    <a:noFill/>
                    <a:ln>
                      <a:noFill/>
                    </a:ln>
                  </pic:spPr>
                </pic:pic>
              </a:graphicData>
            </a:graphic>
          </wp:inline>
        </w:drawing>
      </w:r>
    </w:p>
    <w:p w14:paraId="5AF510BE" w14:textId="0CEFD6ED" w:rsidR="001A2B70" w:rsidRDefault="001A2B70" w:rsidP="001A2B70">
      <w:pPr>
        <w:pStyle w:val="Caption"/>
      </w:pPr>
      <w:bookmarkStart w:id="1110" w:name="_Toc110350441"/>
      <w:bookmarkStart w:id="1111" w:name="_Toc135913102"/>
      <w:r>
        <w:t xml:space="preserve">Figure </w:t>
      </w:r>
      <w:fldSimple w:instr=" SEQ Figure \* ARABIC ">
        <w:r w:rsidR="00651143">
          <w:rPr>
            <w:noProof/>
          </w:rPr>
          <w:t>87</w:t>
        </w:r>
      </w:fldSimple>
      <w:r>
        <w:t xml:space="preserve"> Check node versions example</w:t>
      </w:r>
      <w:bookmarkEnd w:id="1110"/>
      <w:bookmarkEnd w:id="1111"/>
    </w:p>
    <w:p w14:paraId="0690202B" w14:textId="77777777" w:rsidR="001A2B70" w:rsidRDefault="001A2B70" w:rsidP="001A2B70">
      <w:r>
        <w:rPr>
          <w:b/>
          <w:bCs/>
        </w:rPr>
        <w:t>NOTE:</w:t>
      </w:r>
      <w:r>
        <w:t xml:space="preserve"> If all the nodes are not upgraded, go back, and upgrade the ones you missed. If you believe a node should be upgraded and it’s not, consult with an Elastic SME before proceeding. </w:t>
      </w:r>
    </w:p>
    <w:p w14:paraId="093585E9" w14:textId="77777777" w:rsidR="001A2B70" w:rsidRDefault="001A2B70" w:rsidP="001A2B70">
      <w:pPr>
        <w:pStyle w:val="Heading5"/>
      </w:pPr>
      <w:bookmarkStart w:id="1112" w:name="_Toc110601776"/>
      <w:bookmarkStart w:id="1113" w:name="_Toc138076001"/>
      <w:r>
        <w:t>Complete Cluster Upgrade</w:t>
      </w:r>
      <w:bookmarkEnd w:id="1112"/>
      <w:bookmarkEnd w:id="1113"/>
    </w:p>
    <w:p w14:paraId="655EF6B0" w14:textId="064363E8" w:rsidR="001A2B70" w:rsidRDefault="001A2B70" w:rsidP="001A2B70">
      <w:r>
        <w:t xml:space="preserve">During the execution of the upgrade_node.sh in section </w:t>
      </w:r>
      <w:r>
        <w:fldChar w:fldCharType="begin"/>
      </w:r>
      <w:r>
        <w:instrText xml:space="preserve"> REF _Ref81205279 \r \h </w:instrText>
      </w:r>
      <w:r>
        <w:fldChar w:fldCharType="separate"/>
      </w:r>
      <w:r w:rsidR="00651143">
        <w:t>5.5.3.3.1</w:t>
      </w:r>
      <w:r>
        <w:fldChar w:fldCharType="end"/>
      </w:r>
      <w:r>
        <w:t>, all machine learning jobs were stopped for the upgrade to occur. Now that the cluster is upgraded, we need to re-enable machine learning jobs. The easiest way to do this is using the Kibana Dev Tools console. To access the console:</w:t>
      </w:r>
    </w:p>
    <w:p w14:paraId="072A9CE0" w14:textId="77777777" w:rsidR="001A2B70" w:rsidRDefault="001A2B70">
      <w:pPr>
        <w:pStyle w:val="ListParagraph"/>
        <w:numPr>
          <w:ilvl w:val="0"/>
          <w:numId w:val="35"/>
        </w:numPr>
      </w:pPr>
      <w:r>
        <w:t xml:space="preserve">Log in to Kibana with your .wks or .adm account and navigate to the </w:t>
      </w:r>
      <w:r>
        <w:rPr>
          <w:b/>
          <w:bCs/>
        </w:rPr>
        <w:t>Dev</w:t>
      </w:r>
      <w:r>
        <w:t xml:space="preserve"> </w:t>
      </w:r>
      <w:r>
        <w:rPr>
          <w:b/>
          <w:bCs/>
        </w:rPr>
        <w:t>Tools</w:t>
      </w:r>
      <w:r>
        <w:t xml:space="preserve"> panel.</w:t>
      </w:r>
    </w:p>
    <w:p w14:paraId="08D0F62D" w14:textId="77777777" w:rsidR="001A2B70" w:rsidRDefault="001A2B70">
      <w:pPr>
        <w:pStyle w:val="ListParagraph"/>
        <w:numPr>
          <w:ilvl w:val="0"/>
          <w:numId w:val="35"/>
        </w:numPr>
      </w:pPr>
      <w:r>
        <w:t>Click the hamburger menu (three horizontal lines) button at the top left of the screen. The navigation menu displays.</w:t>
      </w:r>
    </w:p>
    <w:p w14:paraId="5380C3AF" w14:textId="77777777" w:rsidR="001A2B70" w:rsidRDefault="001A2B70">
      <w:pPr>
        <w:pStyle w:val="ListParagraph"/>
        <w:keepNext/>
        <w:numPr>
          <w:ilvl w:val="0"/>
          <w:numId w:val="35"/>
        </w:numPr>
      </w:pPr>
      <w:r>
        <w:lastRenderedPageBreak/>
        <w:t xml:space="preserve">Scroll to </w:t>
      </w:r>
      <w:r>
        <w:rPr>
          <w:b/>
        </w:rPr>
        <w:t>Management</w:t>
      </w:r>
      <w:r>
        <w:t xml:space="preserve"> at the bottom and select </w:t>
      </w:r>
      <w:r>
        <w:rPr>
          <w:b/>
        </w:rPr>
        <w:t>Dev Tools</w:t>
      </w:r>
      <w:r>
        <w:rPr>
          <w:bCs/>
        </w:rPr>
        <w:t>.</w:t>
      </w:r>
    </w:p>
    <w:p w14:paraId="0DDFF847" w14:textId="77777777" w:rsidR="001A2B70" w:rsidRDefault="001A2B70" w:rsidP="001A2B70">
      <w:pPr>
        <w:keepNext/>
        <w:jc w:val="center"/>
      </w:pPr>
      <w:r>
        <w:rPr>
          <w:noProof/>
        </w:rPr>
        <w:drawing>
          <wp:inline distT="0" distB="0" distL="0" distR="0" wp14:anchorId="33C03EC7" wp14:editId="71352ED5">
            <wp:extent cx="2876550" cy="36195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6550" cy="3619500"/>
                    </a:xfrm>
                    <a:prstGeom prst="rect">
                      <a:avLst/>
                    </a:prstGeom>
                    <a:noFill/>
                    <a:ln>
                      <a:noFill/>
                    </a:ln>
                  </pic:spPr>
                </pic:pic>
              </a:graphicData>
            </a:graphic>
          </wp:inline>
        </w:drawing>
      </w:r>
    </w:p>
    <w:p w14:paraId="64447E41" w14:textId="5BA96534" w:rsidR="001A2B70" w:rsidRDefault="001A2B70" w:rsidP="001A2B70">
      <w:pPr>
        <w:pStyle w:val="Caption"/>
      </w:pPr>
      <w:bookmarkStart w:id="1114" w:name="_Toc110350442"/>
      <w:bookmarkStart w:id="1115" w:name="_Toc135913103"/>
      <w:r>
        <w:t xml:space="preserve">Figure </w:t>
      </w:r>
      <w:fldSimple w:instr=" SEQ Figure \* ARABIC ">
        <w:r w:rsidR="00651143">
          <w:rPr>
            <w:noProof/>
          </w:rPr>
          <w:t>88</w:t>
        </w:r>
      </w:fldSimple>
      <w:r>
        <w:t xml:space="preserve"> Select Dev Tools</w:t>
      </w:r>
      <w:bookmarkEnd w:id="1114"/>
      <w:bookmarkEnd w:id="1115"/>
    </w:p>
    <w:p w14:paraId="32AC61E0" w14:textId="77777777" w:rsidR="001A2B70" w:rsidRDefault="001A2B70">
      <w:pPr>
        <w:pStyle w:val="ListParagraph"/>
        <w:numPr>
          <w:ilvl w:val="0"/>
          <w:numId w:val="35"/>
        </w:numPr>
      </w:pPr>
      <w:r>
        <w:t>The Dev Tools console displays.</w:t>
      </w:r>
    </w:p>
    <w:p w14:paraId="1A33952F" w14:textId="77777777" w:rsidR="001A2B70" w:rsidRDefault="001A2B70">
      <w:pPr>
        <w:pStyle w:val="ListParagraph"/>
        <w:numPr>
          <w:ilvl w:val="0"/>
          <w:numId w:val="35"/>
        </w:numPr>
        <w:spacing w:after="120"/>
      </w:pPr>
      <w:r>
        <w:t>To re-enable machine learning jobs, execute the following command:</w:t>
      </w:r>
    </w:p>
    <w:p w14:paraId="47EEF880" w14:textId="77777777" w:rsidR="001A2B70" w:rsidRDefault="001A2B70" w:rsidP="001A2B70">
      <w:pPr>
        <w:ind w:left="720"/>
        <w:rPr>
          <w:rFonts w:ascii="Courier New" w:hAnsi="Courier New" w:cs="Courier New"/>
          <w:sz w:val="20"/>
          <w:szCs w:val="20"/>
        </w:rPr>
      </w:pPr>
      <w:r>
        <w:rPr>
          <w:rFonts w:ascii="Courier New" w:hAnsi="Courier New" w:cs="Courier New"/>
          <w:sz w:val="20"/>
          <w:szCs w:val="20"/>
        </w:rPr>
        <w:t>POST _ml/set_upgrade_mode?enabled=false</w:t>
      </w:r>
    </w:p>
    <w:p w14:paraId="35C02AD4" w14:textId="77777777" w:rsidR="001A2B70" w:rsidRDefault="001A2B70">
      <w:pPr>
        <w:pStyle w:val="ListParagraph"/>
        <w:numPr>
          <w:ilvl w:val="0"/>
          <w:numId w:val="35"/>
        </w:numPr>
        <w:spacing w:after="120"/>
      </w:pPr>
      <w:r>
        <w:t>You can verify that upgrade_mode is disabled by executing the following command and examining the output.</w:t>
      </w:r>
    </w:p>
    <w:p w14:paraId="2837E92C" w14:textId="77777777" w:rsidR="001A2B70" w:rsidRDefault="001A2B70" w:rsidP="001A2B70">
      <w:pPr>
        <w:pStyle w:val="ListParagraph"/>
        <w:rPr>
          <w:rFonts w:ascii="Courier New" w:hAnsi="Courier New" w:cs="Courier New"/>
          <w:sz w:val="20"/>
          <w:szCs w:val="20"/>
        </w:rPr>
      </w:pPr>
      <w:r>
        <w:rPr>
          <w:rFonts w:ascii="Courier New" w:hAnsi="Courier New" w:cs="Courier New"/>
          <w:sz w:val="20"/>
          <w:szCs w:val="20"/>
        </w:rPr>
        <w:t>GET _ml/info</w:t>
      </w:r>
    </w:p>
    <w:p w14:paraId="03F914E1" w14:textId="77777777" w:rsidR="001A2B70" w:rsidRDefault="001A2B70" w:rsidP="001A2B70">
      <w:pPr>
        <w:pStyle w:val="ListParagraph"/>
        <w:spacing w:after="120"/>
      </w:pPr>
    </w:p>
    <w:p w14:paraId="05A2B1B1" w14:textId="77777777" w:rsidR="001A2B70" w:rsidRDefault="001A2B70">
      <w:pPr>
        <w:pStyle w:val="ListParagraph"/>
        <w:keepNext/>
        <w:numPr>
          <w:ilvl w:val="0"/>
          <w:numId w:val="35"/>
        </w:numPr>
        <w:spacing w:after="120"/>
      </w:pPr>
      <w:r>
        <w:lastRenderedPageBreak/>
        <w:t xml:space="preserve">Scroll down or collapse fields, clicking on the down arrows to find the </w:t>
      </w:r>
      <w:r>
        <w:rPr>
          <w:b/>
          <w:bCs/>
        </w:rPr>
        <w:t>upgrade_mode</w:t>
      </w:r>
      <w:r>
        <w:t xml:space="preserve"> field and verify it is set to false.</w:t>
      </w:r>
    </w:p>
    <w:p w14:paraId="4D877E62" w14:textId="77777777" w:rsidR="001A2B70" w:rsidRDefault="001A2B70" w:rsidP="001A2B70">
      <w:pPr>
        <w:keepNext/>
        <w:ind w:left="720"/>
        <w:jc w:val="center"/>
      </w:pPr>
      <w:r>
        <w:rPr>
          <w:noProof/>
        </w:rPr>
        <w:drawing>
          <wp:inline distT="0" distB="0" distL="0" distR="0" wp14:anchorId="205299B7" wp14:editId="1BDFD088">
            <wp:extent cx="4343400" cy="260985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43400" cy="2609850"/>
                    </a:xfrm>
                    <a:prstGeom prst="rect">
                      <a:avLst/>
                    </a:prstGeom>
                    <a:noFill/>
                    <a:ln>
                      <a:noFill/>
                    </a:ln>
                  </pic:spPr>
                </pic:pic>
              </a:graphicData>
            </a:graphic>
          </wp:inline>
        </w:drawing>
      </w:r>
    </w:p>
    <w:p w14:paraId="62086073" w14:textId="4379D152" w:rsidR="001A2B70" w:rsidRDefault="001A2B70" w:rsidP="001A2B70">
      <w:pPr>
        <w:pStyle w:val="Caption"/>
      </w:pPr>
      <w:bookmarkStart w:id="1116" w:name="_Toc110350443"/>
      <w:bookmarkStart w:id="1117" w:name="_Toc135913104"/>
      <w:r>
        <w:t xml:space="preserve">Figure </w:t>
      </w:r>
      <w:fldSimple w:instr=" SEQ Figure \* ARABIC ">
        <w:r w:rsidR="00651143">
          <w:rPr>
            <w:noProof/>
          </w:rPr>
          <w:t>89</w:t>
        </w:r>
      </w:fldSimple>
      <w:r>
        <w:t xml:space="preserve"> Verify ml upgrade_mode is false</w:t>
      </w:r>
      <w:bookmarkEnd w:id="1116"/>
      <w:bookmarkEnd w:id="1117"/>
    </w:p>
    <w:p w14:paraId="7668F65D" w14:textId="77777777" w:rsidR="001A2B70" w:rsidRDefault="001A2B70" w:rsidP="001A2B70"/>
    <w:p w14:paraId="0B3A6079" w14:textId="77777777" w:rsidR="001A2B70" w:rsidRPr="001A2B70" w:rsidRDefault="001A2B70" w:rsidP="001A2B70"/>
    <w:p w14:paraId="66464F18" w14:textId="77777777" w:rsidR="006A2C1A" w:rsidRPr="00826B1D" w:rsidRDefault="006A2C1A" w:rsidP="006A2C1A"/>
    <w:p w14:paraId="375EC96C" w14:textId="77777777" w:rsidR="001A2B70" w:rsidRDefault="001A2B70" w:rsidP="001A2B70">
      <w:pPr>
        <w:pStyle w:val="Heading4"/>
      </w:pPr>
      <w:bookmarkStart w:id="1118" w:name="_Toc110601777"/>
      <w:bookmarkStart w:id="1119" w:name="_Toc120544527"/>
      <w:bookmarkStart w:id="1120" w:name="_Toc138076002"/>
      <w:r>
        <w:t>Upgrade Kibana</w:t>
      </w:r>
      <w:bookmarkEnd w:id="1118"/>
      <w:bookmarkEnd w:id="1119"/>
      <w:bookmarkEnd w:id="1120"/>
    </w:p>
    <w:p w14:paraId="4A6200F6" w14:textId="77777777" w:rsidR="001A2B70" w:rsidRDefault="001A2B70" w:rsidP="001A2B70">
      <w:r>
        <w:t xml:space="preserve">The following steps require that the admin have </w:t>
      </w:r>
      <w:r>
        <w:rPr>
          <w:b/>
          <w:bCs/>
        </w:rPr>
        <w:t>root</w:t>
      </w:r>
      <w:r>
        <w:t xml:space="preserve"> permissions to perform the install. The </w:t>
      </w:r>
      <w:r>
        <w:rPr>
          <w:b/>
          <w:bCs/>
        </w:rPr>
        <w:t>#</w:t>
      </w:r>
      <w:r>
        <w:t xml:space="preserve"> at the beginning of a command signifies that it should be run as root. If you don’t know how to become root on a Linux machine, you should not be performing this installation.</w:t>
      </w:r>
    </w:p>
    <w:p w14:paraId="2CCBB735" w14:textId="77777777" w:rsidR="001A2B70" w:rsidRDefault="001A2B70" w:rsidP="001A2B70">
      <w:pPr>
        <w:keepNext/>
      </w:pPr>
      <w:r>
        <w:t>Use this table to determine which Elastic nodes to upgrade Kibana on.</w:t>
      </w:r>
    </w:p>
    <w:p w14:paraId="1E403DEE" w14:textId="66896222" w:rsidR="001A2B70" w:rsidRDefault="001A2B70" w:rsidP="001A2B70">
      <w:pPr>
        <w:pStyle w:val="Caption"/>
      </w:pPr>
      <w:bookmarkStart w:id="1121" w:name="_Toc53728052"/>
      <w:bookmarkStart w:id="1122" w:name="_Toc110350502"/>
      <w:bookmarkStart w:id="1123" w:name="_Toc122335484"/>
      <w:bookmarkStart w:id="1124" w:name="_Toc135913166"/>
      <w:bookmarkStart w:id="1125" w:name="_Toc135913179"/>
      <w:r>
        <w:t xml:space="preserve">Table </w:t>
      </w:r>
      <w:fldSimple w:instr=" SEQ Table \* ARABIC ">
        <w:r w:rsidR="00651143">
          <w:rPr>
            <w:noProof/>
          </w:rPr>
          <w:t>13</w:t>
        </w:r>
      </w:fldSimple>
      <w:r>
        <w:t xml:space="preserve"> Elastic nodes to upgrade Kibana on</w:t>
      </w:r>
      <w:bookmarkEnd w:id="1121"/>
      <w:bookmarkEnd w:id="1122"/>
      <w:bookmarkEnd w:id="1123"/>
      <w:bookmarkEnd w:id="1124"/>
      <w:bookmarkEnd w:id="1125"/>
    </w:p>
    <w:tbl>
      <w:tblPr>
        <w:tblStyle w:val="TableGridLight"/>
        <w:tblW w:w="0" w:type="auto"/>
        <w:jc w:val="center"/>
        <w:tblLook w:val="04A0" w:firstRow="1" w:lastRow="0" w:firstColumn="1" w:lastColumn="0" w:noHBand="0" w:noVBand="1"/>
      </w:tblPr>
      <w:tblGrid>
        <w:gridCol w:w="2425"/>
        <w:gridCol w:w="4230"/>
      </w:tblGrid>
      <w:tr w:rsidR="001A2B70" w14:paraId="227B33F8" w14:textId="77777777" w:rsidTr="00944A89">
        <w:trPr>
          <w:trHeight w:val="255"/>
          <w:jc w:val="center"/>
        </w:trPr>
        <w:tc>
          <w:tcPr>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0F0F0"/>
            <w:hideMark/>
          </w:tcPr>
          <w:p w14:paraId="2194867D" w14:textId="77777777" w:rsidR="001A2B70" w:rsidRDefault="001A2B70" w:rsidP="00944A89">
            <w:pPr>
              <w:jc w:val="center"/>
              <w:rPr>
                <w:rFonts w:asciiTheme="minorHAnsi" w:hAnsiTheme="minorHAnsi" w:cstheme="minorHAnsi"/>
                <w:b/>
                <w:bCs/>
                <w:color w:val="003366"/>
              </w:rPr>
            </w:pPr>
            <w:r>
              <w:rPr>
                <w:rFonts w:asciiTheme="minorHAnsi" w:hAnsiTheme="minorHAnsi" w:cstheme="minorHAnsi"/>
                <w:b/>
                <w:bCs/>
                <w:color w:val="003366"/>
              </w:rPr>
              <w:t># of Nodes in Cluster</w:t>
            </w:r>
          </w:p>
        </w:tc>
        <w:tc>
          <w:tcPr>
            <w:tcW w:w="42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0F0F0"/>
            <w:hideMark/>
          </w:tcPr>
          <w:p w14:paraId="59F837A2" w14:textId="77777777" w:rsidR="001A2B70" w:rsidRDefault="001A2B70" w:rsidP="00944A89">
            <w:pPr>
              <w:rPr>
                <w:rFonts w:asciiTheme="minorHAnsi" w:hAnsiTheme="minorHAnsi" w:cstheme="minorHAnsi"/>
                <w:b/>
                <w:bCs/>
                <w:color w:val="003366"/>
              </w:rPr>
            </w:pPr>
            <w:r>
              <w:rPr>
                <w:rFonts w:asciiTheme="minorHAnsi" w:hAnsiTheme="minorHAnsi" w:cstheme="minorHAnsi"/>
                <w:b/>
                <w:bCs/>
                <w:color w:val="003366"/>
              </w:rPr>
              <w:t>Elastic Nodes where Kibana is installed</w:t>
            </w:r>
          </w:p>
        </w:tc>
      </w:tr>
      <w:tr w:rsidR="001A2B70" w14:paraId="7BAF8FD3" w14:textId="77777777" w:rsidTr="00944A89">
        <w:trPr>
          <w:trHeight w:val="255"/>
          <w:jc w:val="center"/>
        </w:trPr>
        <w:tc>
          <w:tcPr>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857D12" w14:textId="77777777" w:rsidR="001A2B70" w:rsidRDefault="001A2B70" w:rsidP="00944A89">
            <w:pPr>
              <w:jc w:val="center"/>
              <w:rPr>
                <w:rFonts w:asciiTheme="minorHAnsi" w:hAnsiTheme="minorHAnsi" w:cstheme="minorHAnsi"/>
              </w:rPr>
            </w:pPr>
            <w:r>
              <w:rPr>
                <w:rFonts w:asciiTheme="minorHAnsi" w:hAnsiTheme="minorHAnsi" w:cstheme="minorHAnsi"/>
              </w:rPr>
              <w:t>3</w:t>
            </w:r>
          </w:p>
        </w:tc>
        <w:tc>
          <w:tcPr>
            <w:tcW w:w="42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1BFC6B" w14:textId="77777777" w:rsidR="001A2B70" w:rsidRDefault="001A2B70" w:rsidP="00944A89">
            <w:pPr>
              <w:jc w:val="center"/>
              <w:rPr>
                <w:rFonts w:asciiTheme="minorHAnsi" w:hAnsiTheme="minorHAnsi" w:cstheme="minorHAnsi"/>
              </w:rPr>
            </w:pPr>
            <w:r>
              <w:rPr>
                <w:rFonts w:asciiTheme="minorHAnsi" w:hAnsiTheme="minorHAnsi" w:cstheme="minorHAnsi"/>
              </w:rPr>
              <w:t>Node 3</w:t>
            </w:r>
          </w:p>
        </w:tc>
      </w:tr>
      <w:tr w:rsidR="001A2B70" w14:paraId="3726588A" w14:textId="77777777" w:rsidTr="00944A89">
        <w:trPr>
          <w:trHeight w:val="255"/>
          <w:jc w:val="center"/>
        </w:trPr>
        <w:tc>
          <w:tcPr>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2D94B4" w14:textId="77777777" w:rsidR="001A2B70" w:rsidRDefault="001A2B70" w:rsidP="00944A89">
            <w:pPr>
              <w:jc w:val="center"/>
              <w:rPr>
                <w:rFonts w:asciiTheme="minorHAnsi" w:hAnsiTheme="minorHAnsi" w:cstheme="minorHAnsi"/>
              </w:rPr>
            </w:pPr>
            <w:r>
              <w:rPr>
                <w:rFonts w:asciiTheme="minorHAnsi" w:hAnsiTheme="minorHAnsi" w:cstheme="minorHAnsi"/>
              </w:rPr>
              <w:t>10</w:t>
            </w:r>
          </w:p>
        </w:tc>
        <w:tc>
          <w:tcPr>
            <w:tcW w:w="42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AE8B65" w14:textId="77777777" w:rsidR="001A2B70" w:rsidRDefault="001A2B70" w:rsidP="00944A89">
            <w:pPr>
              <w:jc w:val="center"/>
              <w:rPr>
                <w:rFonts w:asciiTheme="minorHAnsi" w:hAnsiTheme="minorHAnsi" w:cstheme="minorHAnsi"/>
              </w:rPr>
            </w:pPr>
            <w:r>
              <w:rPr>
                <w:rFonts w:asciiTheme="minorHAnsi" w:hAnsiTheme="minorHAnsi" w:cstheme="minorHAnsi"/>
              </w:rPr>
              <w:t>Node 7 and Node 10</w:t>
            </w:r>
          </w:p>
        </w:tc>
      </w:tr>
      <w:tr w:rsidR="001A2B70" w14:paraId="27519691" w14:textId="77777777" w:rsidTr="00944A89">
        <w:trPr>
          <w:trHeight w:val="255"/>
          <w:jc w:val="center"/>
        </w:trPr>
        <w:tc>
          <w:tcPr>
            <w:tcW w:w="2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F7E79" w14:textId="77777777" w:rsidR="001A2B70" w:rsidRDefault="001A2B70" w:rsidP="00944A89">
            <w:pPr>
              <w:jc w:val="center"/>
              <w:rPr>
                <w:rFonts w:asciiTheme="minorHAnsi" w:hAnsiTheme="minorHAnsi" w:cstheme="minorHAnsi"/>
              </w:rPr>
            </w:pPr>
            <w:r>
              <w:rPr>
                <w:rFonts w:asciiTheme="minorHAnsi" w:hAnsiTheme="minorHAnsi" w:cstheme="minorHAnsi"/>
              </w:rPr>
              <w:t>15</w:t>
            </w:r>
          </w:p>
        </w:tc>
        <w:tc>
          <w:tcPr>
            <w:tcW w:w="42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43C7B7" w14:textId="77777777" w:rsidR="001A2B70" w:rsidRDefault="001A2B70" w:rsidP="00944A89">
            <w:pPr>
              <w:jc w:val="center"/>
              <w:rPr>
                <w:rFonts w:asciiTheme="minorHAnsi" w:hAnsiTheme="minorHAnsi" w:cstheme="minorHAnsi"/>
              </w:rPr>
            </w:pPr>
            <w:r>
              <w:rPr>
                <w:rFonts w:asciiTheme="minorHAnsi" w:hAnsiTheme="minorHAnsi" w:cstheme="minorHAnsi"/>
              </w:rPr>
              <w:t>Node 10 and Node 15</w:t>
            </w:r>
          </w:p>
        </w:tc>
      </w:tr>
    </w:tbl>
    <w:p w14:paraId="0009FF6A" w14:textId="06EBF3C7" w:rsidR="001A2B70" w:rsidRDefault="001A2B70" w:rsidP="001A2B70"/>
    <w:p w14:paraId="39200670" w14:textId="77777777" w:rsidR="001A2B70" w:rsidRDefault="001A2B70" w:rsidP="001A2B70">
      <w:pPr>
        <w:pStyle w:val="Heading5"/>
      </w:pPr>
      <w:bookmarkStart w:id="1126" w:name="_Ref68589869"/>
      <w:bookmarkStart w:id="1127" w:name="_Toc110601778"/>
      <w:bookmarkStart w:id="1128" w:name="_Toc138076003"/>
      <w:r>
        <w:lastRenderedPageBreak/>
        <w:t>Upgrade Kibana Instance</w:t>
      </w:r>
      <w:bookmarkEnd w:id="1126"/>
      <w:bookmarkEnd w:id="1127"/>
      <w:bookmarkEnd w:id="1128"/>
    </w:p>
    <w:p w14:paraId="1CA3B7BA" w14:textId="51B72E0D" w:rsidR="001A2B70" w:rsidRDefault="001A2B70" w:rsidP="001A2B70">
      <w:pPr>
        <w:rPr>
          <w:rFonts w:cs="Times New Roman"/>
          <w:bCs/>
        </w:rPr>
      </w:pPr>
      <w:r>
        <w:rPr>
          <w:rFonts w:cs="Times New Roman"/>
          <w:b/>
        </w:rPr>
        <w:t>NOTE:</w:t>
      </w:r>
      <w:r>
        <w:rPr>
          <w:rFonts w:cs="Times New Roman"/>
          <w:bCs/>
        </w:rPr>
        <w:t xml:space="preserve"> An Elasticsearch administrator will be needed to execute this section.</w:t>
      </w:r>
    </w:p>
    <w:p w14:paraId="7B6E99F0" w14:textId="49FE23D3" w:rsidR="00E776B6" w:rsidRDefault="00E776B6" w:rsidP="001A2B70">
      <w:pPr>
        <w:rPr>
          <w:rFonts w:ascii="Inter" w:hAnsi="Inter"/>
          <w:color w:val="212529"/>
          <w:shd w:val="clear" w:color="auto" w:fill="FFFFFF"/>
        </w:rPr>
      </w:pPr>
      <w:r>
        <w:rPr>
          <w:rFonts w:ascii="Inter" w:hAnsi="Inter"/>
          <w:color w:val="212529"/>
          <w:shd w:val="clear" w:color="auto" w:fill="FFFFFF"/>
        </w:rPr>
        <w:t>Different versions of Kibana running against the same Elasticsearch index, such as during a rolling upgrade, can cause data loss. This is because older instances will continue to write saved objects in a different format than the newer instances. To prevent this from happening ensure that all old Kibana instances are shutdown before starting up instances on a newer version.</w:t>
      </w:r>
    </w:p>
    <w:p w14:paraId="4FCC2785" w14:textId="29EC8818" w:rsidR="001A2B70" w:rsidRDefault="001A2B70" w:rsidP="001A2B70">
      <w:pPr>
        <w:spacing w:after="120"/>
      </w:pPr>
      <w:r>
        <w:rPr>
          <w:rFonts w:cs="Times New Roman"/>
          <w:shd w:val="clear" w:color="auto" w:fill="FFFFFF"/>
        </w:rPr>
        <w:t xml:space="preserve">Log into </w:t>
      </w:r>
      <w:r w:rsidR="00863B97">
        <w:rPr>
          <w:rFonts w:cs="Times New Roman"/>
          <w:shd w:val="clear" w:color="auto" w:fill="FFFFFF"/>
        </w:rPr>
        <w:t xml:space="preserve">each </w:t>
      </w:r>
      <w:r>
        <w:rPr>
          <w:rFonts w:cs="Times New Roman"/>
          <w:shd w:val="clear" w:color="auto" w:fill="FFFFFF"/>
        </w:rPr>
        <w:t>Elastic node</w:t>
      </w:r>
      <w:r w:rsidR="00863B97">
        <w:rPr>
          <w:rFonts w:cs="Times New Roman"/>
          <w:shd w:val="clear" w:color="auto" w:fill="FFFFFF"/>
        </w:rPr>
        <w:t xml:space="preserve"> that is</w:t>
      </w:r>
      <w:r>
        <w:rPr>
          <w:rFonts w:cs="Times New Roman"/>
          <w:shd w:val="clear" w:color="auto" w:fill="FFFFFF"/>
        </w:rPr>
        <w:t xml:space="preserve"> running Kibana and become root.</w:t>
      </w:r>
    </w:p>
    <w:p w14:paraId="7CE35CE2" w14:textId="1933D263" w:rsidR="00E776B6" w:rsidRDefault="001A2B70" w:rsidP="00E776B6">
      <w:pPr>
        <w:pStyle w:val="Quote"/>
        <w:rPr>
          <w:rFonts w:ascii="Courier New" w:hAnsi="Courier New" w:cs="Courier New"/>
          <w:b w:val="0"/>
          <w:bCs/>
          <w:color w:val="000000" w:themeColor="text1"/>
          <w:sz w:val="20"/>
          <w:szCs w:val="20"/>
        </w:rPr>
      </w:pPr>
      <w:r>
        <w:rPr>
          <w:rFonts w:ascii="Courier New" w:hAnsi="Courier New" w:cs="Courier New"/>
          <w:b w:val="0"/>
          <w:bCs/>
          <w:color w:val="000000" w:themeColor="text1"/>
          <w:sz w:val="20"/>
          <w:szCs w:val="20"/>
        </w:rPr>
        <w:t>#</w:t>
      </w:r>
      <w:r w:rsidR="00E776B6">
        <w:rPr>
          <w:rFonts w:ascii="Courier New" w:hAnsi="Courier New" w:cs="Courier New"/>
          <w:b w:val="0"/>
          <w:bCs/>
          <w:color w:val="000000" w:themeColor="text1"/>
          <w:sz w:val="20"/>
          <w:szCs w:val="20"/>
        </w:rPr>
        <w:t xml:space="preserve"> </w:t>
      </w:r>
      <w:r>
        <w:rPr>
          <w:rFonts w:ascii="Courier New" w:hAnsi="Courier New" w:cs="Courier New"/>
          <w:b w:val="0"/>
          <w:bCs/>
          <w:color w:val="000000" w:themeColor="text1"/>
          <w:sz w:val="20"/>
          <w:szCs w:val="20"/>
        </w:rPr>
        <w:t xml:space="preserve">sudo su </w:t>
      </w:r>
    </w:p>
    <w:p w14:paraId="5E30B208" w14:textId="77777777" w:rsidR="001B4D22" w:rsidRDefault="001B4D22" w:rsidP="001B4D22">
      <w:pPr>
        <w:rPr>
          <w:rFonts w:cs="Times New Roman"/>
          <w:bCs/>
        </w:rPr>
      </w:pPr>
      <w:r>
        <w:rPr>
          <w:rFonts w:ascii="Inter" w:hAnsi="Inter"/>
          <w:color w:val="212529"/>
          <w:shd w:val="clear" w:color="auto" w:fill="FFFFFF"/>
        </w:rPr>
        <w:t>Puppet now controls the kibana.yml file so first disable puppet to ensure it doesn’t interfere with the upgrade</w:t>
      </w:r>
    </w:p>
    <w:p w14:paraId="741ACCD8" w14:textId="174476D3" w:rsidR="001B4D22" w:rsidRDefault="001B4D22" w:rsidP="001B4D22">
      <w:r>
        <w:t># puppet agent –disable</w:t>
      </w:r>
    </w:p>
    <w:p w14:paraId="444EF3F6" w14:textId="66471AEE" w:rsidR="001B4D22" w:rsidRPr="003667C7" w:rsidRDefault="001B4D22" w:rsidP="003667C7">
      <w:pPr>
        <w:rPr>
          <w:b/>
        </w:rPr>
      </w:pPr>
      <w:r>
        <w:t>Now stop Kibana on the server</w:t>
      </w:r>
    </w:p>
    <w:p w14:paraId="69C6838D" w14:textId="0C59A4CB" w:rsidR="00E776B6" w:rsidRDefault="00E776B6" w:rsidP="00E776B6">
      <w:pPr>
        <w:pStyle w:val="Quote"/>
        <w:rPr>
          <w:rFonts w:ascii="Courier New" w:hAnsi="Courier New" w:cs="Courier New"/>
          <w:b w:val="0"/>
          <w:bCs/>
          <w:color w:val="000000" w:themeColor="text1"/>
          <w:sz w:val="20"/>
          <w:szCs w:val="20"/>
        </w:rPr>
      </w:pPr>
      <w:r>
        <w:rPr>
          <w:rFonts w:ascii="Courier New" w:hAnsi="Courier New" w:cs="Courier New"/>
          <w:b w:val="0"/>
          <w:bCs/>
          <w:color w:val="000000" w:themeColor="text1"/>
          <w:sz w:val="20"/>
          <w:szCs w:val="20"/>
        </w:rPr>
        <w:t xml:space="preserve"># systemctl stop kibana </w:t>
      </w:r>
    </w:p>
    <w:p w14:paraId="6FBE9676" w14:textId="77777777" w:rsidR="00863B97" w:rsidRDefault="00863B97" w:rsidP="00863B97">
      <w:r>
        <w:t>Ensure Kibana is not running</w:t>
      </w:r>
    </w:p>
    <w:p w14:paraId="7D9F3023" w14:textId="070ACC74" w:rsidR="00863B97" w:rsidRPr="003037D9" w:rsidRDefault="00863B97" w:rsidP="00863B97">
      <w:pPr>
        <w:spacing w:after="200" w:line="276" w:lineRule="auto"/>
        <w:rPr>
          <w:rFonts w:ascii="Courier New" w:hAnsi="Courier New" w:cs="Courier New"/>
          <w:bCs/>
          <w:color w:val="000000" w:themeColor="text1"/>
          <w:sz w:val="20"/>
          <w:szCs w:val="20"/>
        </w:rPr>
      </w:pPr>
      <w:r w:rsidRPr="003037D9">
        <w:rPr>
          <w:rFonts w:ascii="Courier New" w:hAnsi="Courier New" w:cs="Courier New"/>
          <w:bCs/>
          <w:color w:val="000000" w:themeColor="text1"/>
          <w:sz w:val="20"/>
          <w:szCs w:val="20"/>
        </w:rPr>
        <w:t xml:space="preserve"># systemctl </w:t>
      </w:r>
      <w:r>
        <w:rPr>
          <w:rFonts w:ascii="Courier New" w:hAnsi="Courier New" w:cs="Courier New"/>
          <w:bCs/>
          <w:color w:val="000000" w:themeColor="text1"/>
          <w:sz w:val="20"/>
          <w:szCs w:val="20"/>
        </w:rPr>
        <w:t>status</w:t>
      </w:r>
      <w:r w:rsidRPr="003037D9">
        <w:rPr>
          <w:rFonts w:ascii="Courier New" w:hAnsi="Courier New" w:cs="Courier New"/>
          <w:bCs/>
          <w:color w:val="000000" w:themeColor="text1"/>
          <w:sz w:val="20"/>
          <w:szCs w:val="20"/>
        </w:rPr>
        <w:t xml:space="preserve"> kibana </w:t>
      </w:r>
    </w:p>
    <w:p w14:paraId="6613C188" w14:textId="3A51B1EC" w:rsidR="00863B97" w:rsidRPr="003667C7" w:rsidRDefault="00863B97" w:rsidP="003667C7">
      <w:pPr>
        <w:rPr>
          <w:b/>
        </w:rPr>
      </w:pPr>
      <w:r w:rsidRPr="003667C7">
        <w:rPr>
          <w:b/>
          <w:bCs/>
        </w:rPr>
        <w:t>NOTE</w:t>
      </w:r>
      <w:r>
        <w:t xml:space="preserve">: The following steps can be run on all Kibana nodes at the same time after you have verified that the Kibana service has stopped on all Kibana nodes. </w:t>
      </w:r>
    </w:p>
    <w:p w14:paraId="4FE3131F" w14:textId="77777777" w:rsidR="001A2B70" w:rsidRDefault="001A2B70" w:rsidP="001A2B70">
      <w:r>
        <w:rPr>
          <w:b/>
          <w:bCs/>
        </w:rPr>
        <w:t>NOTE:</w:t>
      </w:r>
      <w:r>
        <w:t xml:space="preserve"> Kibana can take up to 45 minutes to upgrade. To avoid interruption of the upgrade, the screen command will be used to create a session to run the install command. For more information about the screen command, consult the Linux man page for </w:t>
      </w:r>
      <w:r>
        <w:rPr>
          <w:b/>
          <w:bCs/>
        </w:rPr>
        <w:t>screen</w:t>
      </w:r>
      <w:r>
        <w:t>.</w:t>
      </w:r>
    </w:p>
    <w:p w14:paraId="14B0A3F5" w14:textId="62D940D1" w:rsidR="001A2B70" w:rsidRDefault="001A2B70" w:rsidP="00E776B6">
      <w:pPr>
        <w:spacing w:after="0"/>
        <w:ind w:left="720"/>
        <w:rPr>
          <w:rStyle w:val="IntenseQuoteChar"/>
          <w:i w:val="0"/>
          <w:color w:val="000000" w:themeColor="text1"/>
        </w:rPr>
      </w:pPr>
      <w:r>
        <w:rPr>
          <w:rStyle w:val="QuoteChar"/>
          <w:color w:val="000000" w:themeColor="text1"/>
        </w:rPr>
        <w:t>#</w:t>
      </w:r>
      <w:r>
        <w:rPr>
          <w:rStyle w:val="IntenseQuoteChar"/>
          <w:rFonts w:ascii="Courier New" w:hAnsi="Courier New" w:cs="Courier New"/>
          <w:bCs/>
          <w:color w:val="000000" w:themeColor="text1"/>
          <w:sz w:val="20"/>
          <w:szCs w:val="20"/>
        </w:rPr>
        <w:t xml:space="preserve"> screen –S install-session</w:t>
      </w:r>
    </w:p>
    <w:p w14:paraId="578EA24E" w14:textId="77777777" w:rsidR="001A2B70" w:rsidRDefault="001A2B70" w:rsidP="001A2B70">
      <w:pPr>
        <w:ind w:left="720"/>
        <w:rPr>
          <w:rStyle w:val="IntenseQuoteChar"/>
          <w:rFonts w:ascii="Courier New" w:hAnsi="Courier New" w:cs="Courier New"/>
          <w:bCs/>
          <w:i w:val="0"/>
          <w:color w:val="000000" w:themeColor="text1"/>
          <w:sz w:val="20"/>
          <w:szCs w:val="20"/>
        </w:rPr>
      </w:pPr>
      <w:r>
        <w:rPr>
          <w:rStyle w:val="IntenseQuoteChar"/>
          <w:rFonts w:ascii="Courier New" w:hAnsi="Courier New" w:cs="Courier New"/>
          <w:bCs/>
          <w:color w:val="000000" w:themeColor="text1"/>
          <w:sz w:val="20"/>
          <w:szCs w:val="20"/>
        </w:rPr>
        <w:t># yum upgrade kibana</w:t>
      </w:r>
    </w:p>
    <w:p w14:paraId="15F55BF0" w14:textId="77777777" w:rsidR="001A2B70" w:rsidRDefault="001A2B70" w:rsidP="001A2B70">
      <w:pPr>
        <w:rPr>
          <w:rStyle w:val="IntenseQuoteChar"/>
          <w:rFonts w:cs="Times New Roman"/>
          <w:bCs/>
          <w:i w:val="0"/>
          <w:color w:val="000000" w:themeColor="text1"/>
        </w:rPr>
      </w:pPr>
      <w:r>
        <w:rPr>
          <w:rStyle w:val="IntenseQuoteChar"/>
          <w:rFonts w:cs="Times New Roman"/>
          <w:bCs/>
          <w:color w:val="000000" w:themeColor="text1"/>
        </w:rPr>
        <w:t xml:space="preserve">Ensure upgrade version is correct and type </w:t>
      </w:r>
      <w:r>
        <w:rPr>
          <w:rStyle w:val="IntenseQuoteChar"/>
          <w:rFonts w:cs="Times New Roman"/>
          <w:b/>
          <w:color w:val="000000" w:themeColor="text1"/>
        </w:rPr>
        <w:t>Y</w:t>
      </w:r>
      <w:r>
        <w:rPr>
          <w:rStyle w:val="IntenseQuoteChar"/>
          <w:rFonts w:cs="Times New Roman"/>
          <w:bCs/>
          <w:color w:val="000000" w:themeColor="text1"/>
        </w:rPr>
        <w:t xml:space="preserve">. Press </w:t>
      </w:r>
      <w:r>
        <w:rPr>
          <w:rStyle w:val="IntenseQuoteChar"/>
          <w:rFonts w:cs="Times New Roman"/>
          <w:b/>
          <w:color w:val="000000" w:themeColor="text1"/>
        </w:rPr>
        <w:t>Enter</w:t>
      </w:r>
      <w:r>
        <w:rPr>
          <w:rStyle w:val="IntenseQuoteChar"/>
          <w:rFonts w:cs="Times New Roman"/>
          <w:bCs/>
          <w:color w:val="000000" w:themeColor="text1"/>
        </w:rPr>
        <w:t>.</w:t>
      </w:r>
    </w:p>
    <w:p w14:paraId="00D4B240" w14:textId="77777777" w:rsidR="001A2B70" w:rsidRDefault="001A2B70" w:rsidP="001A2B70">
      <w:pPr>
        <w:rPr>
          <w:rStyle w:val="IntenseQuoteChar"/>
          <w:rFonts w:cs="Times New Roman"/>
          <w:bCs/>
          <w:i w:val="0"/>
        </w:rPr>
      </w:pPr>
      <w:r w:rsidRPr="002C2C26">
        <w:rPr>
          <w:rStyle w:val="IntenseQuoteChar"/>
          <w:rFonts w:cs="Times New Roman"/>
          <w:b/>
          <w:bCs/>
        </w:rPr>
        <w:t>NOTES</w:t>
      </w:r>
      <w:r>
        <w:rPr>
          <w:rStyle w:val="IntenseQuoteChar"/>
          <w:rFonts w:cs="Times New Roman"/>
          <w:b/>
        </w:rPr>
        <w:t>:</w:t>
      </w:r>
      <w:r>
        <w:rPr>
          <w:rStyle w:val="IntenseQuoteChar"/>
          <w:rFonts w:cs="Times New Roman"/>
          <w:bCs/>
        </w:rPr>
        <w:t xml:space="preserve"> </w:t>
      </w:r>
    </w:p>
    <w:p w14:paraId="7AC6ED3B" w14:textId="70B4C00F" w:rsidR="001A2B70" w:rsidRPr="002C2C26" w:rsidRDefault="00E776B6">
      <w:pPr>
        <w:pStyle w:val="ListParagraph"/>
        <w:numPr>
          <w:ilvl w:val="0"/>
          <w:numId w:val="36"/>
        </w:numPr>
        <w:rPr>
          <w:rStyle w:val="QuoteChar"/>
          <w:b w:val="0"/>
          <w:color w:val="FF0000"/>
        </w:rPr>
      </w:pPr>
      <w:r>
        <w:rPr>
          <w:rStyle w:val="IntenseQuoteChar"/>
          <w:rFonts w:cs="Times New Roman"/>
          <w:b/>
          <w:color w:val="FF0000"/>
        </w:rPr>
        <w:t xml:space="preserve">You can start the upgrade on both instances to </w:t>
      </w:r>
      <w:r w:rsidR="00863B97" w:rsidRPr="0038597F">
        <w:rPr>
          <w:rStyle w:val="IntenseQuoteChar"/>
          <w:rFonts w:cs="Times New Roman"/>
          <w:b/>
          <w:i w:val="0"/>
          <w:iCs w:val="0"/>
          <w:color w:val="FF0000"/>
        </w:rPr>
        <w:t>reduce the upgrade time</w:t>
      </w:r>
      <w:r w:rsidR="00863B97">
        <w:rPr>
          <w:rStyle w:val="IntenseQuoteChar"/>
          <w:rFonts w:cs="Times New Roman"/>
          <w:b/>
          <w:i w:val="0"/>
          <w:iCs w:val="0"/>
          <w:color w:val="FF0000"/>
        </w:rPr>
        <w:t>.</w:t>
      </w:r>
    </w:p>
    <w:p w14:paraId="3C87E22D" w14:textId="77777777" w:rsidR="001A2B70" w:rsidRPr="002C2C26" w:rsidRDefault="001A2B70">
      <w:pPr>
        <w:pStyle w:val="ListParagraph"/>
        <w:numPr>
          <w:ilvl w:val="0"/>
          <w:numId w:val="36"/>
        </w:numPr>
        <w:spacing w:after="120"/>
        <w:rPr>
          <w:rStyle w:val="QuoteChar"/>
          <w:b w:val="0"/>
        </w:rPr>
      </w:pPr>
      <w:r w:rsidRPr="002C2C26">
        <w:rPr>
          <w:rStyle w:val="QuoteChar"/>
        </w:rPr>
        <w:t>If your SSH session times out while waiting for Kibana to be installed, return to your install-session by typing the following after re-establishing an SSH session to the computer.</w:t>
      </w:r>
    </w:p>
    <w:p w14:paraId="43FCB363" w14:textId="77777777" w:rsidR="001A2B70" w:rsidRPr="002C2C26" w:rsidRDefault="001A2B70" w:rsidP="001A2B70">
      <w:pPr>
        <w:pStyle w:val="ListParagraph"/>
        <w:ind w:left="1440"/>
        <w:rPr>
          <w:rStyle w:val="QuoteChar"/>
          <w:b w:val="0"/>
        </w:rPr>
      </w:pPr>
      <w:r w:rsidRPr="002C2C26">
        <w:rPr>
          <w:rStyle w:val="QuoteChar"/>
        </w:rPr>
        <w:t># screen –d –r install-session</w:t>
      </w:r>
    </w:p>
    <w:p w14:paraId="507AAB0A" w14:textId="77777777" w:rsidR="001A2B70" w:rsidRPr="002C2C26" w:rsidRDefault="001A2B70">
      <w:pPr>
        <w:pStyle w:val="ListParagraph"/>
        <w:numPr>
          <w:ilvl w:val="0"/>
          <w:numId w:val="36"/>
        </w:numPr>
        <w:rPr>
          <w:rStyle w:val="QuoteChar"/>
          <w:b w:val="0"/>
        </w:rPr>
      </w:pPr>
      <w:r w:rsidRPr="002C2C26">
        <w:rPr>
          <w:rStyle w:val="QuoteChar"/>
        </w:rPr>
        <w:t xml:space="preserve">To detach from a running screen session type </w:t>
      </w:r>
      <w:r w:rsidRPr="002C2C26">
        <w:rPr>
          <w:rStyle w:val="QuoteChar"/>
          <w:bCs/>
        </w:rPr>
        <w:t>ctrl+a ctrl+d</w:t>
      </w:r>
      <w:r w:rsidRPr="002C2C26">
        <w:rPr>
          <w:rStyle w:val="QuoteChar"/>
        </w:rPr>
        <w:t>.</w:t>
      </w:r>
    </w:p>
    <w:p w14:paraId="0D0082D1" w14:textId="77777777" w:rsidR="001A2B70" w:rsidRDefault="001A2B70">
      <w:pPr>
        <w:pStyle w:val="ListParagraph"/>
        <w:numPr>
          <w:ilvl w:val="0"/>
          <w:numId w:val="36"/>
        </w:numPr>
        <w:rPr>
          <w:color w:val="000000" w:themeColor="text1"/>
        </w:rPr>
      </w:pPr>
      <w:r>
        <w:rPr>
          <w:rStyle w:val="QuoteChar"/>
          <w:color w:val="000000" w:themeColor="text1"/>
        </w:rPr>
        <w:t xml:space="preserve">If the Kibana installation is terminated for any reason, </w:t>
      </w:r>
      <w:r>
        <w:rPr>
          <w:rStyle w:val="QuoteChar"/>
          <w:bCs/>
          <w:color w:val="FF0000"/>
        </w:rPr>
        <w:t>STOP</w:t>
      </w:r>
      <w:r>
        <w:rPr>
          <w:rStyle w:val="QuoteChar"/>
          <w:color w:val="000000" w:themeColor="text1"/>
        </w:rPr>
        <w:t>, and contact an OADCGS SME for guidance.</w:t>
      </w:r>
    </w:p>
    <w:p w14:paraId="2779C68D" w14:textId="4A8AEE82" w:rsidR="00483CA4" w:rsidRDefault="00483CA4" w:rsidP="001A2B70">
      <w:pPr>
        <w:pStyle w:val="Heading5"/>
      </w:pPr>
      <w:bookmarkStart w:id="1129" w:name="_Toc138076004"/>
      <w:r>
        <w:lastRenderedPageBreak/>
        <w:t>Update Load Balancer Configuration</w:t>
      </w:r>
      <w:bookmarkEnd w:id="1129"/>
    </w:p>
    <w:p w14:paraId="4EECD867" w14:textId="5AC1EE45" w:rsidR="00483CA4" w:rsidRDefault="00483CA4" w:rsidP="00483CA4">
      <w:r>
        <w:t xml:space="preserve">In the 8.6 upgrade there is a change to the Kibana status API that affects the currently configured service monitor of the load balancer.  The following update must be made to allow the </w:t>
      </w:r>
      <w:hyperlink r:id="rId137" w:history="1">
        <w:r w:rsidRPr="004B1699">
          <w:rPr>
            <w:rStyle w:val="Hyperlink"/>
          </w:rPr>
          <w:t>https://kibana</w:t>
        </w:r>
      </w:hyperlink>
      <w:r>
        <w:t xml:space="preserve"> url to continue to function properly.</w:t>
      </w:r>
    </w:p>
    <w:p w14:paraId="75443992" w14:textId="08B884B7" w:rsidR="00A32850" w:rsidRDefault="00A32850" w:rsidP="00A32850">
      <w:r>
        <w:t>Edit the Service monitor and make the following changes:</w:t>
      </w:r>
    </w:p>
    <w:p w14:paraId="29C8214C" w14:textId="0333337C" w:rsidR="00A32850" w:rsidRDefault="00A32850">
      <w:pPr>
        <w:pStyle w:val="ListParagraph"/>
        <w:numPr>
          <w:ilvl w:val="0"/>
          <w:numId w:val="88"/>
        </w:numPr>
        <w:jc w:val="both"/>
      </w:pPr>
      <w:r>
        <w:t>Modify “Expected” from 204 to 200</w:t>
      </w:r>
    </w:p>
    <w:p w14:paraId="5E4AD298" w14:textId="2AA97FF0" w:rsidR="00A32850" w:rsidRDefault="00A32850">
      <w:pPr>
        <w:pStyle w:val="ListParagraph"/>
        <w:numPr>
          <w:ilvl w:val="0"/>
          <w:numId w:val="88"/>
        </w:numPr>
        <w:jc w:val="both"/>
      </w:pPr>
      <w:r>
        <w:t>Remove “green” from the “Receive” field</w:t>
      </w:r>
    </w:p>
    <w:p w14:paraId="6F218C22" w14:textId="77777777" w:rsidR="00A32850" w:rsidRDefault="00A32850" w:rsidP="00A32850">
      <w:pPr>
        <w:keepNext/>
        <w:jc w:val="center"/>
      </w:pPr>
      <w:r>
        <w:rPr>
          <w:noProof/>
        </w:rPr>
        <w:drawing>
          <wp:inline distT="0" distB="0" distL="0" distR="0" wp14:anchorId="5822DAEE" wp14:editId="44FEF8FD">
            <wp:extent cx="3305175" cy="3574844"/>
            <wp:effectExtent l="0" t="0" r="0" b="6985"/>
            <wp:docPr id="241" name="Picture 2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09797" cy="3579843"/>
                    </a:xfrm>
                    <a:prstGeom prst="rect">
                      <a:avLst/>
                    </a:prstGeom>
                  </pic:spPr>
                </pic:pic>
              </a:graphicData>
            </a:graphic>
          </wp:inline>
        </w:drawing>
      </w:r>
    </w:p>
    <w:p w14:paraId="512DDB66" w14:textId="0E8DC729" w:rsidR="00A32850" w:rsidRPr="00483CA4" w:rsidRDefault="00A32850" w:rsidP="00A32850">
      <w:pPr>
        <w:pStyle w:val="Caption"/>
      </w:pPr>
      <w:bookmarkStart w:id="1130" w:name="_Toc135913105"/>
      <w:r>
        <w:t xml:space="preserve">Figure </w:t>
      </w:r>
      <w:fldSimple w:instr=" SEQ Figure \* ARABIC ">
        <w:r w:rsidR="00651143">
          <w:rPr>
            <w:noProof/>
          </w:rPr>
          <w:t>90</w:t>
        </w:r>
      </w:fldSimple>
      <w:r>
        <w:t>- Updated Service Monitor configuration</w:t>
      </w:r>
      <w:bookmarkStart w:id="1131" w:name="_Toc110601779"/>
      <w:bookmarkEnd w:id="1130"/>
    </w:p>
    <w:p w14:paraId="14B2CA6B" w14:textId="3EB77221" w:rsidR="001A2B70" w:rsidRDefault="001A2B70" w:rsidP="001A2B70">
      <w:pPr>
        <w:pStyle w:val="Heading5"/>
      </w:pPr>
      <w:bookmarkStart w:id="1132" w:name="_Toc138076005"/>
      <w:r>
        <w:t>Start &amp; Test Kibana</w:t>
      </w:r>
      <w:bookmarkEnd w:id="1131"/>
      <w:bookmarkEnd w:id="1132"/>
    </w:p>
    <w:p w14:paraId="2A0C2338" w14:textId="6E6CD9E6" w:rsidR="001A2B70" w:rsidRDefault="001A2B70" w:rsidP="001A2B70">
      <w:r>
        <w:t xml:space="preserve">This test will access this instance of Kibana by explicitly specifying the name of the VM where it is installed in the URL. General user access to this instance should be controlled by the NSX load balancer using the </w:t>
      </w:r>
      <w:hyperlink r:id="rId138" w:history="1">
        <w:r>
          <w:rPr>
            <w:rStyle w:val="Hyperlink"/>
          </w:rPr>
          <w:t>https://kibana</w:t>
        </w:r>
      </w:hyperlink>
      <w:r>
        <w:t xml:space="preserve"> URL once it’s configured. </w:t>
      </w:r>
    </w:p>
    <w:p w14:paraId="510FB368" w14:textId="30168981" w:rsidR="001B4D22" w:rsidRDefault="001B4D22" w:rsidP="001A2B70">
      <w:r>
        <w:t>Do the following once all Kibana nodes have been upgraded:</w:t>
      </w:r>
    </w:p>
    <w:p w14:paraId="4FE61075" w14:textId="77777777" w:rsidR="001B4D22" w:rsidRDefault="00D43418">
      <w:pPr>
        <w:pStyle w:val="ListParagraph"/>
        <w:numPr>
          <w:ilvl w:val="0"/>
          <w:numId w:val="37"/>
        </w:numPr>
      </w:pPr>
      <w:r>
        <w:t xml:space="preserve">Run daemon reload to ensure systemd is up to date:  </w:t>
      </w:r>
    </w:p>
    <w:p w14:paraId="6B545DC4" w14:textId="2A09AAB1" w:rsidR="00D43418" w:rsidRDefault="00D43418" w:rsidP="003667C7">
      <w:pPr>
        <w:pStyle w:val="ListParagraph"/>
      </w:pPr>
      <w:r>
        <w:t># systemctl daemon-reload</w:t>
      </w:r>
    </w:p>
    <w:p w14:paraId="115D160C" w14:textId="5A50F4B3" w:rsidR="001B4D22" w:rsidRDefault="001B4D22">
      <w:pPr>
        <w:pStyle w:val="ListParagraph"/>
        <w:numPr>
          <w:ilvl w:val="0"/>
          <w:numId w:val="37"/>
        </w:numPr>
      </w:pPr>
      <w:r>
        <w:t xml:space="preserve">Re-enable puppet and run manually to ensure kibana.yml is up to </w:t>
      </w:r>
      <w:r w:rsidR="00D06457">
        <w:t>date.</w:t>
      </w:r>
    </w:p>
    <w:p w14:paraId="7A1D5639" w14:textId="796142D5" w:rsidR="001B4D22" w:rsidRDefault="001B4D22" w:rsidP="001B4D22">
      <w:pPr>
        <w:pStyle w:val="ListParagraph"/>
      </w:pPr>
      <w:r>
        <w:t># puppet agent –enable</w:t>
      </w:r>
    </w:p>
    <w:p w14:paraId="293C4E19" w14:textId="5C546BEF" w:rsidR="001B4D22" w:rsidRDefault="001B4D22" w:rsidP="003667C7">
      <w:pPr>
        <w:pStyle w:val="ListParagraph"/>
      </w:pPr>
      <w:r>
        <w:t># puppet agent -t</w:t>
      </w:r>
    </w:p>
    <w:p w14:paraId="62EB5A1C" w14:textId="77777777" w:rsidR="00D06457" w:rsidRDefault="001A2B70">
      <w:pPr>
        <w:pStyle w:val="ListParagraph"/>
        <w:numPr>
          <w:ilvl w:val="0"/>
          <w:numId w:val="37"/>
        </w:numPr>
      </w:pPr>
      <w:r>
        <w:lastRenderedPageBreak/>
        <w:t xml:space="preserve">Start Kibana: </w:t>
      </w:r>
    </w:p>
    <w:p w14:paraId="2EAFE599" w14:textId="37235E74" w:rsidR="001A2B70" w:rsidRPr="003667C7" w:rsidRDefault="001A2B70" w:rsidP="003667C7">
      <w:pPr>
        <w:pStyle w:val="ListParagraph"/>
      </w:pPr>
      <w:r>
        <w:rPr>
          <w:rFonts w:ascii="Courier New" w:hAnsi="Courier New" w:cs="Courier New"/>
          <w:sz w:val="20"/>
          <w:szCs w:val="20"/>
        </w:rPr>
        <w:t># systemctl start kibana</w:t>
      </w:r>
      <w:r w:rsidR="001B4D22">
        <w:rPr>
          <w:rFonts w:ascii="Courier New" w:hAnsi="Courier New" w:cs="Courier New"/>
          <w:sz w:val="20"/>
          <w:szCs w:val="20"/>
        </w:rPr>
        <w:t xml:space="preserve"> </w:t>
      </w:r>
    </w:p>
    <w:p w14:paraId="430431C7" w14:textId="6BBDCB52" w:rsidR="001B4D22" w:rsidRDefault="001B4D22" w:rsidP="003667C7">
      <w:pPr>
        <w:ind w:left="720"/>
      </w:pPr>
      <w:r>
        <w:t xml:space="preserve">Note: The puppet run </w:t>
      </w:r>
      <w:r w:rsidR="000C3D90">
        <w:t>should</w:t>
      </w:r>
      <w:r>
        <w:t xml:space="preserve"> have already started Kibana, this step is to just </w:t>
      </w:r>
      <w:r w:rsidR="00D06457">
        <w:t>ensure</w:t>
      </w:r>
      <w:r>
        <w:t xml:space="preserve"> it’s being started.</w:t>
      </w:r>
    </w:p>
    <w:p w14:paraId="2D07F8A6" w14:textId="77777777" w:rsidR="001A2B70" w:rsidRDefault="001A2B70">
      <w:pPr>
        <w:pStyle w:val="ListParagraph"/>
        <w:numPr>
          <w:ilvl w:val="0"/>
          <w:numId w:val="37"/>
        </w:numPr>
        <w:spacing w:after="120"/>
      </w:pPr>
      <w:r>
        <w:t>Give Kibana a few minutes to come up and connect to Elastic.</w:t>
      </w:r>
    </w:p>
    <w:p w14:paraId="25DAB885" w14:textId="77777777" w:rsidR="001A2B70" w:rsidRDefault="001A2B70" w:rsidP="001A2B70">
      <w:pPr>
        <w:pStyle w:val="ListParagraph"/>
        <w:spacing w:before="120" w:after="120"/>
      </w:pPr>
      <w:r>
        <w:rPr>
          <w:b/>
        </w:rPr>
        <w:t>NOTE:</w:t>
      </w:r>
      <w:r>
        <w:t xml:space="preserve"> The time before you can access the Kibana web page can vary between versions. On the initial startup after an upgrade, Kibana may take additional time to be ready as it does housekeeping for the new version. We have seen this take up to an hour on some versions.</w:t>
      </w:r>
    </w:p>
    <w:p w14:paraId="52E59358" w14:textId="77777777" w:rsidR="001A2B70" w:rsidRDefault="001A2B70">
      <w:pPr>
        <w:pStyle w:val="ListParagraph"/>
        <w:numPr>
          <w:ilvl w:val="0"/>
          <w:numId w:val="37"/>
        </w:numPr>
        <w:spacing w:after="120"/>
      </w:pPr>
      <w:r>
        <w:t>If Kibana starts with no issue, test Kibana from any computer that has network access to the Kibana node. Open your favorite web browser and navigate to the following URL:</w:t>
      </w:r>
    </w:p>
    <w:p w14:paraId="4C526651" w14:textId="77777777" w:rsidR="001A2B70" w:rsidRDefault="001A2B70" w:rsidP="001A2B70">
      <w:pPr>
        <w:pStyle w:val="Quote"/>
        <w:spacing w:after="120"/>
        <w:ind w:left="720"/>
        <w:rPr>
          <w:rFonts w:ascii="Courier New" w:hAnsi="Courier New" w:cs="Courier New"/>
          <w:b w:val="0"/>
          <w:bCs/>
          <w:color w:val="auto"/>
          <w:sz w:val="18"/>
          <w:szCs w:val="18"/>
        </w:rPr>
      </w:pPr>
      <w:r>
        <w:rPr>
          <w:rFonts w:ascii="Courier New" w:hAnsi="Courier New" w:cs="Courier New"/>
          <w:b w:val="0"/>
          <w:bCs/>
          <w:color w:val="auto"/>
          <w:sz w:val="18"/>
          <w:szCs w:val="18"/>
        </w:rPr>
        <w:t xml:space="preserve"># https://elastic-node-{x}:5601   (example: </w:t>
      </w:r>
      <w:r>
        <w:rPr>
          <w:rFonts w:ascii="Courier New" w:hAnsi="Courier New" w:cs="Courier New"/>
          <w:b w:val="0"/>
          <w:bCs/>
          <w:i/>
          <w:color w:val="auto"/>
          <w:sz w:val="18"/>
          <w:szCs w:val="18"/>
        </w:rPr>
        <w:t>https://elastic-node-10:5601</w:t>
      </w:r>
      <w:r>
        <w:rPr>
          <w:rFonts w:ascii="Courier New" w:hAnsi="Courier New" w:cs="Courier New"/>
          <w:b w:val="0"/>
          <w:bCs/>
          <w:color w:val="auto"/>
          <w:sz w:val="18"/>
          <w:szCs w:val="18"/>
        </w:rPr>
        <w:t>)</w:t>
      </w:r>
    </w:p>
    <w:p w14:paraId="102C18FB" w14:textId="77777777" w:rsidR="001A2B70" w:rsidRDefault="001A2B70" w:rsidP="001A2B70">
      <w:pPr>
        <w:ind w:left="720"/>
      </w:pPr>
      <w:r>
        <w:t>If it loads to a Kibana login window, success!</w:t>
      </w:r>
    </w:p>
    <w:p w14:paraId="06C709B6" w14:textId="77777777" w:rsidR="001A2B70" w:rsidRDefault="001A2B70">
      <w:pPr>
        <w:pStyle w:val="ListParagraph"/>
        <w:keepNext/>
        <w:numPr>
          <w:ilvl w:val="0"/>
          <w:numId w:val="37"/>
        </w:numPr>
      </w:pPr>
      <w:r>
        <w:t xml:space="preserve">You can now log in to Kibana using </w:t>
      </w:r>
      <w:r>
        <w:rPr>
          <w:b/>
          <w:bCs/>
        </w:rPr>
        <w:t>your privileged AD account (.wks, .adm)</w:t>
      </w:r>
      <w:r>
        <w:t xml:space="preserve"> for checking things during the remainder of this upgrade. </w:t>
      </w:r>
    </w:p>
    <w:p w14:paraId="1CCC4B42" w14:textId="77777777" w:rsidR="001A2B70" w:rsidRDefault="001A2B70" w:rsidP="001A2B70">
      <w:pPr>
        <w:keepNext/>
        <w:jc w:val="center"/>
      </w:pPr>
      <w:r>
        <w:rPr>
          <w:noProof/>
        </w:rPr>
        <w:drawing>
          <wp:inline distT="0" distB="0" distL="0" distR="0" wp14:anchorId="733BB2E9" wp14:editId="544B7F31">
            <wp:extent cx="2667000" cy="24479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7000" cy="2447925"/>
                    </a:xfrm>
                    <a:prstGeom prst="rect">
                      <a:avLst/>
                    </a:prstGeom>
                    <a:noFill/>
                    <a:ln>
                      <a:noFill/>
                    </a:ln>
                  </pic:spPr>
                </pic:pic>
              </a:graphicData>
            </a:graphic>
          </wp:inline>
        </w:drawing>
      </w:r>
    </w:p>
    <w:p w14:paraId="646FE908" w14:textId="63B89784" w:rsidR="001A2B70" w:rsidRDefault="001A2B70" w:rsidP="001A2B70">
      <w:pPr>
        <w:pStyle w:val="Caption"/>
      </w:pPr>
      <w:bookmarkStart w:id="1133" w:name="_Toc110350444"/>
      <w:bookmarkStart w:id="1134" w:name="_Toc135913106"/>
      <w:r>
        <w:t xml:space="preserve">Figure </w:t>
      </w:r>
      <w:fldSimple w:instr=" SEQ Figure \* ARABIC ">
        <w:r w:rsidR="00651143">
          <w:rPr>
            <w:noProof/>
          </w:rPr>
          <w:t>91</w:t>
        </w:r>
      </w:fldSimple>
      <w:r>
        <w:t xml:space="preserve"> Login Screen example</w:t>
      </w:r>
      <w:bookmarkEnd w:id="1133"/>
      <w:bookmarkEnd w:id="1134"/>
    </w:p>
    <w:p w14:paraId="344BD1BE" w14:textId="0A5B092A" w:rsidR="001A2B70" w:rsidRDefault="001A2B70">
      <w:pPr>
        <w:pStyle w:val="ListParagraph"/>
        <w:numPr>
          <w:ilvl w:val="0"/>
          <w:numId w:val="37"/>
        </w:numPr>
      </w:pPr>
      <w:r>
        <w:t xml:space="preserve">Select the </w:t>
      </w:r>
      <w:r>
        <w:rPr>
          <w:b/>
          <w:bCs/>
        </w:rPr>
        <w:t>Default Space</w:t>
      </w:r>
      <w:r>
        <w:t xml:space="preserve"> and then select </w:t>
      </w:r>
      <w:r>
        <w:rPr>
          <w:b/>
          <w:bCs/>
        </w:rPr>
        <w:t>Discover</w:t>
      </w:r>
      <w:r>
        <w:t xml:space="preserve"> from the hamburger menu as described in section </w:t>
      </w:r>
      <w:r w:rsidR="00263BB0">
        <w:fldChar w:fldCharType="begin"/>
      </w:r>
      <w:r w:rsidR="00263BB0">
        <w:instrText xml:space="preserve"> REF _Ref122335980 \r \h </w:instrText>
      </w:r>
      <w:r w:rsidR="00263BB0">
        <w:fldChar w:fldCharType="separate"/>
      </w:r>
      <w:r w:rsidR="00651143">
        <w:t>5.5.3.3.2</w:t>
      </w:r>
      <w:r w:rsidR="00263BB0">
        <w:fldChar w:fldCharType="end"/>
      </w:r>
    </w:p>
    <w:p w14:paraId="5BBA26D6" w14:textId="77777777" w:rsidR="001A2B70" w:rsidRDefault="001A2B70">
      <w:pPr>
        <w:pStyle w:val="ListParagraph"/>
        <w:numPr>
          <w:ilvl w:val="0"/>
          <w:numId w:val="37"/>
        </w:numPr>
      </w:pPr>
      <w:r>
        <w:t>Select any index pattern to verify you can view data.</w:t>
      </w:r>
    </w:p>
    <w:p w14:paraId="0F70BE28" w14:textId="2A973235" w:rsidR="001A2B70" w:rsidRDefault="001A2B70" w:rsidP="003667C7">
      <w:pPr>
        <w:pStyle w:val="ListParagraph"/>
      </w:pPr>
    </w:p>
    <w:p w14:paraId="65D0C68C" w14:textId="77777777" w:rsidR="001A2B70" w:rsidRDefault="001A2B70" w:rsidP="001A2B70">
      <w:pPr>
        <w:pStyle w:val="Heading3"/>
      </w:pPr>
      <w:bookmarkStart w:id="1135" w:name="_Toc51142833"/>
      <w:bookmarkStart w:id="1136" w:name="_Toc69472730"/>
      <w:bookmarkStart w:id="1137" w:name="_Toc110601780"/>
      <w:bookmarkStart w:id="1138" w:name="_Toc120544528"/>
      <w:bookmarkStart w:id="1139" w:name="_Toc138076006"/>
      <w:r>
        <w:t>Update Elastic Search Configuration</w:t>
      </w:r>
      <w:bookmarkEnd w:id="1135"/>
      <w:bookmarkEnd w:id="1136"/>
      <w:r>
        <w:t>s</w:t>
      </w:r>
      <w:bookmarkEnd w:id="1137"/>
      <w:bookmarkEnd w:id="1138"/>
      <w:bookmarkEnd w:id="1139"/>
    </w:p>
    <w:p w14:paraId="24F3D430" w14:textId="0FEE406C" w:rsidR="001A2B70" w:rsidRDefault="001A2B70" w:rsidP="001A2B70">
      <w:r>
        <w:rPr>
          <w:rFonts w:cs="Times New Roman"/>
          <w:b/>
        </w:rPr>
        <w:t>NOTE:</w:t>
      </w:r>
      <w:r>
        <w:rPr>
          <w:rFonts w:cs="Times New Roman"/>
          <w:bCs/>
        </w:rPr>
        <w:t xml:space="preserve"> An Elasticsearch administrator will be needed to execute this section.</w:t>
      </w:r>
    </w:p>
    <w:p w14:paraId="3449162F" w14:textId="5699D474" w:rsidR="001A2B70" w:rsidRDefault="001A2B70" w:rsidP="00310426">
      <w:pPr>
        <w:pStyle w:val="Heading4"/>
      </w:pPr>
      <w:bookmarkStart w:id="1140" w:name="_Toc138076007"/>
      <w:r>
        <w:lastRenderedPageBreak/>
        <w:t>Update Roles</w:t>
      </w:r>
      <w:bookmarkEnd w:id="1140"/>
    </w:p>
    <w:p w14:paraId="50976B8D" w14:textId="667838DC" w:rsidR="001A2B70" w:rsidRDefault="001A2B70" w:rsidP="001A2B70">
      <w:pPr>
        <w:rPr>
          <w:rFonts w:ascii="Inter" w:hAnsi="Inter"/>
          <w:color w:val="212529"/>
          <w:shd w:val="clear" w:color="auto" w:fill="FFFFFF"/>
        </w:rPr>
      </w:pPr>
      <w:r>
        <w:rPr>
          <w:rFonts w:ascii="Inter" w:hAnsi="Inter"/>
          <w:color w:val="212529"/>
          <w:shd w:val="clear" w:color="auto" w:fill="FFFFFF"/>
        </w:rPr>
        <w:t>The security features provide a role-based access control (RBAC) mechanism, which enables you to authorize users by assigning privileges to roles and assigning roles to users or groups These roles are mapped to DCGS Active Directory groups to provide access controls to data types.</w:t>
      </w:r>
    </w:p>
    <w:p w14:paraId="6DFA6B9D" w14:textId="77777777" w:rsidR="001A2B70" w:rsidRDefault="001A2B70" w:rsidP="001A2B70">
      <w:pPr>
        <w:pStyle w:val="Heading5"/>
        <w:rPr>
          <w:shd w:val="clear" w:color="auto" w:fill="FFFFFF"/>
        </w:rPr>
      </w:pPr>
      <w:bookmarkStart w:id="1141" w:name="_Toc129612131"/>
      <w:bookmarkStart w:id="1142" w:name="_Toc129612132"/>
      <w:bookmarkStart w:id="1143" w:name="_Toc129612133"/>
      <w:bookmarkStart w:id="1144" w:name="_Toc129612134"/>
      <w:bookmarkStart w:id="1145" w:name="_Toc129612135"/>
      <w:bookmarkStart w:id="1146" w:name="_Toc129612136"/>
      <w:bookmarkStart w:id="1147" w:name="_Toc129612137"/>
      <w:bookmarkStart w:id="1148" w:name="_Toc129612138"/>
      <w:bookmarkStart w:id="1149" w:name="_Toc129612139"/>
      <w:bookmarkStart w:id="1150" w:name="_Toc129612140"/>
      <w:bookmarkStart w:id="1151" w:name="_Toc129612141"/>
      <w:bookmarkStart w:id="1152" w:name="_Toc129612142"/>
      <w:bookmarkStart w:id="1153" w:name="_Toc129612143"/>
      <w:bookmarkStart w:id="1154" w:name="_Toc129612144"/>
      <w:bookmarkStart w:id="1155" w:name="_Toc129612145"/>
      <w:bookmarkStart w:id="1156" w:name="_Toc86994718"/>
      <w:bookmarkStart w:id="1157" w:name="_Toc138076008"/>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rPr>
          <w:shd w:val="clear" w:color="auto" w:fill="FFFFFF"/>
        </w:rPr>
        <w:t xml:space="preserve">Load Kibana </w:t>
      </w:r>
      <w:r w:rsidRPr="0071035E">
        <w:t>Roles</w:t>
      </w:r>
      <w:bookmarkEnd w:id="1156"/>
      <w:bookmarkEnd w:id="1157"/>
    </w:p>
    <w:p w14:paraId="3AFF5EBF" w14:textId="77777777" w:rsidR="001A2B70" w:rsidRDefault="001A2B70" w:rsidP="001A2B70">
      <w:r>
        <w:t xml:space="preserve">To update Kibana roles for the cluster run the following command as root from any of the running </w:t>
      </w:r>
      <w:r w:rsidRPr="000F51B6">
        <w:t>Elastic</w:t>
      </w:r>
      <w:r>
        <w:t xml:space="preserve"> nodes.</w:t>
      </w:r>
    </w:p>
    <w:p w14:paraId="71E290D6" w14:textId="77777777" w:rsidR="001A2B70" w:rsidRPr="00794922" w:rsidRDefault="001A2B70" w:rsidP="001A2B70">
      <w:pPr>
        <w:pStyle w:val="ListParagraph"/>
        <w:rPr>
          <w:rStyle w:val="QuoteChar"/>
        </w:rPr>
      </w:pPr>
      <w:r w:rsidRPr="00794922">
        <w:rPr>
          <w:rStyle w:val="QuoteChar"/>
        </w:rPr>
        <w:t xml:space="preserve"># </w:t>
      </w:r>
      <w:r w:rsidRPr="00794922">
        <w:rPr>
          <w:rStyle w:val="QuoteChar"/>
          <w:bCs/>
        </w:rPr>
        <w:t>curl –k</w:t>
      </w:r>
      <w:r w:rsidRPr="00794922">
        <w:rPr>
          <w:rStyle w:val="QuoteChar"/>
        </w:rPr>
        <w:t xml:space="preserve"> https://xxxsu01ro01.`hostname –d`/yum/elastic/install/load_roles.sh | </w:t>
      </w:r>
      <w:r w:rsidRPr="00794922">
        <w:rPr>
          <w:rStyle w:val="QuoteChar"/>
          <w:bCs/>
        </w:rPr>
        <w:t>bash</w:t>
      </w:r>
    </w:p>
    <w:p w14:paraId="1BDB5E93" w14:textId="77777777" w:rsidR="001A2B70" w:rsidRDefault="001A2B70" w:rsidP="00263BB0">
      <w:r w:rsidRPr="00794922">
        <w:rPr>
          <w:b/>
          <w:bCs/>
        </w:rPr>
        <w:t>NOTE:</w:t>
      </w:r>
      <w:r>
        <w:t xml:space="preserve"> These settings are dynamically applied, and no restarts are necessary. Running this script multiple times will continue to update the roles and is not harmful.</w:t>
      </w:r>
    </w:p>
    <w:p w14:paraId="49C7F88E" w14:textId="77777777" w:rsidR="001A2B70" w:rsidRDefault="001A2B70" w:rsidP="001A2B70">
      <w:pPr>
        <w:pStyle w:val="Heading5"/>
      </w:pPr>
      <w:bookmarkStart w:id="1158" w:name="_Toc86994719"/>
      <w:bookmarkStart w:id="1159" w:name="_Toc138076009"/>
      <w:r>
        <w:t>Verify Kibana Roles are Loaded</w:t>
      </w:r>
      <w:bookmarkEnd w:id="1158"/>
      <w:bookmarkEnd w:id="1159"/>
    </w:p>
    <w:p w14:paraId="1797408C" w14:textId="77777777" w:rsidR="001A2B70" w:rsidRDefault="001A2B70" w:rsidP="001A2B70">
      <w:r>
        <w:t xml:space="preserve">To verify the Kibana roles were successfully loaded:  </w:t>
      </w:r>
    </w:p>
    <w:p w14:paraId="2093EFFC" w14:textId="77777777" w:rsidR="001A2B70" w:rsidRDefault="001A2B70">
      <w:pPr>
        <w:pStyle w:val="ListParagraph"/>
        <w:numPr>
          <w:ilvl w:val="0"/>
          <w:numId w:val="38"/>
        </w:numPr>
      </w:pPr>
      <w:r>
        <w:t>Click the menu (three horizontal lines) button at the top left of the screen. The navigation menu displays.</w:t>
      </w:r>
    </w:p>
    <w:p w14:paraId="666A6811" w14:textId="77777777" w:rsidR="001A2B70" w:rsidRDefault="001A2B70">
      <w:pPr>
        <w:pStyle w:val="ListParagraph"/>
        <w:numPr>
          <w:ilvl w:val="0"/>
          <w:numId w:val="38"/>
        </w:numPr>
      </w:pPr>
      <w:r>
        <w:t xml:space="preserve">Scroll to </w:t>
      </w:r>
      <w:r w:rsidRPr="0000788C">
        <w:rPr>
          <w:b/>
          <w:bCs/>
        </w:rPr>
        <w:t>Management</w:t>
      </w:r>
      <w:r>
        <w:t xml:space="preserve"> at the bottom and select </w:t>
      </w:r>
      <w:r w:rsidRPr="0000788C">
        <w:rPr>
          <w:b/>
          <w:bCs/>
        </w:rPr>
        <w:t>Stack Management</w:t>
      </w:r>
      <w:r>
        <w:t xml:space="preserve">.  </w:t>
      </w:r>
    </w:p>
    <w:p w14:paraId="1B2745FF" w14:textId="77777777" w:rsidR="001A2B70" w:rsidRDefault="001A2B70">
      <w:pPr>
        <w:pStyle w:val="ListParagraph"/>
        <w:numPr>
          <w:ilvl w:val="0"/>
          <w:numId w:val="38"/>
        </w:numPr>
      </w:pPr>
      <w:r>
        <w:t xml:space="preserve">The </w:t>
      </w:r>
      <w:r w:rsidRPr="0000788C">
        <w:rPr>
          <w:b/>
          <w:bCs/>
        </w:rPr>
        <w:t>Stack Management</w:t>
      </w:r>
      <w:r>
        <w:t xml:space="preserve"> page displays. Under </w:t>
      </w:r>
      <w:r w:rsidRPr="003667C7">
        <w:rPr>
          <w:b/>
          <w:bCs/>
        </w:rPr>
        <w:t>Security</w:t>
      </w:r>
      <w:r>
        <w:t xml:space="preserve"> select </w:t>
      </w:r>
      <w:r>
        <w:rPr>
          <w:b/>
          <w:bCs/>
        </w:rPr>
        <w:t>Role</w:t>
      </w:r>
      <w:r w:rsidRPr="0000788C">
        <w:rPr>
          <w:b/>
          <w:bCs/>
        </w:rPr>
        <w:t>s</w:t>
      </w:r>
      <w:r>
        <w:t xml:space="preserve"> on the left side.</w:t>
      </w:r>
    </w:p>
    <w:p w14:paraId="4CB4F7BE" w14:textId="77777777" w:rsidR="001A2B70" w:rsidRDefault="001A2B70">
      <w:pPr>
        <w:pStyle w:val="ListParagraph"/>
        <w:numPr>
          <w:ilvl w:val="0"/>
          <w:numId w:val="38"/>
        </w:numPr>
      </w:pPr>
      <w:r>
        <w:t xml:space="preserve">Enter </w:t>
      </w:r>
      <w:r w:rsidRPr="008D3049">
        <w:rPr>
          <w:b/>
          <w:bCs/>
        </w:rPr>
        <w:t>dcgs</w:t>
      </w:r>
      <w:r>
        <w:rPr>
          <w:b/>
          <w:bCs/>
        </w:rPr>
        <w:t xml:space="preserve"> </w:t>
      </w:r>
      <w:r w:rsidRPr="008D3049">
        <w:t>in the search bar</w:t>
      </w:r>
      <w:r>
        <w:t xml:space="preserve"> to see the 5 roles that should be loaded.</w:t>
      </w:r>
    </w:p>
    <w:p w14:paraId="5590FF07" w14:textId="77777777" w:rsidR="001A2B70" w:rsidRDefault="001A2B70" w:rsidP="001A2B70">
      <w:pPr>
        <w:keepNext/>
        <w:spacing w:after="120"/>
        <w:jc w:val="center"/>
      </w:pPr>
      <w:r>
        <w:rPr>
          <w:noProof/>
        </w:rPr>
        <w:lastRenderedPageBreak/>
        <w:drawing>
          <wp:inline distT="0" distB="0" distL="0" distR="0" wp14:anchorId="24F816DF" wp14:editId="5C922806">
            <wp:extent cx="4728950" cy="467438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740847" cy="4686144"/>
                    </a:xfrm>
                    <a:prstGeom prst="rect">
                      <a:avLst/>
                    </a:prstGeom>
                  </pic:spPr>
                </pic:pic>
              </a:graphicData>
            </a:graphic>
          </wp:inline>
        </w:drawing>
      </w:r>
    </w:p>
    <w:p w14:paraId="36948290" w14:textId="2FE016C1" w:rsidR="001A2B70" w:rsidRDefault="001A2B70" w:rsidP="001A2B70">
      <w:pPr>
        <w:pStyle w:val="Caption"/>
      </w:pPr>
      <w:bookmarkStart w:id="1160" w:name="_Toc86994814"/>
      <w:bookmarkStart w:id="1161" w:name="_Toc135913107"/>
      <w:r>
        <w:t xml:space="preserve">Figure </w:t>
      </w:r>
      <w:fldSimple w:instr=" SEQ Figure \* ARABIC ">
        <w:r w:rsidR="00651143">
          <w:rPr>
            <w:noProof/>
          </w:rPr>
          <w:t>92</w:t>
        </w:r>
      </w:fldSimple>
      <w:r>
        <w:t xml:space="preserve"> Roles</w:t>
      </w:r>
      <w:bookmarkEnd w:id="1160"/>
      <w:bookmarkEnd w:id="1161"/>
    </w:p>
    <w:p w14:paraId="7A61B20A" w14:textId="77777777" w:rsidR="001A2B70" w:rsidRDefault="001A2B70" w:rsidP="001A2B70"/>
    <w:p w14:paraId="6B647BCC" w14:textId="647AA13F" w:rsidR="00834FAA" w:rsidRDefault="00834FAA" w:rsidP="00834FAA">
      <w:pPr>
        <w:pStyle w:val="Heading4"/>
      </w:pPr>
      <w:bookmarkStart w:id="1162" w:name="_Toc129612148"/>
      <w:bookmarkStart w:id="1163" w:name="_Toc129612149"/>
      <w:bookmarkStart w:id="1164" w:name="_Toc129612150"/>
      <w:bookmarkStart w:id="1165" w:name="_Toc129612151"/>
      <w:bookmarkStart w:id="1166" w:name="_Toc129612152"/>
      <w:bookmarkStart w:id="1167" w:name="_Toc129612153"/>
      <w:bookmarkStart w:id="1168" w:name="_Toc129612154"/>
      <w:bookmarkStart w:id="1169" w:name="_Toc129612155"/>
      <w:bookmarkStart w:id="1170" w:name="_Toc110601784"/>
      <w:bookmarkStart w:id="1171" w:name="_Toc138076010"/>
      <w:bookmarkEnd w:id="1162"/>
      <w:bookmarkEnd w:id="1163"/>
      <w:bookmarkEnd w:id="1164"/>
      <w:bookmarkEnd w:id="1165"/>
      <w:bookmarkEnd w:id="1166"/>
      <w:bookmarkEnd w:id="1167"/>
      <w:bookmarkEnd w:id="1168"/>
      <w:bookmarkEnd w:id="1169"/>
      <w:r>
        <w:t>Update Ingest Pipelines in Elasticsearch</w:t>
      </w:r>
      <w:bookmarkEnd w:id="1170"/>
      <w:bookmarkEnd w:id="1171"/>
    </w:p>
    <w:p w14:paraId="7E1BC787" w14:textId="77777777" w:rsidR="00884F34" w:rsidRDefault="00884F34" w:rsidP="00884F34">
      <w:r>
        <w:t xml:space="preserve">Elasticsearch ingest pipelines are used to aid ingest of data into Elasticsearch. Many Filebeat and Winlogbeat modules have associated ingest pipelines. These pipelines are not loaded into Elasticsearch automatically; they must be loaded each time you install or upgrade beats. Ingest pipelines only need to be loaded one time for use with all beat instances. To make the loading of the ingest pipelines easy, a convenience script has been written to load the pipelines. This script </w:t>
      </w:r>
      <w:r w:rsidRPr="00227698">
        <w:rPr>
          <w:b/>
        </w:rPr>
        <w:t>MUST</w:t>
      </w:r>
      <w:r w:rsidRPr="00A71B84">
        <w:rPr>
          <w:color w:val="FFC000" w:themeColor="accent4"/>
        </w:rPr>
        <w:t xml:space="preserve"> </w:t>
      </w:r>
      <w:r>
        <w:t xml:space="preserve">be run each time beats are upgraded on the system. </w:t>
      </w:r>
    </w:p>
    <w:p w14:paraId="32B7A093" w14:textId="77777777" w:rsidR="00834FAA" w:rsidRDefault="00834FAA" w:rsidP="00834FAA">
      <w:r>
        <w:t xml:space="preserve">To load the ingest pipelines, run the following command as root from any of the running </w:t>
      </w:r>
      <w:r w:rsidRPr="000F51B6">
        <w:t>Elastic</w:t>
      </w:r>
      <w:r>
        <w:t xml:space="preserve"> nodes:</w:t>
      </w:r>
    </w:p>
    <w:p w14:paraId="4998012B" w14:textId="77777777" w:rsidR="00834FAA" w:rsidRPr="00263BB0" w:rsidRDefault="00834FAA" w:rsidP="00263BB0">
      <w:pPr>
        <w:ind w:left="360"/>
        <w:rPr>
          <w:rStyle w:val="QuoteChar"/>
          <w:bCs/>
          <w:sz w:val="20"/>
          <w:szCs w:val="20"/>
        </w:rPr>
      </w:pPr>
      <w:r w:rsidRPr="00263BB0">
        <w:rPr>
          <w:rStyle w:val="QuoteChar"/>
          <w:sz w:val="20"/>
          <w:szCs w:val="20"/>
        </w:rPr>
        <w:t>#</w:t>
      </w:r>
      <w:r w:rsidRPr="00263BB0">
        <w:rPr>
          <w:rStyle w:val="IntenseQuoteChar"/>
          <w:rFonts w:ascii="Courier New" w:hAnsi="Courier New" w:cs="Courier New"/>
          <w:b/>
          <w:sz w:val="20"/>
          <w:szCs w:val="20"/>
        </w:rPr>
        <w:t xml:space="preserve"> </w:t>
      </w:r>
      <w:r w:rsidRPr="00263BB0">
        <w:rPr>
          <w:rStyle w:val="QuoteChar"/>
          <w:bCs/>
          <w:sz w:val="20"/>
          <w:szCs w:val="20"/>
        </w:rPr>
        <w:t>curl –k https://</w:t>
      </w:r>
      <w:r w:rsidRPr="00263BB0">
        <w:rPr>
          <w:rStyle w:val="QuoteChar"/>
          <w:bCs/>
          <w:i/>
          <w:iCs/>
          <w:sz w:val="20"/>
          <w:szCs w:val="20"/>
        </w:rPr>
        <w:t>{site code}</w:t>
      </w:r>
      <w:r w:rsidRPr="00263BB0">
        <w:rPr>
          <w:rStyle w:val="QuoteChar"/>
          <w:bCs/>
          <w:sz w:val="20"/>
          <w:szCs w:val="20"/>
        </w:rPr>
        <w:t>su01ro01.`hostname –d`/yum/elastic/install/update_ingest_pipelines.sh | bash</w:t>
      </w:r>
    </w:p>
    <w:p w14:paraId="67719953" w14:textId="77777777" w:rsidR="00834FAA" w:rsidRPr="00263BB0" w:rsidRDefault="00834FAA">
      <w:pPr>
        <w:pStyle w:val="ListParagraph"/>
        <w:keepNext/>
        <w:numPr>
          <w:ilvl w:val="0"/>
          <w:numId w:val="40"/>
        </w:numPr>
        <w:spacing w:after="120"/>
        <w:rPr>
          <w:rStyle w:val="QuoteChar"/>
          <w:b w:val="0"/>
          <w:bCs/>
          <w:color w:val="auto"/>
        </w:rPr>
      </w:pPr>
      <w:r w:rsidRPr="00263BB0">
        <w:rPr>
          <w:rStyle w:val="QuoteChar"/>
          <w:b w:val="0"/>
          <w:bCs/>
          <w:color w:val="auto"/>
        </w:rPr>
        <w:lastRenderedPageBreak/>
        <w:t xml:space="preserve">Verify the ingest pipelines are loaded in Elastic. Select the </w:t>
      </w:r>
      <w:r w:rsidRPr="003667C7">
        <w:rPr>
          <w:rStyle w:val="QuoteChar"/>
          <w:color w:val="auto"/>
        </w:rPr>
        <w:t>Ingest Pipelines</w:t>
      </w:r>
      <w:r w:rsidRPr="00263BB0">
        <w:rPr>
          <w:rStyle w:val="QuoteChar"/>
          <w:b w:val="0"/>
          <w:bCs/>
          <w:color w:val="auto"/>
        </w:rPr>
        <w:t xml:space="preserve"> page under </w:t>
      </w:r>
      <w:r w:rsidRPr="003667C7">
        <w:rPr>
          <w:rStyle w:val="QuoteChar"/>
          <w:color w:val="auto"/>
        </w:rPr>
        <w:t>Stack Management</w:t>
      </w:r>
      <w:r w:rsidRPr="00263BB0">
        <w:rPr>
          <w:rStyle w:val="QuoteChar"/>
          <w:b w:val="0"/>
          <w:bCs/>
          <w:color w:val="auto"/>
        </w:rPr>
        <w:t xml:space="preserve"> to view all the ingest pipelines loaded into Elasticsearch. Filter the page with the version number you are installing to see the ingest pipelines for that specific version.</w:t>
      </w:r>
    </w:p>
    <w:p w14:paraId="0C13E2AB" w14:textId="77777777" w:rsidR="00834FAA" w:rsidRDefault="00834FAA" w:rsidP="00834FAA">
      <w:pPr>
        <w:jc w:val="center"/>
      </w:pPr>
      <w:r>
        <w:rPr>
          <w:noProof/>
        </w:rPr>
        <w:drawing>
          <wp:inline distT="0" distB="0" distL="0" distR="0" wp14:anchorId="27D6EEF3" wp14:editId="7B999626">
            <wp:extent cx="5027351" cy="2321390"/>
            <wp:effectExtent l="0" t="0" r="1905" b="3175"/>
            <wp:docPr id="221230528" name="Picture 2212305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28" name="Picture 221230528"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69" cy="2327216"/>
                    </a:xfrm>
                    <a:prstGeom prst="rect">
                      <a:avLst/>
                    </a:prstGeom>
                  </pic:spPr>
                </pic:pic>
              </a:graphicData>
            </a:graphic>
          </wp:inline>
        </w:drawing>
      </w:r>
    </w:p>
    <w:p w14:paraId="71EB619B" w14:textId="59D964BF" w:rsidR="00834FAA" w:rsidRDefault="00834FAA" w:rsidP="00834FAA">
      <w:pPr>
        <w:pStyle w:val="Caption"/>
      </w:pPr>
      <w:bookmarkStart w:id="1172" w:name="_Toc101525742"/>
      <w:bookmarkStart w:id="1173" w:name="_Toc135913108"/>
      <w:r>
        <w:t xml:space="preserve">Figure </w:t>
      </w:r>
      <w:fldSimple w:instr=" SEQ Figure \* ARABIC ">
        <w:r w:rsidR="00651143">
          <w:rPr>
            <w:noProof/>
          </w:rPr>
          <w:t>93</w:t>
        </w:r>
      </w:fldSimple>
      <w:r>
        <w:t xml:space="preserve"> Example of Ingest Pipelines for version 7.17</w:t>
      </w:r>
      <w:bookmarkEnd w:id="1172"/>
      <w:bookmarkEnd w:id="1173"/>
    </w:p>
    <w:p w14:paraId="6E0C6CF2" w14:textId="3E5BD7F7" w:rsidR="00834FAA" w:rsidRDefault="00834FAA" w:rsidP="00834FAA">
      <w:pPr>
        <w:ind w:left="360"/>
      </w:pPr>
      <w:r>
        <w:t xml:space="preserve">For version </w:t>
      </w:r>
      <w:r w:rsidR="00B84A33">
        <w:t>8.6.2</w:t>
      </w:r>
      <w:r>
        <w:t xml:space="preserve"> you should see the following pipelines:</w:t>
      </w:r>
    </w:p>
    <w:p w14:paraId="6DBC60A5" w14:textId="0D1ECAA8"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-auditd-log-pipeline</w:t>
      </w:r>
    </w:p>
    <w:p w14:paraId="6ED486F6" w14:textId="5870C45E"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-elasticsearch-audit-pipeline</w:t>
      </w:r>
    </w:p>
    <w:p w14:paraId="6A4A704B" w14:textId="62799E26"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-elasticsearch-deprecation-pipeline</w:t>
      </w:r>
    </w:p>
    <w:p w14:paraId="44C2E0DC" w14:textId="2EBE1794"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-elasticsearch-gc-pipeline</w:t>
      </w:r>
    </w:p>
    <w:p w14:paraId="03393C2E" w14:textId="5DE61D2F"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-elasticsearch-server-pipeline</w:t>
      </w:r>
    </w:p>
    <w:p w14:paraId="45C66589" w14:textId="29458E6B"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-elasticsearch-slowlog-pipeline</w:t>
      </w:r>
    </w:p>
    <w:p w14:paraId="673214C8" w14:textId="6E23D823"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-iptables-log-pipeline</w:t>
      </w:r>
    </w:p>
    <w:p w14:paraId="07542F9A" w14:textId="3BCCC7B5"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-logstash-log-pipeline</w:t>
      </w:r>
    </w:p>
    <w:p w14:paraId="43B2CC7C" w14:textId="04B6BCDC"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-logstash-slowlog-pipeline</w:t>
      </w:r>
    </w:p>
    <w:p w14:paraId="3D5B8AF6" w14:textId="20722BB7"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-system-auth-pipeline</w:t>
      </w:r>
    </w:p>
    <w:p w14:paraId="7BEED801" w14:textId="47317E1F"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-system-syslog-pipeline</w:t>
      </w:r>
    </w:p>
    <w:p w14:paraId="14E199FF" w14:textId="7C867856"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-elasticsearch-audit-pipeline-json</w:t>
      </w:r>
    </w:p>
    <w:p w14:paraId="2DDD9A63" w14:textId="5EB71DEB"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-elasticsearch-deprecation-pipeline-json</w:t>
      </w:r>
    </w:p>
    <w:p w14:paraId="29789E22" w14:textId="52C9528D"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-elasticsearch-server-pipeline-json</w:t>
      </w:r>
    </w:p>
    <w:p w14:paraId="135753D9" w14:textId="52221E87"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-elasticsearch-slowlog-pipeline-json</w:t>
      </w:r>
    </w:p>
    <w:p w14:paraId="183868FA" w14:textId="6C79B486"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-logstash-log-pipeline-json</w:t>
      </w:r>
    </w:p>
    <w:p w14:paraId="471FFAB0" w14:textId="2E1C5BB1"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-logstash-slowlog-pipeline-json</w:t>
      </w:r>
    </w:p>
    <w:p w14:paraId="30E110CC" w14:textId="586EB11F"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-elasticsearch-audit-pipeline-plaintext</w:t>
      </w:r>
    </w:p>
    <w:p w14:paraId="454E3A4D" w14:textId="407FABBF"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-elasticsearch-deprecation-pipeline-plaintext</w:t>
      </w:r>
    </w:p>
    <w:p w14:paraId="651F6DCB" w14:textId="1AD263AB"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-elasticsearch-server-pipeline-plaintext</w:t>
      </w:r>
    </w:p>
    <w:p w14:paraId="01C3EC14" w14:textId="69F8C69C"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-elasticsearch-slowlog-pipeline-plaintext</w:t>
      </w:r>
    </w:p>
    <w:p w14:paraId="54445AE2" w14:textId="7557C25B" w:rsidR="00834FAA" w:rsidRPr="005A1500"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-logstash-log-pipeline-plaintext</w:t>
      </w:r>
    </w:p>
    <w:p w14:paraId="5D5F82F8" w14:textId="35DBCEEA" w:rsidR="00834FAA" w:rsidRDefault="00834FAA">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5A1500">
        <w:rPr>
          <w:rFonts w:ascii="Lucida Console" w:hAnsi="Lucida Console" w:cs="Lucida Console"/>
          <w:sz w:val="18"/>
          <w:szCs w:val="18"/>
        </w:rPr>
        <w:t>filebeat-</w:t>
      </w:r>
      <w:r w:rsidR="00B84A33">
        <w:rPr>
          <w:rFonts w:ascii="Lucida Console" w:hAnsi="Lucida Console" w:cs="Lucida Console"/>
          <w:sz w:val="18"/>
          <w:szCs w:val="18"/>
        </w:rPr>
        <w:t>8.6.2</w:t>
      </w:r>
      <w:r w:rsidRPr="005A1500">
        <w:rPr>
          <w:rFonts w:ascii="Lucida Console" w:hAnsi="Lucida Console" w:cs="Lucida Console"/>
          <w:sz w:val="18"/>
          <w:szCs w:val="18"/>
        </w:rPr>
        <w:t>-logstash-slowlog-pipeline-plaintext</w:t>
      </w:r>
    </w:p>
    <w:p w14:paraId="589AB1EB" w14:textId="77777777" w:rsidR="002D1D44" w:rsidRDefault="002D1D44"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Pr>
          <w:rFonts w:ascii="Lucida Console" w:hAnsi="Lucida Console" w:cs="Lucida Console"/>
          <w:sz w:val="18"/>
          <w:szCs w:val="18"/>
        </w:rPr>
        <w:t>Winlogbeat</w:t>
      </w:r>
      <w:r w:rsidRPr="00D50B7C">
        <w:rPr>
          <w:rFonts w:ascii="Lucida Console" w:hAnsi="Lucida Console" w:cs="Lucida Console"/>
          <w:sz w:val="18"/>
          <w:szCs w:val="18"/>
        </w:rPr>
        <w:t>-8.6.2-powershell</w:t>
      </w:r>
    </w:p>
    <w:p w14:paraId="41A87B6F" w14:textId="77777777" w:rsidR="002D1D44" w:rsidRDefault="002D1D44"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D50B7C">
        <w:rPr>
          <w:rFonts w:ascii="Lucida Console" w:hAnsi="Lucida Console" w:cs="Lucida Console"/>
          <w:sz w:val="18"/>
          <w:szCs w:val="18"/>
        </w:rPr>
        <w:t>winlogbeat-8.6.2-powershell_operational</w:t>
      </w:r>
    </w:p>
    <w:p w14:paraId="77941CD9" w14:textId="77777777" w:rsidR="002D1D44" w:rsidRDefault="002D1D44"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D50B7C">
        <w:rPr>
          <w:rFonts w:ascii="Lucida Console" w:hAnsi="Lucida Console" w:cs="Lucida Console"/>
          <w:sz w:val="18"/>
          <w:szCs w:val="18"/>
        </w:rPr>
        <w:t>winlogbeat-8.6.2-routing</w:t>
      </w:r>
    </w:p>
    <w:p w14:paraId="0823B4A2" w14:textId="77777777" w:rsidR="002D1D44" w:rsidRDefault="002D1D44"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D50B7C">
        <w:rPr>
          <w:rFonts w:ascii="Lucida Console" w:hAnsi="Lucida Console" w:cs="Lucida Console"/>
          <w:sz w:val="18"/>
          <w:szCs w:val="18"/>
        </w:rPr>
        <w:t>winlogbeat-8.6.2-security</w:t>
      </w:r>
    </w:p>
    <w:p w14:paraId="5CD571CF" w14:textId="77777777" w:rsidR="002D1D44" w:rsidRPr="00D50B7C" w:rsidRDefault="002D1D44" w:rsidP="002D1D44">
      <w:pPr>
        <w:pStyle w:val="ListParagraph"/>
        <w:numPr>
          <w:ilvl w:val="0"/>
          <w:numId w:val="41"/>
        </w:numPr>
        <w:autoSpaceDE w:val="0"/>
        <w:autoSpaceDN w:val="0"/>
        <w:adjustRightInd w:val="0"/>
        <w:spacing w:after="0" w:line="240" w:lineRule="auto"/>
        <w:ind w:left="1080"/>
        <w:rPr>
          <w:rFonts w:ascii="Lucida Console" w:hAnsi="Lucida Console" w:cs="Lucida Console"/>
          <w:sz w:val="18"/>
          <w:szCs w:val="18"/>
        </w:rPr>
      </w:pPr>
      <w:r w:rsidRPr="00D50B7C">
        <w:rPr>
          <w:rFonts w:ascii="Lucida Console" w:hAnsi="Lucida Console" w:cs="Lucida Console"/>
          <w:sz w:val="18"/>
          <w:szCs w:val="18"/>
        </w:rPr>
        <w:t>winlogbeat-8.6.2-sysmon</w:t>
      </w:r>
    </w:p>
    <w:p w14:paraId="4C9DB0F6" w14:textId="77777777" w:rsidR="002D1D44" w:rsidRPr="005A1500" w:rsidRDefault="002D1D44" w:rsidP="003667C7">
      <w:pPr>
        <w:pStyle w:val="ListParagraph"/>
        <w:autoSpaceDE w:val="0"/>
        <w:autoSpaceDN w:val="0"/>
        <w:adjustRightInd w:val="0"/>
        <w:spacing w:after="0" w:line="240" w:lineRule="auto"/>
        <w:ind w:left="1080"/>
        <w:rPr>
          <w:rFonts w:ascii="Lucida Console" w:hAnsi="Lucida Console" w:cs="Lucida Console"/>
          <w:sz w:val="18"/>
          <w:szCs w:val="18"/>
        </w:rPr>
      </w:pPr>
    </w:p>
    <w:p w14:paraId="34304008" w14:textId="77777777" w:rsidR="00834FAA" w:rsidRPr="005A1500" w:rsidRDefault="00834FAA" w:rsidP="00834FAA"/>
    <w:p w14:paraId="3A1547E0" w14:textId="77777777" w:rsidR="00834FAA" w:rsidRDefault="00834FAA" w:rsidP="00834FAA"/>
    <w:p w14:paraId="5D733577" w14:textId="77777777" w:rsidR="00834FAA" w:rsidRPr="00BB1A4A" w:rsidRDefault="00834FAA" w:rsidP="00834FAA"/>
    <w:p w14:paraId="3D96EDBE" w14:textId="77777777" w:rsidR="00834FAA" w:rsidRDefault="00834FAA" w:rsidP="00834FAA">
      <w:pPr>
        <w:pStyle w:val="Heading4"/>
      </w:pPr>
      <w:bookmarkStart w:id="1174" w:name="_Ref48134690"/>
      <w:bookmarkStart w:id="1175" w:name="_Toc53754970"/>
      <w:bookmarkStart w:id="1176" w:name="_Ref95467077"/>
      <w:bookmarkStart w:id="1177" w:name="_Toc110601785"/>
      <w:bookmarkStart w:id="1178" w:name="_Toc138076011"/>
      <w:r>
        <w:t>Update Templates</w:t>
      </w:r>
      <w:bookmarkEnd w:id="1174"/>
      <w:bookmarkEnd w:id="1175"/>
      <w:bookmarkEnd w:id="1176"/>
      <w:bookmarkEnd w:id="1177"/>
      <w:bookmarkEnd w:id="1178"/>
    </w:p>
    <w:p w14:paraId="41B20E34" w14:textId="77777777" w:rsidR="00834FAA" w:rsidRDefault="00834FAA" w:rsidP="00834FAA">
      <w:r>
        <w:t xml:space="preserve">After the cluster has been installed/upgraded and is running, the templates needed to ingest data properly must be updated. The templates are located in the </w:t>
      </w:r>
      <w:r w:rsidRPr="0093541B">
        <w:rPr>
          <w:b/>
          <w:bCs/>
        </w:rPr>
        <w:t>templates</w:t>
      </w:r>
      <w:r>
        <w:t xml:space="preserve"> folder of the </w:t>
      </w:r>
      <w:r w:rsidRPr="0093541B">
        <w:rPr>
          <w:b/>
          <w:bCs/>
        </w:rPr>
        <w:t>install</w:t>
      </w:r>
      <w:r>
        <w:t xml:space="preserve"> directory of the </w:t>
      </w:r>
      <w:r w:rsidRPr="000F51B6">
        <w:t>Elastic</w:t>
      </w:r>
      <w:r>
        <w:t xml:space="preserve"> Repo. </w:t>
      </w:r>
    </w:p>
    <w:p w14:paraId="66D7C824" w14:textId="77777777" w:rsidR="00834FAA" w:rsidRDefault="00834FAA" w:rsidP="00834FAA">
      <w:pPr>
        <w:rPr>
          <w:rFonts w:ascii="Inter" w:hAnsi="Inter"/>
          <w:color w:val="212529"/>
          <w:shd w:val="clear" w:color="auto" w:fill="FFFFFF"/>
        </w:rPr>
      </w:pPr>
      <w:r>
        <w:rPr>
          <w:rFonts w:ascii="Inter" w:hAnsi="Inter"/>
          <w:color w:val="212529"/>
          <w:shd w:val="clear" w:color="auto" w:fill="FFFFFF"/>
        </w:rPr>
        <w:t>In this section all index and component templates will be added to Elasticsearch. The following naming conventions are used for Enterprise Service templates in Elasticsearch.</w:t>
      </w:r>
    </w:p>
    <w:p w14:paraId="7F25F274" w14:textId="77777777" w:rsidR="00834FAA" w:rsidRDefault="00834FAA" w:rsidP="00834FAA">
      <w:pPr>
        <w:spacing w:after="0"/>
        <w:rPr>
          <w:rFonts w:ascii="Inter" w:hAnsi="Inter"/>
          <w:color w:val="212529"/>
          <w:shd w:val="clear" w:color="auto" w:fill="FFFFFF"/>
        </w:rPr>
      </w:pPr>
      <w:r>
        <w:rPr>
          <w:rFonts w:ascii="Inter" w:hAnsi="Inter"/>
          <w:color w:val="212529"/>
          <w:shd w:val="clear" w:color="auto" w:fill="FFFFFF"/>
        </w:rPr>
        <w:tab/>
        <w:t>Index templates – esti_&lt;template name&gt;</w:t>
      </w:r>
    </w:p>
    <w:p w14:paraId="6DD34320" w14:textId="77777777" w:rsidR="00834FAA" w:rsidRDefault="00834FAA" w:rsidP="00834FAA">
      <w:pPr>
        <w:rPr>
          <w:rFonts w:ascii="Inter" w:hAnsi="Inter"/>
          <w:color w:val="212529"/>
          <w:shd w:val="clear" w:color="auto" w:fill="FFFFFF"/>
        </w:rPr>
      </w:pPr>
      <w:r>
        <w:rPr>
          <w:rFonts w:ascii="Inter" w:hAnsi="Inter"/>
          <w:color w:val="212529"/>
          <w:shd w:val="clear" w:color="auto" w:fill="FFFFFF"/>
        </w:rPr>
        <w:tab/>
        <w:t>Component templates – estc_&lt;template name&gt;</w:t>
      </w:r>
    </w:p>
    <w:p w14:paraId="5CC30D8C" w14:textId="77777777" w:rsidR="00834FAA" w:rsidRPr="001113CC" w:rsidRDefault="00834FAA" w:rsidP="00834FAA">
      <w:pPr>
        <w:rPr>
          <w:color w:val="C00000"/>
        </w:rPr>
      </w:pPr>
      <w:r w:rsidRPr="001113CC">
        <w:rPr>
          <w:b/>
          <w:bCs/>
          <w:color w:val="C00000"/>
        </w:rPr>
        <w:t>IMPORTANT:</w:t>
      </w:r>
      <w:r w:rsidRPr="001113CC">
        <w:rPr>
          <w:color w:val="C00000"/>
        </w:rPr>
        <w:t xml:space="preserve"> DO THIS BEFORE UPGRADING ANY BEATS COLLECTORS OR UPGRADING ANY LOGSTASH INSTANCES. </w:t>
      </w:r>
    </w:p>
    <w:p w14:paraId="41EB957E" w14:textId="77777777" w:rsidR="00834FAA" w:rsidRDefault="00834FAA">
      <w:pPr>
        <w:pStyle w:val="ListParagraph"/>
        <w:numPr>
          <w:ilvl w:val="0"/>
          <w:numId w:val="42"/>
        </w:numPr>
        <w:spacing w:after="120"/>
        <w:contextualSpacing w:val="0"/>
      </w:pPr>
      <w:r>
        <w:t xml:space="preserve">Run the following command as root from any of the running </w:t>
      </w:r>
      <w:r w:rsidRPr="000F51B6">
        <w:t>Elastic</w:t>
      </w:r>
      <w:r>
        <w:t xml:space="preserve"> nodes to update the templates.</w:t>
      </w:r>
    </w:p>
    <w:p w14:paraId="05D2D041" w14:textId="77777777" w:rsidR="00834FAA" w:rsidRPr="006D5F7C" w:rsidRDefault="00834FAA" w:rsidP="00834FAA">
      <w:pPr>
        <w:pStyle w:val="ListParagraph"/>
        <w:contextualSpacing w:val="0"/>
        <w:rPr>
          <w:rStyle w:val="QuoteChar"/>
          <w:b w:val="0"/>
          <w:bCs/>
        </w:rPr>
      </w:pPr>
      <w:r w:rsidRPr="006D5F7C">
        <w:rPr>
          <w:rStyle w:val="QuoteChar"/>
          <w:bCs/>
        </w:rPr>
        <w:t># curl –k https://</w:t>
      </w:r>
      <w:r w:rsidRPr="00FC0A09">
        <w:rPr>
          <w:rStyle w:val="QuoteChar"/>
          <w:bCs/>
          <w:i/>
          <w:iCs/>
        </w:rPr>
        <w:t>{site code}</w:t>
      </w:r>
      <w:r>
        <w:rPr>
          <w:rStyle w:val="QuoteChar"/>
          <w:bCs/>
        </w:rPr>
        <w:t>su01</w:t>
      </w:r>
      <w:r w:rsidRPr="006D5F7C">
        <w:rPr>
          <w:rStyle w:val="QuoteChar"/>
          <w:bCs/>
        </w:rPr>
        <w:t>ro01.`hostname –d`/yum/elastic/install/load_templates.sh | bash</w:t>
      </w:r>
    </w:p>
    <w:p w14:paraId="038BFA0D" w14:textId="77777777" w:rsidR="00834FAA" w:rsidRDefault="00834FAA">
      <w:pPr>
        <w:pStyle w:val="ListParagraph"/>
        <w:numPr>
          <w:ilvl w:val="0"/>
          <w:numId w:val="42"/>
        </w:numPr>
        <w:spacing w:after="120"/>
      </w:pPr>
      <w:r>
        <w:t>After loading the templates, they can be verified (sorted by name) by executing the following command from the Kibana Dev Tools console.</w:t>
      </w:r>
    </w:p>
    <w:p w14:paraId="2C046D2F" w14:textId="77777777" w:rsidR="00834FAA" w:rsidRDefault="00834FAA" w:rsidP="00834FAA">
      <w:pPr>
        <w:ind w:left="720"/>
        <w:rPr>
          <w:rStyle w:val="pln"/>
          <w:rFonts w:ascii="Courier New" w:hAnsi="Courier New" w:cs="Courier New"/>
          <w:color w:val="000000"/>
          <w:sz w:val="20"/>
          <w:szCs w:val="20"/>
        </w:rPr>
      </w:pPr>
      <w:r w:rsidRPr="0000444D">
        <w:rPr>
          <w:rStyle w:val="pln"/>
          <w:rFonts w:ascii="Courier New" w:hAnsi="Courier New" w:cs="Courier New"/>
          <w:color w:val="000000"/>
          <w:sz w:val="20"/>
          <w:szCs w:val="20"/>
        </w:rPr>
        <w:t>GET _cat/templates/est</w:t>
      </w:r>
      <w:r>
        <w:rPr>
          <w:rStyle w:val="pln"/>
          <w:rFonts w:ascii="Courier New" w:hAnsi="Courier New" w:cs="Courier New"/>
          <w:color w:val="000000"/>
          <w:sz w:val="20"/>
          <w:szCs w:val="20"/>
        </w:rPr>
        <w:t>i</w:t>
      </w:r>
      <w:r w:rsidRPr="0000444D">
        <w:rPr>
          <w:rStyle w:val="pln"/>
          <w:rFonts w:ascii="Courier New" w:hAnsi="Courier New" w:cs="Courier New"/>
          <w:color w:val="000000"/>
          <w:sz w:val="20"/>
          <w:szCs w:val="20"/>
        </w:rPr>
        <w:t>*?v&amp;s=name</w:t>
      </w:r>
    </w:p>
    <w:p w14:paraId="40DD8136" w14:textId="77777777" w:rsidR="00834FAA" w:rsidRDefault="00834FAA">
      <w:pPr>
        <w:pStyle w:val="ListParagraph"/>
        <w:numPr>
          <w:ilvl w:val="0"/>
          <w:numId w:val="42"/>
        </w:numPr>
      </w:pPr>
      <w:r>
        <w:t>The following index templates should be loaded by this script:</w:t>
      </w:r>
    </w:p>
    <w:p w14:paraId="2536C1A3" w14:textId="77777777" w:rsidR="007F5317" w:rsidRDefault="007F5317" w:rsidP="007F5317">
      <w:pPr>
        <w:pStyle w:val="ListParagraph"/>
        <w:numPr>
          <w:ilvl w:val="1"/>
          <w:numId w:val="42"/>
        </w:numPr>
      </w:pPr>
      <w:r>
        <w:t>esti_catalyst</w:t>
      </w:r>
    </w:p>
    <w:p w14:paraId="40AF4A94" w14:textId="77777777" w:rsidR="007F5317" w:rsidRDefault="007F5317" w:rsidP="007F5317">
      <w:pPr>
        <w:pStyle w:val="ListParagraph"/>
        <w:numPr>
          <w:ilvl w:val="1"/>
          <w:numId w:val="42"/>
        </w:numPr>
      </w:pPr>
      <w:r>
        <w:t>esti_datadomain</w:t>
      </w:r>
    </w:p>
    <w:p w14:paraId="1FCCEABB" w14:textId="77777777" w:rsidR="007F5317" w:rsidRDefault="007F5317" w:rsidP="007F5317">
      <w:pPr>
        <w:pStyle w:val="ListParagraph"/>
        <w:numPr>
          <w:ilvl w:val="1"/>
          <w:numId w:val="42"/>
        </w:numPr>
      </w:pPr>
      <w:r>
        <w:t>esti_db_postgres</w:t>
      </w:r>
    </w:p>
    <w:p w14:paraId="1355CF0B" w14:textId="77777777" w:rsidR="007F5317" w:rsidRDefault="007F5317" w:rsidP="007F5317">
      <w:pPr>
        <w:pStyle w:val="ListParagraph"/>
        <w:numPr>
          <w:ilvl w:val="1"/>
          <w:numId w:val="42"/>
        </w:numPr>
      </w:pPr>
      <w:r>
        <w:t>esti_eracent</w:t>
      </w:r>
    </w:p>
    <w:p w14:paraId="5DF49AEE" w14:textId="77777777" w:rsidR="007F5317" w:rsidRDefault="007F5317" w:rsidP="007F5317">
      <w:pPr>
        <w:pStyle w:val="ListParagraph"/>
        <w:numPr>
          <w:ilvl w:val="1"/>
          <w:numId w:val="42"/>
        </w:numPr>
      </w:pPr>
      <w:r>
        <w:t>esti_fc6xx</w:t>
      </w:r>
    </w:p>
    <w:p w14:paraId="0BE896AC" w14:textId="77777777" w:rsidR="007F5317" w:rsidRDefault="007F5317" w:rsidP="007F5317">
      <w:pPr>
        <w:pStyle w:val="ListParagraph"/>
        <w:numPr>
          <w:ilvl w:val="1"/>
          <w:numId w:val="42"/>
        </w:numPr>
      </w:pPr>
      <w:r>
        <w:t>esti_filebeat-</w:t>
      </w:r>
      <w:r w:rsidRPr="00F636EC">
        <w:rPr>
          <w:color w:val="FF0000"/>
        </w:rPr>
        <w:t>{version</w:t>
      </w:r>
      <w:r>
        <w:t>}</w:t>
      </w:r>
    </w:p>
    <w:p w14:paraId="74E901C6" w14:textId="77777777" w:rsidR="007F5317" w:rsidRDefault="007F5317" w:rsidP="007F5317">
      <w:pPr>
        <w:pStyle w:val="ListParagraph"/>
        <w:numPr>
          <w:ilvl w:val="1"/>
          <w:numId w:val="42"/>
        </w:numPr>
      </w:pPr>
      <w:r>
        <w:t>esti_fx2</w:t>
      </w:r>
    </w:p>
    <w:p w14:paraId="29F5F919" w14:textId="77777777" w:rsidR="007F5317" w:rsidRDefault="007F5317" w:rsidP="007F5317">
      <w:pPr>
        <w:pStyle w:val="ListParagraph"/>
        <w:numPr>
          <w:ilvl w:val="1"/>
          <w:numId w:val="42"/>
        </w:numPr>
      </w:pPr>
      <w:r>
        <w:t>esti_hbss-epo</w:t>
      </w:r>
    </w:p>
    <w:p w14:paraId="5C620AC6" w14:textId="77777777" w:rsidR="007F5317" w:rsidRDefault="007F5317" w:rsidP="007F5317">
      <w:pPr>
        <w:pStyle w:val="ListParagraph"/>
        <w:numPr>
          <w:ilvl w:val="1"/>
          <w:numId w:val="42"/>
        </w:numPr>
      </w:pPr>
      <w:r>
        <w:t>esti_hbss-metrics</w:t>
      </w:r>
    </w:p>
    <w:p w14:paraId="38442DD7" w14:textId="77777777" w:rsidR="007F5317" w:rsidRDefault="007F5317" w:rsidP="007F5317">
      <w:pPr>
        <w:pStyle w:val="ListParagraph"/>
        <w:numPr>
          <w:ilvl w:val="1"/>
          <w:numId w:val="42"/>
        </w:numPr>
      </w:pPr>
      <w:r>
        <w:t>esti_healthdata</w:t>
      </w:r>
    </w:p>
    <w:p w14:paraId="2A9F57C4" w14:textId="77777777" w:rsidR="007F5317" w:rsidRDefault="007F5317" w:rsidP="007F5317">
      <w:pPr>
        <w:pStyle w:val="ListParagraph"/>
        <w:numPr>
          <w:ilvl w:val="1"/>
          <w:numId w:val="42"/>
        </w:numPr>
      </w:pPr>
      <w:r>
        <w:t>esti_current-healthdata</w:t>
      </w:r>
    </w:p>
    <w:p w14:paraId="3DF6B8B2" w14:textId="77777777" w:rsidR="007F5317" w:rsidRDefault="007F5317" w:rsidP="007F5317">
      <w:pPr>
        <w:pStyle w:val="ListParagraph"/>
        <w:numPr>
          <w:ilvl w:val="1"/>
          <w:numId w:val="42"/>
        </w:numPr>
      </w:pPr>
      <w:r>
        <w:t>esti_heartbeat-</w:t>
      </w:r>
      <w:r w:rsidRPr="00F636EC">
        <w:rPr>
          <w:color w:val="FF0000"/>
        </w:rPr>
        <w:t>{version}</w:t>
      </w:r>
    </w:p>
    <w:p w14:paraId="3D184ADF" w14:textId="77777777" w:rsidR="007F5317" w:rsidRDefault="007F5317" w:rsidP="007F5317">
      <w:pPr>
        <w:pStyle w:val="ListParagraph"/>
        <w:numPr>
          <w:ilvl w:val="1"/>
          <w:numId w:val="42"/>
        </w:numPr>
      </w:pPr>
      <w:r>
        <w:t>esti_idm</w:t>
      </w:r>
    </w:p>
    <w:p w14:paraId="67FD2E6B" w14:textId="77777777" w:rsidR="007F5317" w:rsidRDefault="007F5317" w:rsidP="007F5317">
      <w:pPr>
        <w:pStyle w:val="ListParagraph"/>
        <w:numPr>
          <w:ilvl w:val="1"/>
          <w:numId w:val="42"/>
        </w:numPr>
      </w:pPr>
      <w:r>
        <w:t>esti_iptables</w:t>
      </w:r>
    </w:p>
    <w:p w14:paraId="76EA9DCD" w14:textId="77777777" w:rsidR="007F5317" w:rsidRDefault="007F5317" w:rsidP="007F5317">
      <w:pPr>
        <w:pStyle w:val="ListParagraph"/>
        <w:numPr>
          <w:ilvl w:val="1"/>
          <w:numId w:val="42"/>
        </w:numPr>
      </w:pPr>
      <w:r>
        <w:t>esti_isilon</w:t>
      </w:r>
    </w:p>
    <w:p w14:paraId="21B4C6FF" w14:textId="77777777" w:rsidR="007F5317" w:rsidRDefault="007F5317" w:rsidP="007F5317">
      <w:pPr>
        <w:pStyle w:val="ListParagraph"/>
        <w:numPr>
          <w:ilvl w:val="1"/>
          <w:numId w:val="42"/>
        </w:numPr>
      </w:pPr>
      <w:r>
        <w:t>esti_nexus5k</w:t>
      </w:r>
    </w:p>
    <w:p w14:paraId="2F42F27D" w14:textId="77777777" w:rsidR="007F5317" w:rsidRDefault="007F5317" w:rsidP="007F5317">
      <w:pPr>
        <w:pStyle w:val="ListParagraph"/>
        <w:numPr>
          <w:ilvl w:val="1"/>
          <w:numId w:val="42"/>
        </w:numPr>
      </w:pPr>
      <w:r>
        <w:lastRenderedPageBreak/>
        <w:t>esti_nexus7k</w:t>
      </w:r>
    </w:p>
    <w:p w14:paraId="365D74AF" w14:textId="77777777" w:rsidR="007F5317" w:rsidRDefault="007F5317" w:rsidP="007F5317">
      <w:pPr>
        <w:pStyle w:val="ListParagraph"/>
        <w:numPr>
          <w:ilvl w:val="1"/>
          <w:numId w:val="42"/>
        </w:numPr>
      </w:pPr>
      <w:r>
        <w:t>esti_puppet</w:t>
      </w:r>
    </w:p>
    <w:p w14:paraId="3A523E28" w14:textId="77777777" w:rsidR="007F5317" w:rsidRDefault="007F5317" w:rsidP="007F5317">
      <w:pPr>
        <w:pStyle w:val="ListParagraph"/>
        <w:numPr>
          <w:ilvl w:val="1"/>
          <w:numId w:val="42"/>
        </w:numPr>
      </w:pPr>
      <w:r>
        <w:t>esti_r6xx</w:t>
      </w:r>
    </w:p>
    <w:p w14:paraId="0027638B" w14:textId="77777777" w:rsidR="007F5317" w:rsidRDefault="007F5317" w:rsidP="007F5317">
      <w:pPr>
        <w:pStyle w:val="ListParagraph"/>
        <w:numPr>
          <w:ilvl w:val="1"/>
          <w:numId w:val="42"/>
        </w:numPr>
      </w:pPr>
      <w:r>
        <w:t>esti_sccmdb</w:t>
      </w:r>
    </w:p>
    <w:p w14:paraId="02228B44" w14:textId="77777777" w:rsidR="007F5317" w:rsidRDefault="007F5317" w:rsidP="007F5317">
      <w:pPr>
        <w:pStyle w:val="ListParagraph"/>
        <w:numPr>
          <w:ilvl w:val="1"/>
          <w:numId w:val="42"/>
        </w:numPr>
      </w:pPr>
      <w:r>
        <w:t>esti_serena</w:t>
      </w:r>
    </w:p>
    <w:p w14:paraId="024552ED" w14:textId="77777777" w:rsidR="007F5317" w:rsidRDefault="007F5317" w:rsidP="007F5317">
      <w:pPr>
        <w:pStyle w:val="ListParagraph"/>
        <w:numPr>
          <w:ilvl w:val="1"/>
          <w:numId w:val="42"/>
        </w:numPr>
      </w:pPr>
      <w:r>
        <w:t>esti_render</w:t>
      </w:r>
    </w:p>
    <w:p w14:paraId="388AF7D2" w14:textId="77777777" w:rsidR="007F5317" w:rsidRDefault="007F5317" w:rsidP="007F5317">
      <w:pPr>
        <w:pStyle w:val="ListParagraph"/>
        <w:numPr>
          <w:ilvl w:val="1"/>
          <w:numId w:val="42"/>
        </w:numPr>
      </w:pPr>
      <w:r>
        <w:t>esti_soaesb</w:t>
      </w:r>
    </w:p>
    <w:p w14:paraId="465213E9" w14:textId="77777777" w:rsidR="007F5317" w:rsidRDefault="007F5317" w:rsidP="007F5317">
      <w:pPr>
        <w:pStyle w:val="ListParagraph"/>
        <w:numPr>
          <w:ilvl w:val="1"/>
          <w:numId w:val="42"/>
        </w:numPr>
      </w:pPr>
      <w:r>
        <w:t>esti_sqlserver</w:t>
      </w:r>
    </w:p>
    <w:p w14:paraId="55D2A0EB" w14:textId="77777777" w:rsidR="007F5317" w:rsidRDefault="007F5317" w:rsidP="007F5317">
      <w:pPr>
        <w:pStyle w:val="ListParagraph"/>
        <w:numPr>
          <w:ilvl w:val="1"/>
          <w:numId w:val="42"/>
        </w:numPr>
      </w:pPr>
      <w:r>
        <w:t>esti_vsphere</w:t>
      </w:r>
    </w:p>
    <w:p w14:paraId="0C7437F5" w14:textId="77777777" w:rsidR="007F5317" w:rsidRDefault="007F5317" w:rsidP="007F5317">
      <w:pPr>
        <w:pStyle w:val="ListParagraph"/>
        <w:numPr>
          <w:ilvl w:val="1"/>
          <w:numId w:val="42"/>
        </w:numPr>
      </w:pPr>
      <w:r>
        <w:t>esti_winlogbeat-</w:t>
      </w:r>
      <w:r w:rsidRPr="00F636EC">
        <w:rPr>
          <w:color w:val="FF0000"/>
        </w:rPr>
        <w:t>{version}</w:t>
      </w:r>
    </w:p>
    <w:p w14:paraId="61936AA6" w14:textId="77777777" w:rsidR="007F5317" w:rsidRDefault="007F5317" w:rsidP="007F5317">
      <w:pPr>
        <w:pStyle w:val="ListParagraph"/>
        <w:numPr>
          <w:ilvl w:val="1"/>
          <w:numId w:val="42"/>
        </w:numPr>
      </w:pPr>
      <w:r>
        <w:t>esti_xtreamio</w:t>
      </w:r>
    </w:p>
    <w:p w14:paraId="6F6F486E" w14:textId="77777777" w:rsidR="007F5317" w:rsidRDefault="007F5317" w:rsidP="007F5317">
      <w:pPr>
        <w:pStyle w:val="ListParagraph"/>
        <w:numPr>
          <w:ilvl w:val="1"/>
          <w:numId w:val="42"/>
        </w:numPr>
      </w:pPr>
      <w:r>
        <w:t>esti_acas</w:t>
      </w:r>
    </w:p>
    <w:p w14:paraId="1B3A93E8" w14:textId="77777777" w:rsidR="007F5317" w:rsidRDefault="007F5317" w:rsidP="007F5317">
      <w:pPr>
        <w:pStyle w:val="ListParagraph"/>
        <w:numPr>
          <w:ilvl w:val="1"/>
          <w:numId w:val="42"/>
        </w:numPr>
      </w:pPr>
      <w:r>
        <w:t>esti_socketgxp</w:t>
      </w:r>
    </w:p>
    <w:p w14:paraId="3148ED25" w14:textId="77777777" w:rsidR="007F5317" w:rsidRDefault="007F5317" w:rsidP="007F5317">
      <w:pPr>
        <w:pStyle w:val="ListParagraph"/>
        <w:numPr>
          <w:ilvl w:val="1"/>
          <w:numId w:val="42"/>
        </w:numPr>
      </w:pPr>
      <w:r>
        <w:t>esti_gxpxplorer</w:t>
      </w:r>
    </w:p>
    <w:p w14:paraId="55BE7151" w14:textId="77777777" w:rsidR="007F5317" w:rsidRDefault="007F5317" w:rsidP="007F5317">
      <w:pPr>
        <w:pStyle w:val="ListParagraph"/>
        <w:numPr>
          <w:ilvl w:val="1"/>
          <w:numId w:val="42"/>
        </w:numPr>
      </w:pPr>
      <w:r>
        <w:t>esti_maas_logs</w:t>
      </w:r>
    </w:p>
    <w:p w14:paraId="33FF7C2D" w14:textId="77777777" w:rsidR="00834FAA" w:rsidRDefault="00834FAA" w:rsidP="00834FAA">
      <w:pPr>
        <w:pStyle w:val="ListParagraph"/>
        <w:ind w:left="1440"/>
      </w:pPr>
    </w:p>
    <w:p w14:paraId="0EFBB95F" w14:textId="3FB4C35D" w:rsidR="00834FAA" w:rsidRPr="003D36CC" w:rsidRDefault="00834FAA" w:rsidP="00834FAA">
      <w:pPr>
        <w:pStyle w:val="ListParagraph"/>
        <w:ind w:left="1080"/>
        <w:rPr>
          <w:color w:val="FF0000"/>
        </w:rPr>
      </w:pPr>
      <w:r w:rsidRPr="001113CC">
        <w:rPr>
          <w:b/>
          <w:bCs/>
        </w:rPr>
        <w:t>NOTE:</w:t>
      </w:r>
      <w:r>
        <w:t xml:space="preserve"> esti_metricbeat</w:t>
      </w:r>
      <w:r w:rsidRPr="001113CC">
        <w:t>-{version}-{site</w:t>
      </w:r>
      <w:r>
        <w:t>},</w:t>
      </w:r>
      <w:r w:rsidRPr="001113CC">
        <w:t xml:space="preserve"> esti_</w:t>
      </w:r>
      <w:r>
        <w:t>audits_</w:t>
      </w:r>
      <w:r w:rsidRPr="001113CC">
        <w:t>syslog-{site</w:t>
      </w:r>
      <w:r>
        <w:t>} and esti_syslog-{site}</w:t>
      </w:r>
      <w:r w:rsidRPr="001113CC">
        <w:t xml:space="preserve"> index templates are generated dynamically </w:t>
      </w:r>
      <w:r w:rsidR="007F5317">
        <w:t>later in</w:t>
      </w:r>
      <w:r w:rsidR="007F5317" w:rsidRPr="001113CC">
        <w:t xml:space="preserve"> </w:t>
      </w:r>
      <w:r w:rsidRPr="001113CC">
        <w:t>the installation process.</w:t>
      </w:r>
    </w:p>
    <w:p w14:paraId="042958AF" w14:textId="77777777" w:rsidR="00834FAA" w:rsidRDefault="00834FAA" w:rsidP="00834FAA">
      <w:pPr>
        <w:ind w:left="1080"/>
      </w:pPr>
      <w:r w:rsidRPr="003D36CC">
        <w:rPr>
          <w:b/>
          <w:bCs/>
        </w:rPr>
        <w:t>NOTE</w:t>
      </w:r>
      <w:r>
        <w:t>: There may be other index templates, but the above templates should all exist after running the load_templates script above.</w:t>
      </w:r>
    </w:p>
    <w:p w14:paraId="160ACB72" w14:textId="238A1A8D" w:rsidR="00834FAA" w:rsidRDefault="00834FAA" w:rsidP="00834FAA">
      <w:pPr>
        <w:ind w:left="1080"/>
        <w:rPr>
          <w:bCs/>
        </w:rPr>
      </w:pPr>
      <w:r w:rsidRPr="00045ABC">
        <w:rPr>
          <w:b/>
        </w:rPr>
        <w:t>NOTE</w:t>
      </w:r>
      <w:r>
        <w:rPr>
          <w:b/>
        </w:rPr>
        <w:t>S</w:t>
      </w:r>
      <w:r w:rsidRPr="00045ABC">
        <w:rPr>
          <w:b/>
        </w:rPr>
        <w:t>:</w:t>
      </w:r>
      <w:r w:rsidRPr="00045ABC">
        <w:rPr>
          <w:bCs/>
        </w:rPr>
        <w:t xml:space="preserve"> </w:t>
      </w:r>
    </w:p>
    <w:p w14:paraId="372B9D05" w14:textId="77777777" w:rsidR="00834FAA" w:rsidRPr="00045ABC" w:rsidRDefault="00834FAA">
      <w:pPr>
        <w:pStyle w:val="ListParagraph"/>
        <w:numPr>
          <w:ilvl w:val="1"/>
          <w:numId w:val="42"/>
        </w:numPr>
      </w:pPr>
      <w:r w:rsidRPr="00045ABC">
        <w:t xml:space="preserve">All Enterprise Service </w:t>
      </w:r>
      <w:r>
        <w:t>index t</w:t>
      </w:r>
      <w:r w:rsidRPr="00045ABC">
        <w:t>emplates prefixed with “est</w:t>
      </w:r>
      <w:r>
        <w:t>i</w:t>
      </w:r>
      <w:r w:rsidRPr="00045ABC">
        <w:t xml:space="preserve">_” and the {version} in the </w:t>
      </w:r>
      <w:r>
        <w:t xml:space="preserve">previously listed </w:t>
      </w:r>
      <w:r w:rsidRPr="00045ABC">
        <w:t>names will be replaced with the current version of the beat being installed.</w:t>
      </w:r>
    </w:p>
    <w:p w14:paraId="1F33A308" w14:textId="77777777" w:rsidR="00834FAA" w:rsidRDefault="00834FAA">
      <w:pPr>
        <w:pStyle w:val="ListParagraph"/>
        <w:numPr>
          <w:ilvl w:val="1"/>
          <w:numId w:val="42"/>
        </w:numPr>
      </w:pPr>
      <w:r w:rsidRPr="00045ABC">
        <w:t xml:space="preserve">If </w:t>
      </w:r>
      <w:r w:rsidRPr="0093541B">
        <w:t>the templates are not loaded</w:t>
      </w:r>
      <w:r>
        <w:t>,</w:t>
      </w:r>
      <w:r w:rsidRPr="00505EF1">
        <w:rPr>
          <w:b/>
        </w:rPr>
        <w:t xml:space="preserve"> </w:t>
      </w:r>
      <w:r w:rsidRPr="00505EF1">
        <w:rPr>
          <w:b/>
          <w:color w:val="FF0000"/>
        </w:rPr>
        <w:t>STOP</w:t>
      </w:r>
      <w:r w:rsidRPr="00330F62">
        <w:rPr>
          <w:bCs/>
        </w:rPr>
        <w:t xml:space="preserve">, </w:t>
      </w:r>
      <w:r w:rsidRPr="0093541B">
        <w:t>and contact an OADCGS Elastic SME for guidance.</w:t>
      </w:r>
    </w:p>
    <w:p w14:paraId="1B02380F" w14:textId="77777777" w:rsidR="00834FAA" w:rsidRPr="00904EF0" w:rsidRDefault="00834FAA" w:rsidP="00834FAA">
      <w:pPr>
        <w:rPr>
          <w:bCs/>
        </w:rPr>
      </w:pPr>
      <w:r>
        <w:rPr>
          <w:bCs/>
        </w:rPr>
        <w:t xml:space="preserve">You can also use the </w:t>
      </w:r>
      <w:r w:rsidRPr="00330F62">
        <w:rPr>
          <w:b/>
        </w:rPr>
        <w:t>Index Management</w:t>
      </w:r>
      <w:r>
        <w:rPr>
          <w:bCs/>
        </w:rPr>
        <w:t xml:space="preserve"> interface in Kibana to manage Index Templates, Component Templates, and Legacy Templates. </w:t>
      </w:r>
    </w:p>
    <w:p w14:paraId="3F2D5C3C" w14:textId="77777777" w:rsidR="00834FAA" w:rsidRDefault="00834FAA" w:rsidP="00834FAA">
      <w:pPr>
        <w:rPr>
          <w:bCs/>
        </w:rPr>
      </w:pPr>
      <w:r>
        <w:rPr>
          <w:bCs/>
        </w:rPr>
        <w:t>The index templates for site specific indexes will be loaded during each Logstash upgrade.</w:t>
      </w:r>
    </w:p>
    <w:p w14:paraId="6E6E86B6" w14:textId="77777777" w:rsidR="00E454A8" w:rsidRDefault="00E454A8" w:rsidP="00E454A8">
      <w:pPr>
        <w:pStyle w:val="Heading4"/>
      </w:pPr>
      <w:bookmarkStart w:id="1179" w:name="_Toc138076012"/>
      <w:bookmarkStart w:id="1180" w:name="_Toc110601786"/>
      <w:r>
        <w:t>Update Component Template Ordering</w:t>
      </w:r>
      <w:bookmarkEnd w:id="1179"/>
    </w:p>
    <w:p w14:paraId="2132E317" w14:textId="77777777" w:rsidR="00E454A8" w:rsidRDefault="00E454A8" w:rsidP="00E454A8">
      <w:r>
        <w:t>This version updates the ordering of the component templates in all index templates to place the estc_dcgs_default template first.  This has been done to allow the creation of a “default_field” used for searching for any index that does not have one.  To allow this new field to be overridden by component templates that already define the “default_field” the initial definition by the estc_dcgs_default component template must come first.  Beat templates that are supplied from Elastic define their own default search fields which should be used.</w:t>
      </w:r>
    </w:p>
    <w:p w14:paraId="383E9D48" w14:textId="77777777" w:rsidR="00E454A8" w:rsidRDefault="00E454A8" w:rsidP="00E454A8">
      <w:r>
        <w:t>After the upgrade older index templates may not have been updated with this change and must be updated manually following the instructions below.</w:t>
      </w:r>
    </w:p>
    <w:p w14:paraId="5524A846" w14:textId="77777777" w:rsidR="00E454A8" w:rsidRDefault="00E454A8" w:rsidP="00E454A8">
      <w:pPr>
        <w:pStyle w:val="ListParagraph"/>
        <w:numPr>
          <w:ilvl w:val="0"/>
          <w:numId w:val="204"/>
        </w:numPr>
      </w:pPr>
      <w:r>
        <w:lastRenderedPageBreak/>
        <w:t xml:space="preserve">Navigate to the “Index Templates” tab of  “Index Management” in Kibana </w:t>
      </w:r>
    </w:p>
    <w:p w14:paraId="7A586C74" w14:textId="77777777" w:rsidR="00E454A8" w:rsidRDefault="00E454A8" w:rsidP="00E454A8">
      <w:pPr>
        <w:pStyle w:val="ListParagraph"/>
        <w:numPr>
          <w:ilvl w:val="1"/>
          <w:numId w:val="204"/>
        </w:numPr>
      </w:pPr>
      <w:r>
        <w:t>“Hamburger Menu” -&gt; “Stack Management” -&gt; “Index Management” Then select the “Index Templates” tab</w:t>
      </w:r>
    </w:p>
    <w:p w14:paraId="2D4594FA" w14:textId="77777777" w:rsidR="00E454A8" w:rsidRDefault="00E454A8" w:rsidP="00E454A8">
      <w:pPr>
        <w:pStyle w:val="ListParagraph"/>
        <w:numPr>
          <w:ilvl w:val="0"/>
          <w:numId w:val="204"/>
        </w:numPr>
      </w:pPr>
      <w:r>
        <w:t xml:space="preserve">Filter all the dcgs index templates by typing “esti_” in search bar </w:t>
      </w:r>
    </w:p>
    <w:p w14:paraId="617117F4" w14:textId="77777777" w:rsidR="00E454A8" w:rsidRDefault="00E454A8" w:rsidP="00E454A8">
      <w:pPr>
        <w:pStyle w:val="ListParagraph"/>
        <w:jc w:val="center"/>
      </w:pPr>
      <w:r>
        <w:rPr>
          <w:noProof/>
        </w:rPr>
        <w:drawing>
          <wp:inline distT="0" distB="0" distL="0" distR="0" wp14:anchorId="50C48ECA" wp14:editId="1FA6ACD5">
            <wp:extent cx="6021070" cy="2235387"/>
            <wp:effectExtent l="0" t="0" r="0" b="0"/>
            <wp:docPr id="16" name="Picture 1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with medium confidenc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029329" cy="2238453"/>
                    </a:xfrm>
                    <a:prstGeom prst="rect">
                      <a:avLst/>
                    </a:prstGeom>
                  </pic:spPr>
                </pic:pic>
              </a:graphicData>
            </a:graphic>
          </wp:inline>
        </w:drawing>
      </w:r>
    </w:p>
    <w:p w14:paraId="4AB0E360" w14:textId="77777777" w:rsidR="00E454A8" w:rsidRDefault="00E454A8" w:rsidP="00E454A8">
      <w:pPr>
        <w:pStyle w:val="ListParagraph"/>
        <w:numPr>
          <w:ilvl w:val="0"/>
          <w:numId w:val="204"/>
        </w:numPr>
      </w:pPr>
      <w:r>
        <w:t>Look at the “Components” column and identify any index template that contains the “estc_dcgbs_defaults” component template not listed as the first component template.</w:t>
      </w:r>
    </w:p>
    <w:p w14:paraId="7F0FBDC0" w14:textId="77777777" w:rsidR="00E454A8" w:rsidRDefault="00E454A8" w:rsidP="00E454A8">
      <w:pPr>
        <w:pStyle w:val="ListParagraph"/>
      </w:pPr>
      <w:r>
        <w:rPr>
          <w:noProof/>
        </w:rPr>
        <w:drawing>
          <wp:inline distT="0" distB="0" distL="0" distR="0" wp14:anchorId="58412BDD" wp14:editId="573C97DF">
            <wp:extent cx="5943600" cy="3208655"/>
            <wp:effectExtent l="0" t="0" r="0" b="0"/>
            <wp:docPr id="931" name="Picture 9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Picture 931" descr="Graphical user interface,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19EF73D3" w14:textId="77777777" w:rsidR="00E454A8" w:rsidRDefault="00E454A8" w:rsidP="00E454A8">
      <w:pPr>
        <w:pStyle w:val="ListParagraph"/>
      </w:pPr>
    </w:p>
    <w:p w14:paraId="123B2FE9" w14:textId="77777777" w:rsidR="00E454A8" w:rsidRDefault="00E454A8" w:rsidP="00E454A8">
      <w:pPr>
        <w:pStyle w:val="ListParagraph"/>
        <w:numPr>
          <w:ilvl w:val="0"/>
          <w:numId w:val="204"/>
        </w:numPr>
      </w:pPr>
      <w:r>
        <w:t>Edit each of the index templates that contain the estc_dcgs_defaults component template but don’t have it listed first.</w:t>
      </w:r>
    </w:p>
    <w:p w14:paraId="03A9B159" w14:textId="77777777" w:rsidR="00E454A8" w:rsidRDefault="00E454A8" w:rsidP="00E454A8">
      <w:pPr>
        <w:pStyle w:val="ListParagraph"/>
      </w:pPr>
      <w:r>
        <w:rPr>
          <w:noProof/>
        </w:rPr>
        <w:lastRenderedPageBreak/>
        <w:drawing>
          <wp:inline distT="0" distB="0" distL="0" distR="0" wp14:anchorId="4A9B3701" wp14:editId="3F99F7E8">
            <wp:extent cx="2629618" cy="2028325"/>
            <wp:effectExtent l="0" t="0" r="0" b="0"/>
            <wp:docPr id="949" name="Picture 949" descr="A screen shot of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949" descr="A screen shot of a calculator&#10;&#10;Description automatically generated with low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29618" cy="2028325"/>
                    </a:xfrm>
                    <a:prstGeom prst="rect">
                      <a:avLst/>
                    </a:prstGeom>
                  </pic:spPr>
                </pic:pic>
              </a:graphicData>
            </a:graphic>
          </wp:inline>
        </w:drawing>
      </w:r>
    </w:p>
    <w:p w14:paraId="2005638C" w14:textId="77777777" w:rsidR="00E454A8" w:rsidRDefault="00E454A8" w:rsidP="00E454A8">
      <w:pPr>
        <w:pStyle w:val="ListParagraph"/>
        <w:numPr>
          <w:ilvl w:val="0"/>
          <w:numId w:val="204"/>
        </w:numPr>
      </w:pPr>
      <w:r>
        <w:t>Select number 2 “Component templates” in the edit view and drag the “estc_dcgs_defaults” component template up to the top using your mouse.</w:t>
      </w:r>
    </w:p>
    <w:p w14:paraId="09C8BEE4" w14:textId="77777777" w:rsidR="00E454A8" w:rsidRDefault="00E454A8" w:rsidP="00E454A8">
      <w:pPr>
        <w:pStyle w:val="ListParagraph"/>
      </w:pPr>
      <w:r>
        <w:rPr>
          <w:noProof/>
        </w:rPr>
        <w:drawing>
          <wp:inline distT="0" distB="0" distL="0" distR="0" wp14:anchorId="10C85142" wp14:editId="6FE1F983">
            <wp:extent cx="5943600" cy="2675890"/>
            <wp:effectExtent l="0" t="0" r="0" b="0"/>
            <wp:docPr id="952" name="Picture 9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52" descr="A screenshot of a computer&#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754FD9D0" w14:textId="77777777" w:rsidR="00E454A8" w:rsidRDefault="00E454A8" w:rsidP="00E454A8">
      <w:pPr>
        <w:pStyle w:val="ListParagraph"/>
        <w:numPr>
          <w:ilvl w:val="0"/>
          <w:numId w:val="204"/>
        </w:numPr>
      </w:pPr>
      <w:r>
        <w:t>After moving the “estc_dcgs_defaults” template should appear first in the list.</w:t>
      </w:r>
    </w:p>
    <w:p w14:paraId="1363E81E" w14:textId="77777777" w:rsidR="00E454A8" w:rsidRDefault="00E454A8" w:rsidP="00E454A8">
      <w:pPr>
        <w:pStyle w:val="ListParagraph"/>
      </w:pPr>
      <w:r>
        <w:rPr>
          <w:noProof/>
        </w:rPr>
        <w:drawing>
          <wp:inline distT="0" distB="0" distL="0" distR="0" wp14:anchorId="4B2DFAB2" wp14:editId="3DF74BEA">
            <wp:extent cx="4341071" cy="1828800"/>
            <wp:effectExtent l="0" t="0" r="2540" b="0"/>
            <wp:docPr id="953" name="Picture 9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Picture 953" descr="Graphical user interface, text, applicatio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43049" cy="1829633"/>
                    </a:xfrm>
                    <a:prstGeom prst="rect">
                      <a:avLst/>
                    </a:prstGeom>
                  </pic:spPr>
                </pic:pic>
              </a:graphicData>
            </a:graphic>
          </wp:inline>
        </w:drawing>
      </w:r>
    </w:p>
    <w:p w14:paraId="7ACC7B92" w14:textId="77777777" w:rsidR="00E454A8" w:rsidRDefault="00E454A8" w:rsidP="00E454A8">
      <w:pPr>
        <w:pStyle w:val="ListParagraph"/>
        <w:numPr>
          <w:ilvl w:val="0"/>
          <w:numId w:val="204"/>
        </w:numPr>
      </w:pPr>
      <w:r>
        <w:t>Select step 6 “Review template” and then “Save template”</w:t>
      </w:r>
    </w:p>
    <w:p w14:paraId="11AD847B" w14:textId="77777777" w:rsidR="00E454A8" w:rsidRDefault="00E454A8" w:rsidP="00E454A8">
      <w:pPr>
        <w:pStyle w:val="ListParagraph"/>
      </w:pPr>
      <w:r>
        <w:rPr>
          <w:noProof/>
        </w:rPr>
        <w:lastRenderedPageBreak/>
        <w:drawing>
          <wp:inline distT="0" distB="0" distL="0" distR="0" wp14:anchorId="53283443" wp14:editId="4869C987">
            <wp:extent cx="5019675" cy="2892212"/>
            <wp:effectExtent l="0" t="0" r="0" b="3810"/>
            <wp:docPr id="954" name="Picture 9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54" descr="A screenshot of a computer&#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22077" cy="2893596"/>
                    </a:xfrm>
                    <a:prstGeom prst="rect">
                      <a:avLst/>
                    </a:prstGeom>
                  </pic:spPr>
                </pic:pic>
              </a:graphicData>
            </a:graphic>
          </wp:inline>
        </w:drawing>
      </w:r>
    </w:p>
    <w:p w14:paraId="48C020A6" w14:textId="77777777" w:rsidR="00E454A8" w:rsidRDefault="00E454A8" w:rsidP="00E454A8">
      <w:pPr>
        <w:pStyle w:val="ListParagraph"/>
        <w:numPr>
          <w:ilvl w:val="0"/>
          <w:numId w:val="204"/>
        </w:numPr>
      </w:pPr>
      <w:r>
        <w:t xml:space="preserve">Select “Close” </w:t>
      </w:r>
    </w:p>
    <w:p w14:paraId="0DB16277" w14:textId="77777777" w:rsidR="00E454A8" w:rsidRDefault="00E454A8" w:rsidP="00E454A8">
      <w:pPr>
        <w:pStyle w:val="ListParagraph"/>
      </w:pPr>
      <w:r>
        <w:rPr>
          <w:noProof/>
        </w:rPr>
        <w:drawing>
          <wp:inline distT="0" distB="0" distL="0" distR="0" wp14:anchorId="1D651C0F" wp14:editId="4AF22106">
            <wp:extent cx="4648200" cy="4383014"/>
            <wp:effectExtent l="0" t="0" r="0" b="0"/>
            <wp:docPr id="955" name="Picture 9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descr="A screenshot of a computer&#10;&#10;Description automatically generated with medium confidenc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51068" cy="4385718"/>
                    </a:xfrm>
                    <a:prstGeom prst="rect">
                      <a:avLst/>
                    </a:prstGeom>
                  </pic:spPr>
                </pic:pic>
              </a:graphicData>
            </a:graphic>
          </wp:inline>
        </w:drawing>
      </w:r>
    </w:p>
    <w:p w14:paraId="691B20C2" w14:textId="77777777" w:rsidR="00E454A8" w:rsidRPr="002A1DC2" w:rsidDel="008F3FF6" w:rsidRDefault="00E454A8" w:rsidP="00E454A8">
      <w:pPr>
        <w:pStyle w:val="ListParagraph"/>
        <w:numPr>
          <w:ilvl w:val="0"/>
          <w:numId w:val="204"/>
        </w:numPr>
        <w:rPr>
          <w:del w:id="1181" w:author="Truxal, Steve     RTX" w:date="2023-07-26T14:46:00Z"/>
        </w:rPr>
      </w:pPr>
      <w:r>
        <w:t>Repeat from step 2 for all index templates that need updated</w:t>
      </w:r>
    </w:p>
    <w:p w14:paraId="670CEFEB" w14:textId="77777777" w:rsidR="00E454A8" w:rsidRDefault="00E454A8" w:rsidP="008F3FF6">
      <w:pPr>
        <w:pStyle w:val="ListParagraph"/>
        <w:numPr>
          <w:ilvl w:val="0"/>
          <w:numId w:val="204"/>
        </w:numPr>
        <w:pPrChange w:id="1182" w:author="Truxal, Steve     RTX" w:date="2023-07-26T14:46:00Z">
          <w:pPr>
            <w:pStyle w:val="Heading4"/>
          </w:pPr>
        </w:pPrChange>
      </w:pPr>
      <w:bookmarkStart w:id="1183" w:name="_Toc138076013"/>
      <w:bookmarkEnd w:id="1183"/>
    </w:p>
    <w:p w14:paraId="70064736" w14:textId="40751755" w:rsidR="00834FAA" w:rsidRDefault="00834FAA" w:rsidP="00834FAA">
      <w:pPr>
        <w:pStyle w:val="Heading4"/>
      </w:pPr>
      <w:bookmarkStart w:id="1184" w:name="_Toc138076014"/>
      <w:r>
        <w:lastRenderedPageBreak/>
        <w:t>Bootstrap Indexes</w:t>
      </w:r>
      <w:bookmarkEnd w:id="1180"/>
      <w:bookmarkEnd w:id="1184"/>
      <w:r>
        <w:t xml:space="preserve"> </w:t>
      </w:r>
    </w:p>
    <w:p w14:paraId="3BE6C8E5" w14:textId="77777777" w:rsidR="00834FAA" w:rsidRDefault="00834FAA" w:rsidP="00834FAA">
      <w:pPr>
        <w:rPr>
          <w:rFonts w:ascii="Inter" w:hAnsi="Inter"/>
          <w:color w:val="212529"/>
          <w:shd w:val="clear" w:color="auto" w:fill="FFFFFF"/>
        </w:rPr>
      </w:pPr>
      <w:r>
        <w:rPr>
          <w:rFonts w:ascii="Inter" w:hAnsi="Inter"/>
          <w:color w:val="212529"/>
          <w:shd w:val="clear" w:color="auto" w:fill="FFFFFF"/>
        </w:rPr>
        <w:t>To make sure Elastic is ready to receive data from the upgraded beats and any new indexes, you need to bootstrap an initial index and designate it as the write index for the rollover alias specified in the new index templates. The name of this index must match the template’s index pattern and end with a number. Each index template has a rollover_alias specified for this purpose. On rollover, this value is incremented to generate a name for the new index.</w:t>
      </w:r>
    </w:p>
    <w:p w14:paraId="1FB5D0C9" w14:textId="77777777" w:rsidR="00834FAA" w:rsidRPr="00A4041B" w:rsidRDefault="00834FAA" w:rsidP="00834FAA">
      <w:pPr>
        <w:rPr>
          <w:rFonts w:ascii="Inter" w:hAnsi="Inter"/>
          <w:color w:val="00B0F0"/>
          <w:shd w:val="clear" w:color="auto" w:fill="FFFFFF"/>
        </w:rPr>
      </w:pPr>
      <w:r w:rsidRPr="00330F62">
        <w:rPr>
          <w:rFonts w:ascii="Inter" w:hAnsi="Inter"/>
          <w:b/>
          <w:color w:val="C00000"/>
          <w:shd w:val="clear" w:color="auto" w:fill="FFFFFF"/>
        </w:rPr>
        <w:t>IMPORTANT:</w:t>
      </w:r>
      <w:r w:rsidRPr="00A4041B">
        <w:rPr>
          <w:rFonts w:ascii="Inter" w:hAnsi="Inter"/>
          <w:shd w:val="clear" w:color="auto" w:fill="FFFFFF"/>
        </w:rPr>
        <w:t xml:space="preserve"> </w:t>
      </w:r>
      <w:r>
        <w:rPr>
          <w:rFonts w:ascii="Inter" w:hAnsi="Inter"/>
          <w:shd w:val="clear" w:color="auto" w:fill="FFFFFF"/>
        </w:rPr>
        <w:t>In version 7.17 there are three site-base indexes; “metricbeat”, “dcgs-syslog-iaas-ent” and “dcgs-audits_syslog-iaas-ent”. This means that there will be one alias per site for these indexes. These aliases are bootstrapped during the upgrade to Logstash at each site later in the process. You will not see an alias these 3 indexes after this step is complete.</w:t>
      </w:r>
    </w:p>
    <w:p w14:paraId="1D176F76" w14:textId="77777777" w:rsidR="00834FAA" w:rsidRPr="006D5F7C" w:rsidRDefault="00834FAA">
      <w:pPr>
        <w:pStyle w:val="ListParagraph"/>
        <w:numPr>
          <w:ilvl w:val="0"/>
          <w:numId w:val="43"/>
        </w:numPr>
        <w:spacing w:after="120"/>
        <w:contextualSpacing w:val="0"/>
      </w:pPr>
      <w:r>
        <w:t xml:space="preserve">Run the following command as root from any of the running </w:t>
      </w:r>
      <w:r w:rsidRPr="000F51B6">
        <w:t>Elastic</w:t>
      </w:r>
      <w:r>
        <w:t xml:space="preserve"> nodes to bootstrap the initial write </w:t>
      </w:r>
      <w:r w:rsidRPr="006D5F7C">
        <w:t xml:space="preserve">indexes for </w:t>
      </w:r>
      <w:r>
        <w:t>the Elastic data</w:t>
      </w:r>
      <w:r w:rsidRPr="006D5F7C">
        <w:t xml:space="preserve"> types:</w:t>
      </w:r>
    </w:p>
    <w:p w14:paraId="271BBD70" w14:textId="77777777" w:rsidR="00834FAA" w:rsidRPr="006D5F7C" w:rsidRDefault="00834FAA" w:rsidP="00834FAA">
      <w:pPr>
        <w:pStyle w:val="ListParagraph"/>
        <w:spacing w:after="120"/>
        <w:contextualSpacing w:val="0"/>
        <w:rPr>
          <w:rStyle w:val="QuoteChar"/>
          <w:b w:val="0"/>
          <w:bCs/>
        </w:rPr>
      </w:pPr>
      <w:r w:rsidRPr="006D5F7C">
        <w:rPr>
          <w:rStyle w:val="QuoteChar"/>
          <w:bCs/>
        </w:rPr>
        <w:t># curl –k https://</w:t>
      </w:r>
      <w:r w:rsidRPr="00FC0A09">
        <w:rPr>
          <w:rStyle w:val="QuoteChar"/>
          <w:bCs/>
          <w:i/>
          <w:iCs/>
        </w:rPr>
        <w:t>{site code}</w:t>
      </w:r>
      <w:r>
        <w:rPr>
          <w:rStyle w:val="QuoteChar"/>
          <w:bCs/>
        </w:rPr>
        <w:t>su01</w:t>
      </w:r>
      <w:r w:rsidRPr="006D5F7C">
        <w:rPr>
          <w:rStyle w:val="QuoteChar"/>
          <w:bCs/>
        </w:rPr>
        <w:t>ro01.`hostname –d`/yum/elastic/install/bootstrap_indexes</w:t>
      </w:r>
      <w:r>
        <w:rPr>
          <w:rStyle w:val="QuoteChar"/>
          <w:bCs/>
        </w:rPr>
        <w:t>.</w:t>
      </w:r>
      <w:r w:rsidRPr="006D5F7C">
        <w:rPr>
          <w:rStyle w:val="QuoteChar"/>
          <w:bCs/>
        </w:rPr>
        <w:t>sh | bash</w:t>
      </w:r>
    </w:p>
    <w:p w14:paraId="6E3F34AC" w14:textId="77777777" w:rsidR="00834FAA" w:rsidRDefault="00834FAA" w:rsidP="00834FAA">
      <w:pPr>
        <w:ind w:left="720"/>
      </w:pPr>
      <w:r w:rsidRPr="002215C4">
        <w:rPr>
          <w:b/>
          <w:bCs/>
        </w:rPr>
        <w:t>NOTE:</w:t>
      </w:r>
      <w:r w:rsidRPr="002215C4">
        <w:t xml:space="preserve"> </w:t>
      </w:r>
      <w:r>
        <w:t>This script will only bootstrap indexes that do not currently have an alias configured. Running this script more than one time causes no harm.</w:t>
      </w:r>
    </w:p>
    <w:p w14:paraId="09D4932A" w14:textId="77777777" w:rsidR="00834FAA" w:rsidRDefault="00834FAA">
      <w:pPr>
        <w:pStyle w:val="ListParagraph"/>
        <w:keepNext/>
        <w:numPr>
          <w:ilvl w:val="0"/>
          <w:numId w:val="43"/>
        </w:numPr>
        <w:spacing w:after="120"/>
      </w:pPr>
      <w:r>
        <w:t>To verify beats indexes have bootstrapped and have a write index, execute the following command from the Kibana Dev Tools console, which sorts them by name:</w:t>
      </w:r>
    </w:p>
    <w:p w14:paraId="22696BE8" w14:textId="5422E682" w:rsidR="00662B66" w:rsidRPr="00A04E3F" w:rsidRDefault="00834FAA" w:rsidP="00662B66">
      <w:pPr>
        <w:spacing w:after="120"/>
        <w:ind w:left="720"/>
        <w:rPr>
          <w:rFonts w:ascii="Courier New" w:hAnsi="Courier New" w:cs="Courier New"/>
          <w:sz w:val="20"/>
          <w:szCs w:val="20"/>
        </w:rPr>
      </w:pPr>
      <w:r w:rsidRPr="00A04E3F">
        <w:rPr>
          <w:rFonts w:ascii="Courier New" w:hAnsi="Courier New" w:cs="Courier New"/>
          <w:sz w:val="20"/>
          <w:szCs w:val="20"/>
        </w:rPr>
        <w:t>GET _cat/aliases/*beat-</w:t>
      </w:r>
      <w:r w:rsidRPr="00A04E3F">
        <w:rPr>
          <w:rFonts w:ascii="Courier New" w:hAnsi="Courier New" w:cs="Courier New"/>
          <w:color w:val="FF0000"/>
          <w:sz w:val="20"/>
          <w:szCs w:val="20"/>
        </w:rPr>
        <w:t>{version}</w:t>
      </w:r>
      <w:r w:rsidRPr="00A04E3F">
        <w:rPr>
          <w:rFonts w:ascii="Courier New" w:hAnsi="Courier New" w:cs="Courier New"/>
          <w:sz w:val="20"/>
          <w:szCs w:val="20"/>
        </w:rPr>
        <w:t>*?v&amp;s=alias</w:t>
      </w:r>
    </w:p>
    <w:p w14:paraId="16C77F44" w14:textId="14B79982" w:rsidR="00834FAA" w:rsidRDefault="00662B66" w:rsidP="00834FAA">
      <w:pPr>
        <w:keepNext/>
        <w:jc w:val="center"/>
      </w:pPr>
      <w:r>
        <w:rPr>
          <w:noProof/>
        </w:rPr>
        <w:drawing>
          <wp:inline distT="0" distB="0" distL="0" distR="0" wp14:anchorId="1B818502" wp14:editId="62FA74E6">
            <wp:extent cx="5943600" cy="6292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629285"/>
                    </a:xfrm>
                    <a:prstGeom prst="rect">
                      <a:avLst/>
                    </a:prstGeom>
                  </pic:spPr>
                </pic:pic>
              </a:graphicData>
            </a:graphic>
          </wp:inline>
        </w:drawing>
      </w:r>
    </w:p>
    <w:p w14:paraId="7E6A1B42" w14:textId="7468F8B7" w:rsidR="00834FAA" w:rsidRPr="00D350E6" w:rsidRDefault="00834FAA" w:rsidP="00834FAA">
      <w:pPr>
        <w:pStyle w:val="Caption"/>
        <w:rPr>
          <w:bCs/>
          <w:noProof/>
        </w:rPr>
      </w:pPr>
      <w:bookmarkStart w:id="1185" w:name="_Toc135913109"/>
      <w:bookmarkStart w:id="1186" w:name="_Toc110350447"/>
      <w:r w:rsidRPr="00D350E6">
        <w:rPr>
          <w:bCs/>
        </w:rPr>
        <w:t xml:space="preserve">Figure </w:t>
      </w:r>
      <w:r w:rsidRPr="00D350E6">
        <w:rPr>
          <w:bCs/>
        </w:rPr>
        <w:fldChar w:fldCharType="begin"/>
      </w:r>
      <w:r w:rsidRPr="00D350E6">
        <w:rPr>
          <w:bCs/>
        </w:rPr>
        <w:instrText xml:space="preserve"> SEQ Figure \* ARABIC </w:instrText>
      </w:r>
      <w:r w:rsidRPr="00D350E6">
        <w:rPr>
          <w:bCs/>
        </w:rPr>
        <w:fldChar w:fldCharType="separate"/>
      </w:r>
      <w:r w:rsidR="00651143">
        <w:rPr>
          <w:bCs/>
          <w:noProof/>
        </w:rPr>
        <w:t>94</w:t>
      </w:r>
      <w:r w:rsidRPr="00D350E6">
        <w:rPr>
          <w:bCs/>
          <w:noProof/>
        </w:rPr>
        <w:fldChar w:fldCharType="end"/>
      </w:r>
      <w:r w:rsidRPr="00D350E6">
        <w:rPr>
          <w:bCs/>
        </w:rPr>
        <w:t xml:space="preserve"> GET _cat/aliases/*beat-</w:t>
      </w:r>
      <w:r w:rsidRPr="00D350E6">
        <w:rPr>
          <w:bCs/>
          <w:color w:val="FF0000"/>
        </w:rPr>
        <w:t>{version}</w:t>
      </w:r>
      <w:r w:rsidRPr="00D350E6">
        <w:rPr>
          <w:bCs/>
        </w:rPr>
        <w:t>&gt;*?v&amp;s=alias</w:t>
      </w:r>
      <w:r w:rsidRPr="00D350E6">
        <w:rPr>
          <w:bCs/>
          <w:noProof/>
        </w:rPr>
        <w:t xml:space="preserve"> output</w:t>
      </w:r>
      <w:bookmarkEnd w:id="1185"/>
      <w:r w:rsidRPr="00D350E6">
        <w:rPr>
          <w:bCs/>
          <w:noProof/>
        </w:rPr>
        <w:t xml:space="preserve"> </w:t>
      </w:r>
      <w:bookmarkEnd w:id="1186"/>
    </w:p>
    <w:p w14:paraId="47A49EB9" w14:textId="77777777" w:rsidR="00834FAA" w:rsidRDefault="00834FAA">
      <w:pPr>
        <w:pStyle w:val="ListParagraph"/>
        <w:numPr>
          <w:ilvl w:val="0"/>
          <w:numId w:val="43"/>
        </w:numPr>
      </w:pPr>
      <w:r>
        <w:t xml:space="preserve">All data types have been bootstrapped successfully. If there are no aliases listed for the version you are installing, or none have the </w:t>
      </w:r>
      <w:r w:rsidRPr="003236B4">
        <w:rPr>
          <w:b/>
          <w:bCs/>
        </w:rPr>
        <w:t>is_write_index</w:t>
      </w:r>
      <w:r>
        <w:t xml:space="preserve"> set to </w:t>
      </w:r>
      <w:r w:rsidRPr="003236B4">
        <w:rPr>
          <w:b/>
          <w:bCs/>
        </w:rPr>
        <w:t>true</w:t>
      </w:r>
      <w:r>
        <w:t>, consult with an OADCGS Elastic SME for guidance.</w:t>
      </w:r>
    </w:p>
    <w:p w14:paraId="4BDC9A3A" w14:textId="77777777" w:rsidR="00834FAA" w:rsidRDefault="00834FAA" w:rsidP="00834FAA">
      <w:pPr>
        <w:pStyle w:val="Heading4"/>
      </w:pPr>
      <w:bookmarkStart w:id="1187" w:name="_Ref48136008"/>
      <w:bookmarkStart w:id="1188" w:name="_Toc69472751"/>
      <w:bookmarkStart w:id="1189" w:name="_Toc110601787"/>
      <w:bookmarkStart w:id="1190" w:name="_Toc138076015"/>
      <w:r>
        <w:t>Update Enterprise Services Centralized Logstash Pipelines</w:t>
      </w:r>
      <w:bookmarkEnd w:id="1187"/>
      <w:bookmarkEnd w:id="1188"/>
      <w:bookmarkEnd w:id="1189"/>
      <w:bookmarkEnd w:id="1190"/>
      <w:r>
        <w:t xml:space="preserve"> </w:t>
      </w:r>
    </w:p>
    <w:p w14:paraId="69157903" w14:textId="77777777" w:rsidR="00834FAA" w:rsidRDefault="00834FAA" w:rsidP="00834FAA">
      <w:r>
        <w:t>The deployment of Elasticsearch as a service includes the collection of multiple datatypes. The ingest pipelines for these datatypes must be updated before configuring any Logstash instances to ingest any new data. Perform the following to update the Enterprise Services ingest pipelines.</w:t>
      </w:r>
    </w:p>
    <w:p w14:paraId="77D04F0A" w14:textId="09863C0D" w:rsidR="00834FAA" w:rsidRDefault="00834FAA" w:rsidP="00834FAA">
      <w:pPr>
        <w:spacing w:after="120"/>
      </w:pPr>
      <w:r w:rsidRPr="006F45D7">
        <w:rPr>
          <w:b/>
          <w:bCs/>
          <w:color w:val="C00000"/>
        </w:rPr>
        <w:t>WARNING:</w:t>
      </w:r>
      <w:r>
        <w:rPr>
          <w:color w:val="FF0000"/>
        </w:rPr>
        <w:t xml:space="preserve"> </w:t>
      </w:r>
      <w:r w:rsidRPr="006F45D7">
        <w:t xml:space="preserve">All pipelines will be overwritten; there have been minor changes in the filtering section of most. </w:t>
      </w:r>
      <w:r>
        <w:t>Clone any pipelines that have been changed since or updated since the 7.16.3 upgrade; you will have to merge the updates back into the baseline pipelines. The following are Pipelines you may want to clone (back up) before running the update script.</w:t>
      </w:r>
    </w:p>
    <w:p w14:paraId="0D752281" w14:textId="77777777" w:rsidR="00834FAA" w:rsidRDefault="00834FAA">
      <w:pPr>
        <w:pStyle w:val="ListParagraph"/>
        <w:numPr>
          <w:ilvl w:val="0"/>
          <w:numId w:val="44"/>
        </w:numPr>
      </w:pPr>
      <w:r>
        <w:t>esp_sccm_database</w:t>
      </w:r>
    </w:p>
    <w:p w14:paraId="61B969AE" w14:textId="77777777" w:rsidR="00834FAA" w:rsidRDefault="00834FAA">
      <w:pPr>
        <w:pStyle w:val="ListParagraph"/>
        <w:numPr>
          <w:ilvl w:val="0"/>
          <w:numId w:val="44"/>
        </w:numPr>
      </w:pPr>
      <w:r>
        <w:t>esp_puppet_database</w:t>
      </w:r>
    </w:p>
    <w:p w14:paraId="2118289B" w14:textId="43ABD3D2" w:rsidR="00834FAA" w:rsidRDefault="00834FAA">
      <w:pPr>
        <w:pStyle w:val="ListParagraph"/>
        <w:numPr>
          <w:ilvl w:val="0"/>
          <w:numId w:val="44"/>
        </w:numPr>
      </w:pPr>
      <w:r>
        <w:lastRenderedPageBreak/>
        <w:t>esp_eracent_database</w:t>
      </w:r>
    </w:p>
    <w:p w14:paraId="31EA04D1" w14:textId="3F11ED40" w:rsidR="00757943" w:rsidRDefault="00757943">
      <w:pPr>
        <w:pStyle w:val="ListParagraph"/>
        <w:numPr>
          <w:ilvl w:val="0"/>
          <w:numId w:val="44"/>
        </w:numPr>
      </w:pPr>
      <w:r>
        <w:t>esp_filebeat</w:t>
      </w:r>
    </w:p>
    <w:p w14:paraId="36DA8778" w14:textId="77777777" w:rsidR="00834FAA" w:rsidRPr="00693BC5" w:rsidRDefault="00834FAA" w:rsidP="00834FAA">
      <w:r>
        <w:t xml:space="preserve">These pipelines may have site-specific information in the </w:t>
      </w:r>
      <w:r w:rsidRPr="006F45D7">
        <w:rPr>
          <w:b/>
          <w:bCs/>
        </w:rPr>
        <w:t>input</w:t>
      </w:r>
      <w:r>
        <w:t xml:space="preserve"> section. </w:t>
      </w:r>
    </w:p>
    <w:p w14:paraId="788BD32B" w14:textId="425CE16F" w:rsidR="00834FAA" w:rsidRPr="00626C1A" w:rsidRDefault="00834FAA" w:rsidP="00834FAA">
      <w:pPr>
        <w:rPr>
          <w:rStyle w:val="QuoteChar"/>
          <w:b w:val="0"/>
        </w:rPr>
      </w:pPr>
      <w:r w:rsidRPr="00626C1A">
        <w:rPr>
          <w:rStyle w:val="QuoteChar"/>
          <w:bCs/>
        </w:rPr>
        <w:t>NOTE:</w:t>
      </w:r>
      <w:r w:rsidRPr="00626C1A">
        <w:rPr>
          <w:rStyle w:val="QuoteChar"/>
        </w:rPr>
        <w:t xml:space="preserve"> The </w:t>
      </w:r>
      <w:r>
        <w:rPr>
          <w:rStyle w:val="QuoteChar"/>
        </w:rPr>
        <w:t>update</w:t>
      </w:r>
      <w:r w:rsidRPr="00626C1A">
        <w:rPr>
          <w:rStyle w:val="QuoteChar"/>
        </w:rPr>
        <w:t xml:space="preserve">_pipelines script communicates with Kibana using the </w:t>
      </w:r>
      <w:r w:rsidRPr="00626C1A">
        <w:rPr>
          <w:rStyle w:val="QuoteChar"/>
          <w:bCs/>
        </w:rPr>
        <w:t>kibana</w:t>
      </w:r>
      <w:r w:rsidRPr="00626C1A">
        <w:rPr>
          <w:rStyle w:val="QuoteChar"/>
        </w:rPr>
        <w:t xml:space="preserve"> alias</w:t>
      </w:r>
      <w:r>
        <w:rPr>
          <w:rStyle w:val="QuoteChar"/>
        </w:rPr>
        <w:t>,</w:t>
      </w:r>
      <w:r w:rsidRPr="00626C1A">
        <w:rPr>
          <w:rStyle w:val="QuoteChar"/>
        </w:rPr>
        <w:t xml:space="preserve"> which is set</w:t>
      </w:r>
      <w:r>
        <w:rPr>
          <w:rStyle w:val="QuoteChar"/>
        </w:rPr>
        <w:t xml:space="preserve"> </w:t>
      </w:r>
      <w:r w:rsidRPr="00626C1A">
        <w:rPr>
          <w:rStyle w:val="QuoteChar"/>
        </w:rPr>
        <w:t xml:space="preserve">up to route traffic to the NSX load balancer. If you cannot connect to Kibana by typing </w:t>
      </w:r>
      <w:hyperlink r:id="rId147" w:history="1">
        <w:r w:rsidRPr="00626C1A">
          <w:rPr>
            <w:rStyle w:val="Hyperlink"/>
          </w:rPr>
          <w:t>https://kibana</w:t>
        </w:r>
      </w:hyperlink>
      <w:r w:rsidRPr="00626C1A">
        <w:rPr>
          <w:rStyle w:val="QuoteChar"/>
        </w:rPr>
        <w:t xml:space="preserve"> in your browser</w:t>
      </w:r>
      <w:r>
        <w:rPr>
          <w:rStyle w:val="QuoteChar"/>
        </w:rPr>
        <w:t>,</w:t>
      </w:r>
      <w:r w:rsidRPr="00626C1A">
        <w:rPr>
          <w:rStyle w:val="QuoteChar"/>
        </w:rPr>
        <w:t xml:space="preserve"> revisit the NSX configuration instructions before proceeding with the installation of Centralized Pipelines. If you cannot configure NSX</w:t>
      </w:r>
      <w:r>
        <w:rPr>
          <w:rStyle w:val="QuoteChar"/>
        </w:rPr>
        <w:t>,</w:t>
      </w:r>
      <w:r w:rsidRPr="00626C1A">
        <w:rPr>
          <w:rStyle w:val="QuoteChar"/>
        </w:rPr>
        <w:t xml:space="preserve"> consult with an OADCGS Elastic SME for guidance. </w:t>
      </w:r>
    </w:p>
    <w:p w14:paraId="27310AE3" w14:textId="77777777" w:rsidR="00834FAA" w:rsidRPr="00626C1A" w:rsidRDefault="00834FAA" w:rsidP="00263BB0">
      <w:pPr>
        <w:rPr>
          <w:rStyle w:val="QuoteChar"/>
          <w:b w:val="0"/>
        </w:rPr>
      </w:pPr>
      <w:r w:rsidRPr="00626C1A">
        <w:rPr>
          <w:rStyle w:val="QuoteChar"/>
        </w:rPr>
        <w:t># sudo su</w:t>
      </w:r>
    </w:p>
    <w:p w14:paraId="1F7B8075" w14:textId="77777777" w:rsidR="00834FAA" w:rsidRPr="00626C1A" w:rsidRDefault="00834FAA" w:rsidP="00263BB0">
      <w:pPr>
        <w:rPr>
          <w:rStyle w:val="QuoteChar"/>
          <w:b w:val="0"/>
        </w:rPr>
      </w:pPr>
      <w:r w:rsidRPr="00505EF1">
        <w:rPr>
          <w:rStyle w:val="QuoteChar"/>
        </w:rPr>
        <w:t>#</w:t>
      </w:r>
      <w:r>
        <w:rPr>
          <w:rStyle w:val="IntenseQuoteChar"/>
          <w:rFonts w:ascii="Courier New" w:hAnsi="Courier New" w:cs="Courier New"/>
          <w:b/>
        </w:rPr>
        <w:t xml:space="preserve"> </w:t>
      </w:r>
      <w:r>
        <w:rPr>
          <w:rStyle w:val="QuoteChar"/>
        </w:rPr>
        <w:t>cu</w:t>
      </w:r>
      <w:r w:rsidRPr="00626C1A">
        <w:rPr>
          <w:rStyle w:val="QuoteChar"/>
        </w:rPr>
        <w:t>rl –k https://</w:t>
      </w:r>
      <w:r w:rsidRPr="00FC0A09">
        <w:rPr>
          <w:rStyle w:val="QuoteChar"/>
          <w:i/>
          <w:iCs/>
        </w:rPr>
        <w:t>{site code}</w:t>
      </w:r>
      <w:r>
        <w:rPr>
          <w:rStyle w:val="QuoteChar"/>
        </w:rPr>
        <w:t>su01</w:t>
      </w:r>
      <w:r w:rsidRPr="00626C1A">
        <w:rPr>
          <w:rStyle w:val="QuoteChar"/>
        </w:rPr>
        <w:t>ro01.`hostn</w:t>
      </w:r>
      <w:r>
        <w:rPr>
          <w:rStyle w:val="QuoteChar"/>
        </w:rPr>
        <w:t>ame –d`/yum/elastic/install/update</w:t>
      </w:r>
      <w:r w:rsidRPr="00626C1A">
        <w:rPr>
          <w:rStyle w:val="QuoteChar"/>
        </w:rPr>
        <w:t>_</w:t>
      </w:r>
      <w:r>
        <w:rPr>
          <w:rStyle w:val="QuoteChar"/>
        </w:rPr>
        <w:t>logstash_</w:t>
      </w:r>
      <w:r w:rsidRPr="00626C1A">
        <w:rPr>
          <w:rStyle w:val="QuoteChar"/>
        </w:rPr>
        <w:t>pipelines.sh | bash</w:t>
      </w:r>
    </w:p>
    <w:p w14:paraId="5FFBC1BF" w14:textId="77777777" w:rsidR="00834FAA" w:rsidRDefault="00834FAA" w:rsidP="00834FAA">
      <w:r>
        <w:t>After running the script, verify the pipelines have been loaded. Once the pipelines are loaded, the Logstash instances can be configured to use them.</w:t>
      </w:r>
    </w:p>
    <w:p w14:paraId="5844B3E5" w14:textId="77777777" w:rsidR="00834FAA" w:rsidRDefault="00834FAA" w:rsidP="00834FAA">
      <w:r w:rsidRPr="00784CD1">
        <w:rPr>
          <w:b/>
          <w:bCs/>
        </w:rPr>
        <w:t>NOTE:</w:t>
      </w:r>
      <w:r>
        <w:t xml:space="preserve"> The pipelines only need to be loaded one time, not once for each Logstash instance.</w:t>
      </w:r>
    </w:p>
    <w:p w14:paraId="5EB64D87" w14:textId="77777777" w:rsidR="00834FAA" w:rsidRDefault="00834FAA" w:rsidP="00834FAA">
      <w:pPr>
        <w:keepNext/>
      </w:pPr>
      <w:r>
        <w:t xml:space="preserve">To verify the pipelines have been loaded, go to </w:t>
      </w:r>
      <w:r>
        <w:rPr>
          <w:b/>
          <w:bCs/>
        </w:rPr>
        <w:t xml:space="preserve">Stack Management in Kibana </w:t>
      </w:r>
      <w:r>
        <w:t xml:space="preserve">and look in the </w:t>
      </w:r>
      <w:r w:rsidRPr="00694218">
        <w:rPr>
          <w:b/>
          <w:bCs/>
        </w:rPr>
        <w:t>Pipelines</w:t>
      </w:r>
      <w:r>
        <w:t xml:space="preserve"> section.</w:t>
      </w:r>
    </w:p>
    <w:p w14:paraId="12C91F1E" w14:textId="77777777" w:rsidR="00834FAA" w:rsidRDefault="00834FAA">
      <w:pPr>
        <w:pStyle w:val="ListParagraph"/>
        <w:numPr>
          <w:ilvl w:val="0"/>
          <w:numId w:val="45"/>
        </w:numPr>
      </w:pPr>
      <w:r w:rsidRPr="005D0FE9">
        <w:t>From the hamburger menu</w:t>
      </w:r>
      <w:r>
        <w:t>,</w:t>
      </w:r>
      <w:r w:rsidRPr="005D0FE9">
        <w:t xml:space="preserve"> select </w:t>
      </w:r>
      <w:r w:rsidRPr="00043684">
        <w:rPr>
          <w:b/>
          <w:bCs/>
        </w:rPr>
        <w:t>Stack Management</w:t>
      </w:r>
      <w:r>
        <w:t>.</w:t>
      </w:r>
      <w:r w:rsidRPr="005D0FE9">
        <w:t xml:space="preserve"> </w:t>
      </w:r>
    </w:p>
    <w:p w14:paraId="48BB8B07" w14:textId="77777777" w:rsidR="00834FAA" w:rsidRDefault="00834FAA">
      <w:pPr>
        <w:pStyle w:val="ListParagraph"/>
        <w:numPr>
          <w:ilvl w:val="0"/>
          <w:numId w:val="45"/>
        </w:numPr>
      </w:pPr>
      <w:r>
        <w:t>S</w:t>
      </w:r>
      <w:r w:rsidRPr="005D0FE9">
        <w:t>elect</w:t>
      </w:r>
      <w:r>
        <w:t xml:space="preserve"> </w:t>
      </w:r>
      <w:r>
        <w:rPr>
          <w:b/>
          <w:bCs/>
        </w:rPr>
        <w:t xml:space="preserve">Logstash Pipelines </w:t>
      </w:r>
      <w:r w:rsidRPr="005D0FE9">
        <w:t xml:space="preserve">in the </w:t>
      </w:r>
      <w:r>
        <w:rPr>
          <w:b/>
          <w:bCs/>
        </w:rPr>
        <w:t>Ingest</w:t>
      </w:r>
      <w:r w:rsidRPr="005D0FE9">
        <w:t xml:space="preserve"> area.</w:t>
      </w:r>
      <w:r>
        <w:t xml:space="preserve"> </w:t>
      </w:r>
    </w:p>
    <w:p w14:paraId="5DD1702C" w14:textId="77777777" w:rsidR="00834FAA" w:rsidRDefault="00834FAA">
      <w:pPr>
        <w:pStyle w:val="ListParagraph"/>
        <w:keepNext/>
        <w:numPr>
          <w:ilvl w:val="0"/>
          <w:numId w:val="45"/>
        </w:numPr>
      </w:pPr>
      <w:r>
        <w:t>T</w:t>
      </w:r>
      <w:r w:rsidRPr="005D0FE9">
        <w:t xml:space="preserve">he </w:t>
      </w:r>
      <w:r>
        <w:rPr>
          <w:b/>
          <w:bCs/>
        </w:rPr>
        <w:t xml:space="preserve">Pipelines </w:t>
      </w:r>
      <w:r>
        <w:t>page displays</w:t>
      </w:r>
      <w:r w:rsidRPr="005D0FE9">
        <w:t>.</w:t>
      </w:r>
    </w:p>
    <w:p w14:paraId="46C91FA6" w14:textId="77777777" w:rsidR="00834FAA" w:rsidRDefault="00834FAA" w:rsidP="00834FAA">
      <w:pPr>
        <w:keepNext/>
        <w:spacing w:after="120"/>
        <w:jc w:val="center"/>
      </w:pPr>
      <w:r>
        <w:rPr>
          <w:noProof/>
        </w:rPr>
        <w:drawing>
          <wp:inline distT="0" distB="0" distL="0" distR="0" wp14:anchorId="02CC6B43" wp14:editId="773BA50E">
            <wp:extent cx="4951562" cy="2838155"/>
            <wp:effectExtent l="0" t="0" r="635"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48"/>
                    <a:stretch>
                      <a:fillRect/>
                    </a:stretch>
                  </pic:blipFill>
                  <pic:spPr>
                    <a:xfrm>
                      <a:off x="0" y="0"/>
                      <a:ext cx="4951562" cy="2838155"/>
                    </a:xfrm>
                    <a:prstGeom prst="rect">
                      <a:avLst/>
                    </a:prstGeom>
                  </pic:spPr>
                </pic:pic>
              </a:graphicData>
            </a:graphic>
          </wp:inline>
        </w:drawing>
      </w:r>
    </w:p>
    <w:p w14:paraId="2CD01113" w14:textId="111C66A0" w:rsidR="00834FAA" w:rsidRDefault="00834FAA" w:rsidP="00834FAA">
      <w:pPr>
        <w:pStyle w:val="Caption"/>
      </w:pPr>
      <w:bookmarkStart w:id="1191" w:name="_Toc53755066"/>
      <w:bookmarkStart w:id="1192" w:name="_Toc110350448"/>
      <w:bookmarkStart w:id="1193" w:name="_Toc135913110"/>
      <w:r>
        <w:t xml:space="preserve">Figure </w:t>
      </w:r>
      <w:fldSimple w:instr=" SEQ Figure \* ARABIC ">
        <w:r w:rsidR="00651143">
          <w:rPr>
            <w:noProof/>
          </w:rPr>
          <w:t>95</w:t>
        </w:r>
      </w:fldSimple>
      <w:r>
        <w:t xml:space="preserve"> Pipelines</w:t>
      </w:r>
      <w:bookmarkEnd w:id="1191"/>
      <w:bookmarkEnd w:id="1192"/>
      <w:bookmarkEnd w:id="1193"/>
    </w:p>
    <w:p w14:paraId="452BE3B6" w14:textId="77777777" w:rsidR="00834FAA" w:rsidRDefault="00834FAA" w:rsidP="00834FAA">
      <w:r w:rsidRPr="00CB416D">
        <w:rPr>
          <w:b/>
          <w:bCs/>
          <w:color w:val="C00000"/>
        </w:rPr>
        <w:lastRenderedPageBreak/>
        <w:t>IMPORTANT:</w:t>
      </w:r>
      <w:r w:rsidRPr="00CB416D">
        <w:rPr>
          <w:color w:val="C00000"/>
        </w:rPr>
        <w:t xml:space="preserve"> </w:t>
      </w:r>
      <w:r>
        <w:t xml:space="preserve">After the pipelines have been updated you must manually pull any changes needed from the pipelines you cloned with system-specific information. This information should be merged into the new pipelines and the clones deleted. </w:t>
      </w:r>
    </w:p>
    <w:p w14:paraId="3FCBA6D7" w14:textId="6C5F765A" w:rsidR="00834FAA" w:rsidRDefault="00834FAA" w:rsidP="00834FAA">
      <w:pPr>
        <w:spacing w:line="240" w:lineRule="auto"/>
        <w:rPr>
          <w:bCs/>
        </w:rPr>
      </w:pPr>
      <w:r w:rsidRPr="00CB416D">
        <w:rPr>
          <w:b/>
          <w:bCs/>
          <w:color w:val="C00000"/>
        </w:rPr>
        <w:t>IMPORTANT:</w:t>
      </w:r>
      <w:r>
        <w:rPr>
          <w:b/>
          <w:bCs/>
          <w:color w:val="FF0000"/>
        </w:rPr>
        <w:t xml:space="preserve"> </w:t>
      </w:r>
      <w:r>
        <w:rPr>
          <w:bCs/>
        </w:rPr>
        <w:t xml:space="preserve">Loading the pipelines into Elastic makes them available for use by any Logstash Instance but does not automatically add them to any Logstash configuration files. When upgrading Logstash it is important to verify/configure what pipelines are active on each Logstash Instance.  Logstash pipeline configurations are now controlled by puppet, see section </w:t>
      </w:r>
      <w:r w:rsidR="006D4233">
        <w:rPr>
          <w:bCs/>
        </w:rPr>
        <w:fldChar w:fldCharType="begin"/>
      </w:r>
      <w:r w:rsidR="006D4233">
        <w:rPr>
          <w:bCs/>
        </w:rPr>
        <w:instrText xml:space="preserve"> REF _Ref122349280 \r \h </w:instrText>
      </w:r>
      <w:r w:rsidR="006D4233">
        <w:rPr>
          <w:bCs/>
        </w:rPr>
      </w:r>
      <w:r w:rsidR="006D4233">
        <w:rPr>
          <w:bCs/>
        </w:rPr>
        <w:fldChar w:fldCharType="separate"/>
      </w:r>
      <w:r w:rsidR="00651143">
        <w:rPr>
          <w:bCs/>
        </w:rPr>
        <w:t>5.5.2.1</w:t>
      </w:r>
      <w:r w:rsidR="006D4233">
        <w:rPr>
          <w:bCs/>
        </w:rPr>
        <w:fldChar w:fldCharType="end"/>
      </w:r>
      <w:r>
        <w:rPr>
          <w:bCs/>
        </w:rPr>
        <w:t xml:space="preserve"> for details.</w:t>
      </w:r>
    </w:p>
    <w:p w14:paraId="281045DB" w14:textId="000BA7D0" w:rsidR="00A12E3F" w:rsidDel="00831DC1" w:rsidRDefault="00A12E3F" w:rsidP="00A12E3F">
      <w:pPr>
        <w:pStyle w:val="Heading4"/>
        <w:rPr>
          <w:moveFrom w:id="1194" w:author="Truxal, Steve     RTX" w:date="2023-07-26T14:56:00Z"/>
        </w:rPr>
      </w:pPr>
      <w:bookmarkStart w:id="1195" w:name="_Toc138076016"/>
      <w:moveFromRangeStart w:id="1196" w:author="Truxal, Steve     RTX" w:date="2023-07-26T14:56:00Z" w:name="move141275807"/>
      <w:moveFrom w:id="1197" w:author="Truxal, Steve     RTX" w:date="2023-07-26T14:56:00Z">
        <w:r w:rsidDel="00831DC1">
          <w:t>Install health data watcher</w:t>
        </w:r>
        <w:bookmarkEnd w:id="1195"/>
      </w:moveFrom>
    </w:p>
    <w:p w14:paraId="5A63149E" w14:textId="7C2DA1DB" w:rsidR="00A12E3F" w:rsidDel="00831DC1" w:rsidRDefault="00C92415" w:rsidP="00A12E3F">
      <w:pPr>
        <w:rPr>
          <w:moveFrom w:id="1198" w:author="Truxal, Steve     RTX" w:date="2023-07-26T14:56:00Z"/>
        </w:rPr>
      </w:pPr>
      <w:moveFrom w:id="1199" w:author="Truxal, Steve     RTX" w:date="2023-07-26T14:56:00Z">
        <w:r w:rsidDel="00831DC1">
          <w:t xml:space="preserve">This version brings the ability to detect when a </w:t>
        </w:r>
        <w:r w:rsidR="00B25C0F" w:rsidDel="00831DC1">
          <w:t>host’s</w:t>
        </w:r>
        <w:r w:rsidDel="00831DC1">
          <w:t xml:space="preserve"> status has not been updated for a period of time.  When this happens the </w:t>
        </w:r>
        <w:r w:rsidR="00B25C0F" w:rsidDel="00831DC1">
          <w:t>hosts,</w:t>
        </w:r>
        <w:r w:rsidDel="00831DC1">
          <w:t xml:space="preserve"> status will become “Stale”.  The “esw_current-healthdata-stale-state” watch</w:t>
        </w:r>
        <w:r w:rsidR="00B25C0F" w:rsidDel="00831DC1">
          <w:t>er</w:t>
        </w:r>
        <w:r w:rsidDel="00831DC1">
          <w:t xml:space="preserve"> is used to monitor the update times for host data in the </w:t>
        </w:r>
        <w:r w:rsidR="00B25C0F" w:rsidDel="00831DC1">
          <w:t>“dcgs-</w:t>
        </w:r>
        <w:r w:rsidDel="00831DC1">
          <w:t>current-healthdata</w:t>
        </w:r>
        <w:r w:rsidR="00B25C0F" w:rsidDel="00831DC1">
          <w:t>-iaas-ent”</w:t>
        </w:r>
        <w:r w:rsidDel="00831DC1">
          <w:t xml:space="preserve"> index</w:t>
        </w:r>
        <w:r w:rsidR="00B25C0F" w:rsidDel="00831DC1">
          <w:t>.</w:t>
        </w:r>
      </w:moveFrom>
    </w:p>
    <w:p w14:paraId="31ED0C8A" w14:textId="1779B586" w:rsidR="00B25C0F" w:rsidDel="00831DC1" w:rsidRDefault="00B25C0F" w:rsidP="00A12E3F">
      <w:pPr>
        <w:rPr>
          <w:moveFrom w:id="1200" w:author="Truxal, Steve     RTX" w:date="2023-07-26T14:56:00Z"/>
        </w:rPr>
      </w:pPr>
      <w:moveFrom w:id="1201" w:author="Truxal, Steve     RTX" w:date="2023-07-26T14:56:00Z">
        <w:r w:rsidDel="00831DC1">
          <w:t>Follow the instructions below to install the watcher:</w:t>
        </w:r>
      </w:moveFrom>
    </w:p>
    <w:p w14:paraId="7F855266" w14:textId="14FBCDCA" w:rsidR="00B25C0F" w:rsidDel="00831DC1" w:rsidRDefault="00B25C0F" w:rsidP="00B25C0F">
      <w:pPr>
        <w:pStyle w:val="ListParagraph"/>
        <w:numPr>
          <w:ilvl w:val="0"/>
          <w:numId w:val="101"/>
        </w:numPr>
        <w:spacing w:after="120"/>
        <w:contextualSpacing w:val="0"/>
        <w:rPr>
          <w:moveFrom w:id="1202" w:author="Truxal, Steve     RTX" w:date="2023-07-26T14:56:00Z"/>
        </w:rPr>
      </w:pPr>
      <w:moveFrom w:id="1203" w:author="Truxal, Steve     RTX" w:date="2023-07-26T14:56:00Z">
        <w:r w:rsidDel="00831DC1">
          <w:t xml:space="preserve">Run the following command as root from any of the running </w:t>
        </w:r>
        <w:r w:rsidRPr="000F51B6" w:rsidDel="00831DC1">
          <w:t>Elastic</w:t>
        </w:r>
        <w:r w:rsidDel="00831DC1">
          <w:t xml:space="preserve"> nodes install the watcher.</w:t>
        </w:r>
      </w:moveFrom>
    </w:p>
    <w:p w14:paraId="38B6FCA1" w14:textId="7DE58951" w:rsidR="00B25C0F" w:rsidDel="00831DC1" w:rsidRDefault="00B25C0F" w:rsidP="002D0122">
      <w:pPr>
        <w:pStyle w:val="ListParagraph"/>
        <w:contextualSpacing w:val="0"/>
        <w:rPr>
          <w:moveFrom w:id="1204" w:author="Truxal, Steve     RTX" w:date="2023-07-26T14:56:00Z"/>
          <w:rStyle w:val="QuoteChar"/>
          <w:bCs/>
        </w:rPr>
      </w:pPr>
      <w:moveFrom w:id="1205" w:author="Truxal, Steve     RTX" w:date="2023-07-26T14:56:00Z">
        <w:r w:rsidRPr="006D5F7C" w:rsidDel="00831DC1">
          <w:rPr>
            <w:rStyle w:val="QuoteChar"/>
            <w:bCs/>
          </w:rPr>
          <w:t># curl –k https://</w:t>
        </w:r>
        <w:r w:rsidRPr="00FC0A09" w:rsidDel="00831DC1">
          <w:rPr>
            <w:rStyle w:val="QuoteChar"/>
            <w:bCs/>
            <w:i/>
            <w:iCs/>
          </w:rPr>
          <w:t>{site code}</w:t>
        </w:r>
        <w:r w:rsidDel="00831DC1">
          <w:rPr>
            <w:rStyle w:val="QuoteChar"/>
            <w:bCs/>
          </w:rPr>
          <w:t>su01</w:t>
        </w:r>
        <w:r w:rsidRPr="006D5F7C" w:rsidDel="00831DC1">
          <w:rPr>
            <w:rStyle w:val="QuoteChar"/>
            <w:bCs/>
          </w:rPr>
          <w:t>ro01.`hostname –d`/yum/elastic/install</w:t>
        </w:r>
        <w:r w:rsidR="002D0122" w:rsidDel="00831DC1">
          <w:rPr>
            <w:rStyle w:val="QuoteChar"/>
            <w:bCs/>
          </w:rPr>
          <w:t>/installWatchers</w:t>
        </w:r>
        <w:r w:rsidRPr="006D5F7C" w:rsidDel="00831DC1">
          <w:rPr>
            <w:rStyle w:val="QuoteChar"/>
            <w:bCs/>
          </w:rPr>
          <w:t>.sh | bash</w:t>
        </w:r>
      </w:moveFrom>
    </w:p>
    <w:p w14:paraId="4CCF3296" w14:textId="74471D1B" w:rsidR="002D0122" w:rsidRPr="002D0122" w:rsidDel="00831DC1" w:rsidRDefault="002D0122" w:rsidP="002D0122">
      <w:pPr>
        <w:pStyle w:val="ListParagraph"/>
        <w:numPr>
          <w:ilvl w:val="0"/>
          <w:numId w:val="101"/>
        </w:numPr>
        <w:contextualSpacing w:val="0"/>
        <w:rPr>
          <w:moveFrom w:id="1206" w:author="Truxal, Steve     RTX" w:date="2023-07-26T14:56:00Z"/>
          <w:rStyle w:val="QuoteChar"/>
          <w:b w:val="0"/>
          <w:bCs/>
        </w:rPr>
      </w:pPr>
      <w:moveFrom w:id="1207" w:author="Truxal, Steve     RTX" w:date="2023-07-26T14:56:00Z">
        <w:r w:rsidDel="00831DC1">
          <w:rPr>
            <w:rStyle w:val="QuoteChar"/>
            <w:b w:val="0"/>
            <w:bCs/>
            <w:color w:val="auto"/>
          </w:rPr>
          <w:t xml:space="preserve">Verify the watcher was loaded </w:t>
        </w:r>
        <w:r w:rsidR="00EC2C70" w:rsidDel="00831DC1">
          <w:rPr>
            <w:rStyle w:val="QuoteChar"/>
            <w:b w:val="0"/>
            <w:bCs/>
            <w:color w:val="auto"/>
          </w:rPr>
          <w:t>correctly.</w:t>
        </w:r>
      </w:moveFrom>
    </w:p>
    <w:p w14:paraId="4C8BD317" w14:textId="0FAA2CA0" w:rsidR="002D0122" w:rsidDel="00831DC1" w:rsidRDefault="002D0122" w:rsidP="002D0122">
      <w:pPr>
        <w:pStyle w:val="ListParagraph"/>
        <w:numPr>
          <w:ilvl w:val="1"/>
          <w:numId w:val="101"/>
        </w:numPr>
        <w:rPr>
          <w:moveFrom w:id="1208" w:author="Truxal, Steve     RTX" w:date="2023-07-26T14:56:00Z"/>
        </w:rPr>
      </w:pPr>
      <w:moveFrom w:id="1209" w:author="Truxal, Steve     RTX" w:date="2023-07-26T14:56:00Z">
        <w:r w:rsidRPr="005D0FE9" w:rsidDel="00831DC1">
          <w:t>From the hamburger menu</w:t>
        </w:r>
        <w:r w:rsidDel="00831DC1">
          <w:t>,</w:t>
        </w:r>
        <w:r w:rsidRPr="005D0FE9" w:rsidDel="00831DC1">
          <w:t xml:space="preserve"> select </w:t>
        </w:r>
        <w:r w:rsidRPr="00043684" w:rsidDel="00831DC1">
          <w:rPr>
            <w:b/>
            <w:bCs/>
          </w:rPr>
          <w:t>Stack Management</w:t>
        </w:r>
        <w:r w:rsidDel="00831DC1">
          <w:t>.</w:t>
        </w:r>
        <w:r w:rsidRPr="005D0FE9" w:rsidDel="00831DC1">
          <w:t xml:space="preserve"> </w:t>
        </w:r>
      </w:moveFrom>
    </w:p>
    <w:p w14:paraId="2B2DFCC9" w14:textId="61F3B331" w:rsidR="002D0122" w:rsidDel="00831DC1" w:rsidRDefault="002D0122" w:rsidP="002D0122">
      <w:pPr>
        <w:pStyle w:val="ListParagraph"/>
        <w:numPr>
          <w:ilvl w:val="1"/>
          <w:numId w:val="101"/>
        </w:numPr>
        <w:rPr>
          <w:moveFrom w:id="1210" w:author="Truxal, Steve     RTX" w:date="2023-07-26T14:56:00Z"/>
        </w:rPr>
      </w:pPr>
      <w:moveFrom w:id="1211" w:author="Truxal, Steve     RTX" w:date="2023-07-26T14:56:00Z">
        <w:r w:rsidDel="00831DC1">
          <w:t>S</w:t>
        </w:r>
        <w:r w:rsidRPr="005D0FE9" w:rsidDel="00831DC1">
          <w:t>elect</w:t>
        </w:r>
        <w:r w:rsidDel="00831DC1">
          <w:t xml:space="preserve"> </w:t>
        </w:r>
        <w:r w:rsidDel="00831DC1">
          <w:rPr>
            <w:b/>
            <w:bCs/>
          </w:rPr>
          <w:t xml:space="preserve">Watcher </w:t>
        </w:r>
        <w:r w:rsidDel="00831DC1">
          <w:t xml:space="preserve">in the “Alerts and Insights” </w:t>
        </w:r>
        <w:r w:rsidR="00EC2C70" w:rsidDel="00831DC1">
          <w:t>section.</w:t>
        </w:r>
        <w:r w:rsidDel="00831DC1">
          <w:t xml:space="preserve"> </w:t>
        </w:r>
      </w:moveFrom>
    </w:p>
    <w:p w14:paraId="38F75B23" w14:textId="09664CD5" w:rsidR="002D0122" w:rsidDel="00831DC1" w:rsidRDefault="002D0122" w:rsidP="002D0122">
      <w:pPr>
        <w:pStyle w:val="ListParagraph"/>
        <w:numPr>
          <w:ilvl w:val="1"/>
          <w:numId w:val="101"/>
        </w:numPr>
        <w:rPr>
          <w:moveFrom w:id="1212" w:author="Truxal, Steve     RTX" w:date="2023-07-26T14:56:00Z"/>
        </w:rPr>
      </w:pPr>
      <w:moveFrom w:id="1213" w:author="Truxal, Steve     RTX" w:date="2023-07-26T14:56:00Z">
        <w:r w:rsidDel="00831DC1">
          <w:t xml:space="preserve">Validate the “esw_current-healthdata-stale-state” watcher is </w:t>
        </w:r>
        <w:r w:rsidR="00EC2C70" w:rsidDel="00831DC1">
          <w:t>listed.</w:t>
        </w:r>
      </w:moveFrom>
    </w:p>
    <w:p w14:paraId="13E44685" w14:textId="44E242AB" w:rsidR="002D0122" w:rsidDel="00831DC1" w:rsidRDefault="00EC2C70" w:rsidP="00EC2C70">
      <w:pPr>
        <w:ind w:left="720"/>
        <w:jc w:val="center"/>
        <w:rPr>
          <w:moveFrom w:id="1214" w:author="Truxal, Steve     RTX" w:date="2023-07-26T14:56:00Z"/>
        </w:rPr>
      </w:pPr>
      <w:moveFrom w:id="1215" w:author="Truxal, Steve     RTX" w:date="2023-07-26T14:56:00Z">
        <w:r w:rsidDel="00831DC1">
          <w:rPr>
            <w:noProof/>
          </w:rPr>
          <w:drawing>
            <wp:inline distT="0" distB="0" distL="0" distR="0" wp14:anchorId="07D7C5F7" wp14:editId="4D2CE2FE">
              <wp:extent cx="5432963" cy="324294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36481" cy="3245045"/>
                      </a:xfrm>
                      <a:prstGeom prst="rect">
                        <a:avLst/>
                      </a:prstGeom>
                    </pic:spPr>
                  </pic:pic>
                </a:graphicData>
              </a:graphic>
            </wp:inline>
          </w:drawing>
        </w:r>
      </w:moveFrom>
    </w:p>
    <w:p w14:paraId="5AC4D77E" w14:textId="372481AC" w:rsidR="002D0122" w:rsidRPr="006D5F7C" w:rsidDel="00831DC1" w:rsidRDefault="002D0122" w:rsidP="002D0122">
      <w:pPr>
        <w:pStyle w:val="ListParagraph"/>
        <w:contextualSpacing w:val="0"/>
        <w:rPr>
          <w:moveFrom w:id="1216" w:author="Truxal, Steve     RTX" w:date="2023-07-26T14:56:00Z"/>
          <w:rStyle w:val="QuoteChar"/>
          <w:b w:val="0"/>
          <w:bCs/>
        </w:rPr>
      </w:pPr>
    </w:p>
    <w:p w14:paraId="6F019156" w14:textId="0E8F7E60" w:rsidR="00B25C0F" w:rsidDel="00831DC1" w:rsidRDefault="00B25C0F" w:rsidP="00A12E3F">
      <w:pPr>
        <w:rPr>
          <w:moveFrom w:id="1217" w:author="Truxal, Steve     RTX" w:date="2023-07-26T14:56:00Z"/>
        </w:rPr>
      </w:pPr>
    </w:p>
    <w:p w14:paraId="7E086D3D" w14:textId="31EFE904" w:rsidR="00B25C0F" w:rsidRPr="00A12E3F" w:rsidDel="00831DC1" w:rsidRDefault="00B25C0F" w:rsidP="00A12E3F">
      <w:pPr>
        <w:rPr>
          <w:moveFrom w:id="1218" w:author="Truxal, Steve     RTX" w:date="2023-07-26T14:56:00Z"/>
        </w:rPr>
      </w:pPr>
    </w:p>
    <w:p w14:paraId="5BCB0482" w14:textId="77777777" w:rsidR="00831DC1" w:rsidRDefault="00831DC1" w:rsidP="00831DC1">
      <w:pPr>
        <w:pStyle w:val="Heading4"/>
        <w:rPr>
          <w:moveTo w:id="1219" w:author="Truxal, Steve     RTX" w:date="2023-07-26T14:56:00Z"/>
        </w:rPr>
      </w:pPr>
      <w:bookmarkStart w:id="1220" w:name="_Toc110601788"/>
      <w:bookmarkStart w:id="1221" w:name="_Toc120544529"/>
      <w:bookmarkStart w:id="1222" w:name="_Toc138076017"/>
      <w:moveFromRangeEnd w:id="1196"/>
      <w:moveToRangeStart w:id="1223" w:author="Truxal, Steve     RTX" w:date="2023-07-26T14:56:00Z" w:name="move141275807"/>
      <w:moveTo w:id="1224" w:author="Truxal, Steve     RTX" w:date="2023-07-26T14:56:00Z">
        <w:r>
          <w:t>Install health data watcher</w:t>
        </w:r>
      </w:moveTo>
    </w:p>
    <w:p w14:paraId="1678E910" w14:textId="77777777" w:rsidR="00831DC1" w:rsidRDefault="00831DC1" w:rsidP="00831DC1">
      <w:pPr>
        <w:rPr>
          <w:moveTo w:id="1225" w:author="Truxal, Steve     RTX" w:date="2023-07-26T14:56:00Z"/>
        </w:rPr>
      </w:pPr>
      <w:moveTo w:id="1226" w:author="Truxal, Steve     RTX" w:date="2023-07-26T14:56:00Z">
        <w:r>
          <w:t>This version brings the ability to detect when a host’s status has not been updated for a period of time.  When this happens the hosts, status will become “Stale”.  The “esw_current-healthdata-stale-state” watcher is used to monitor the update times for host data in the “dcgs-current-healthdata-iaas-ent” index.</w:t>
        </w:r>
      </w:moveTo>
    </w:p>
    <w:p w14:paraId="3791CBA0" w14:textId="77777777" w:rsidR="00831DC1" w:rsidRDefault="00831DC1" w:rsidP="00831DC1">
      <w:pPr>
        <w:rPr>
          <w:moveTo w:id="1227" w:author="Truxal, Steve     RTX" w:date="2023-07-26T14:56:00Z"/>
        </w:rPr>
      </w:pPr>
      <w:moveTo w:id="1228" w:author="Truxal, Steve     RTX" w:date="2023-07-26T14:56:00Z">
        <w:r>
          <w:t>Follow the instructions below to install the watcher:</w:t>
        </w:r>
      </w:moveTo>
    </w:p>
    <w:p w14:paraId="6F3D9788" w14:textId="77777777" w:rsidR="00831DC1" w:rsidRDefault="00831DC1" w:rsidP="00831DC1">
      <w:pPr>
        <w:pStyle w:val="ListParagraph"/>
        <w:numPr>
          <w:ilvl w:val="0"/>
          <w:numId w:val="101"/>
        </w:numPr>
        <w:spacing w:after="120"/>
        <w:contextualSpacing w:val="0"/>
        <w:rPr>
          <w:moveTo w:id="1229" w:author="Truxal, Steve     RTX" w:date="2023-07-26T14:56:00Z"/>
        </w:rPr>
      </w:pPr>
      <w:moveTo w:id="1230" w:author="Truxal, Steve     RTX" w:date="2023-07-26T14:56:00Z">
        <w:r>
          <w:t xml:space="preserve">Run the following command as root from any of the running </w:t>
        </w:r>
        <w:r w:rsidRPr="000F51B6">
          <w:t>Elastic</w:t>
        </w:r>
        <w:r>
          <w:t xml:space="preserve"> nodes install the watcher.</w:t>
        </w:r>
      </w:moveTo>
    </w:p>
    <w:p w14:paraId="28EB3784" w14:textId="77777777" w:rsidR="00831DC1" w:rsidRDefault="00831DC1" w:rsidP="00831DC1">
      <w:pPr>
        <w:pStyle w:val="ListParagraph"/>
        <w:contextualSpacing w:val="0"/>
        <w:rPr>
          <w:moveTo w:id="1231" w:author="Truxal, Steve     RTX" w:date="2023-07-26T14:56:00Z"/>
          <w:rStyle w:val="QuoteChar"/>
          <w:bCs/>
        </w:rPr>
      </w:pPr>
      <w:moveTo w:id="1232" w:author="Truxal, Steve     RTX" w:date="2023-07-26T14:56:00Z">
        <w:r w:rsidRPr="006D5F7C">
          <w:rPr>
            <w:rStyle w:val="QuoteChar"/>
            <w:bCs/>
          </w:rPr>
          <w:t># curl –k https://</w:t>
        </w:r>
        <w:r w:rsidRPr="00FC0A09">
          <w:rPr>
            <w:rStyle w:val="QuoteChar"/>
            <w:bCs/>
            <w:i/>
            <w:iCs/>
          </w:rPr>
          <w:t>{site code}</w:t>
        </w:r>
        <w:r>
          <w:rPr>
            <w:rStyle w:val="QuoteChar"/>
            <w:bCs/>
          </w:rPr>
          <w:t>su01</w:t>
        </w:r>
        <w:r w:rsidRPr="006D5F7C">
          <w:rPr>
            <w:rStyle w:val="QuoteChar"/>
            <w:bCs/>
          </w:rPr>
          <w:t>ro01.`hostname –d`/yum/elastic/install</w:t>
        </w:r>
        <w:r>
          <w:rPr>
            <w:rStyle w:val="QuoteChar"/>
            <w:bCs/>
          </w:rPr>
          <w:t>/installWatchers</w:t>
        </w:r>
        <w:r w:rsidRPr="006D5F7C">
          <w:rPr>
            <w:rStyle w:val="QuoteChar"/>
            <w:bCs/>
          </w:rPr>
          <w:t>.sh | bash</w:t>
        </w:r>
      </w:moveTo>
    </w:p>
    <w:p w14:paraId="62BD8736" w14:textId="77777777" w:rsidR="00831DC1" w:rsidRPr="002D0122" w:rsidRDefault="00831DC1" w:rsidP="00831DC1">
      <w:pPr>
        <w:pStyle w:val="ListParagraph"/>
        <w:numPr>
          <w:ilvl w:val="0"/>
          <w:numId w:val="101"/>
        </w:numPr>
        <w:contextualSpacing w:val="0"/>
        <w:rPr>
          <w:moveTo w:id="1233" w:author="Truxal, Steve     RTX" w:date="2023-07-26T14:56:00Z"/>
          <w:rStyle w:val="QuoteChar"/>
          <w:b w:val="0"/>
          <w:bCs/>
        </w:rPr>
      </w:pPr>
      <w:moveTo w:id="1234" w:author="Truxal, Steve     RTX" w:date="2023-07-26T14:56:00Z">
        <w:r>
          <w:rPr>
            <w:rStyle w:val="QuoteChar"/>
            <w:b w:val="0"/>
            <w:bCs/>
            <w:color w:val="auto"/>
          </w:rPr>
          <w:t>Verify the watcher was loaded correctly.</w:t>
        </w:r>
      </w:moveTo>
    </w:p>
    <w:p w14:paraId="1BF90EAB" w14:textId="77777777" w:rsidR="00831DC1" w:rsidRDefault="00831DC1" w:rsidP="00831DC1">
      <w:pPr>
        <w:pStyle w:val="ListParagraph"/>
        <w:numPr>
          <w:ilvl w:val="1"/>
          <w:numId w:val="101"/>
        </w:numPr>
        <w:rPr>
          <w:moveTo w:id="1235" w:author="Truxal, Steve     RTX" w:date="2023-07-26T14:56:00Z"/>
        </w:rPr>
      </w:pPr>
      <w:moveTo w:id="1236" w:author="Truxal, Steve     RTX" w:date="2023-07-26T14:56:00Z">
        <w:r w:rsidRPr="005D0FE9">
          <w:t>From the hamburger menu</w:t>
        </w:r>
        <w:r>
          <w:t>,</w:t>
        </w:r>
        <w:r w:rsidRPr="005D0FE9">
          <w:t xml:space="preserve"> select </w:t>
        </w:r>
        <w:r w:rsidRPr="00043684">
          <w:rPr>
            <w:b/>
            <w:bCs/>
          </w:rPr>
          <w:t>Stack Management</w:t>
        </w:r>
        <w:r>
          <w:t>.</w:t>
        </w:r>
        <w:r w:rsidRPr="005D0FE9">
          <w:t xml:space="preserve"> </w:t>
        </w:r>
      </w:moveTo>
    </w:p>
    <w:p w14:paraId="3CB466C0" w14:textId="77777777" w:rsidR="00831DC1" w:rsidRDefault="00831DC1" w:rsidP="00831DC1">
      <w:pPr>
        <w:pStyle w:val="ListParagraph"/>
        <w:numPr>
          <w:ilvl w:val="1"/>
          <w:numId w:val="101"/>
        </w:numPr>
        <w:rPr>
          <w:moveTo w:id="1237" w:author="Truxal, Steve     RTX" w:date="2023-07-26T14:56:00Z"/>
        </w:rPr>
      </w:pPr>
      <w:moveTo w:id="1238" w:author="Truxal, Steve     RTX" w:date="2023-07-26T14:56:00Z">
        <w:r>
          <w:t>S</w:t>
        </w:r>
        <w:r w:rsidRPr="005D0FE9">
          <w:t>elect</w:t>
        </w:r>
        <w:r>
          <w:t xml:space="preserve"> </w:t>
        </w:r>
        <w:r>
          <w:rPr>
            <w:b/>
            <w:bCs/>
          </w:rPr>
          <w:t xml:space="preserve">Watcher </w:t>
        </w:r>
        <w:r>
          <w:t xml:space="preserve">in the “Alerts and Insights” section. </w:t>
        </w:r>
      </w:moveTo>
    </w:p>
    <w:p w14:paraId="6FD6A92A" w14:textId="77777777" w:rsidR="00831DC1" w:rsidRDefault="00831DC1" w:rsidP="00831DC1">
      <w:pPr>
        <w:pStyle w:val="ListParagraph"/>
        <w:numPr>
          <w:ilvl w:val="1"/>
          <w:numId w:val="101"/>
        </w:numPr>
        <w:rPr>
          <w:moveTo w:id="1239" w:author="Truxal, Steve     RTX" w:date="2023-07-26T14:56:00Z"/>
        </w:rPr>
      </w:pPr>
      <w:moveTo w:id="1240" w:author="Truxal, Steve     RTX" w:date="2023-07-26T14:56:00Z">
        <w:r>
          <w:t>Validate the “esw_current-healthdata-stale-state” watcher is listed.</w:t>
        </w:r>
      </w:moveTo>
    </w:p>
    <w:p w14:paraId="1924B329" w14:textId="77777777" w:rsidR="00831DC1" w:rsidRDefault="00831DC1" w:rsidP="00831DC1">
      <w:pPr>
        <w:ind w:left="720"/>
        <w:jc w:val="center"/>
        <w:rPr>
          <w:moveTo w:id="1241" w:author="Truxal, Steve     RTX" w:date="2023-07-26T14:56:00Z"/>
        </w:rPr>
      </w:pPr>
      <w:moveTo w:id="1242" w:author="Truxal, Steve     RTX" w:date="2023-07-26T14:56:00Z">
        <w:r>
          <w:rPr>
            <w:noProof/>
          </w:rPr>
          <w:drawing>
            <wp:inline distT="0" distB="0" distL="0" distR="0" wp14:anchorId="35F27285" wp14:editId="31203A40">
              <wp:extent cx="5432963" cy="3242945"/>
              <wp:effectExtent l="0" t="0" r="0" b="0"/>
              <wp:docPr id="956" name="Picture 9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36481" cy="3245045"/>
                      </a:xfrm>
                      <a:prstGeom prst="rect">
                        <a:avLst/>
                      </a:prstGeom>
                    </pic:spPr>
                  </pic:pic>
                </a:graphicData>
              </a:graphic>
            </wp:inline>
          </w:drawing>
        </w:r>
      </w:moveTo>
    </w:p>
    <w:p w14:paraId="2FF9EBF6" w14:textId="77777777" w:rsidR="00831DC1" w:rsidRPr="006D5F7C" w:rsidRDefault="00831DC1" w:rsidP="00831DC1">
      <w:pPr>
        <w:pStyle w:val="ListParagraph"/>
        <w:contextualSpacing w:val="0"/>
        <w:rPr>
          <w:moveTo w:id="1243" w:author="Truxal, Steve     RTX" w:date="2023-07-26T14:56:00Z"/>
          <w:rStyle w:val="QuoteChar"/>
          <w:b w:val="0"/>
          <w:bCs/>
        </w:rPr>
      </w:pPr>
    </w:p>
    <w:p w14:paraId="21DDFB75" w14:textId="77777777" w:rsidR="00831DC1" w:rsidRDefault="00831DC1" w:rsidP="00831DC1">
      <w:pPr>
        <w:rPr>
          <w:moveTo w:id="1244" w:author="Truxal, Steve     RTX" w:date="2023-07-26T14:56:00Z"/>
        </w:rPr>
      </w:pPr>
    </w:p>
    <w:p w14:paraId="5C048F18" w14:textId="77777777" w:rsidR="00831DC1" w:rsidRPr="00A12E3F" w:rsidRDefault="00831DC1" w:rsidP="00831DC1">
      <w:pPr>
        <w:rPr>
          <w:moveTo w:id="1245" w:author="Truxal, Steve     RTX" w:date="2023-07-26T14:56:00Z"/>
        </w:rPr>
      </w:pPr>
    </w:p>
    <w:moveToRangeEnd w:id="1223"/>
    <w:p w14:paraId="4533D28C" w14:textId="77777777" w:rsidR="00834FAA" w:rsidRDefault="00834FAA" w:rsidP="00302637">
      <w:pPr>
        <w:pStyle w:val="Heading3"/>
      </w:pPr>
      <w:r>
        <w:t>Upgrade Logstash</w:t>
      </w:r>
      <w:bookmarkEnd w:id="1220"/>
      <w:bookmarkEnd w:id="1221"/>
      <w:r>
        <w:t xml:space="preserve"> and ElasticDataCollector (All Instances)</w:t>
      </w:r>
      <w:bookmarkEnd w:id="1222"/>
    </w:p>
    <w:p w14:paraId="7021122F" w14:textId="4AE170A3" w:rsidR="00834FAA" w:rsidRPr="0083136A" w:rsidRDefault="00834FAA" w:rsidP="00834FAA">
      <w:r>
        <w:t>The following sections are to upgrade both Logstash and the ElasticDataCollector at each site.  It is preferred to do these upgrades together to reduce the number of logins to each Logstash Instance.</w:t>
      </w:r>
    </w:p>
    <w:p w14:paraId="57AC6019" w14:textId="77777777" w:rsidR="00834FAA" w:rsidRPr="0083136A" w:rsidRDefault="00834FAA" w:rsidP="00302637">
      <w:pPr>
        <w:pStyle w:val="Heading4"/>
      </w:pPr>
      <w:bookmarkStart w:id="1246" w:name="_Toc138076018"/>
      <w:r>
        <w:t>Upgrade Logstash</w:t>
      </w:r>
      <w:bookmarkEnd w:id="1246"/>
    </w:p>
    <w:p w14:paraId="0AEF8045" w14:textId="77777777" w:rsidR="00834FAA" w:rsidRPr="005153FF" w:rsidRDefault="00834FAA" w:rsidP="00834FAA">
      <w:r w:rsidRPr="00045ABC">
        <w:rPr>
          <w:b/>
          <w:bCs/>
        </w:rPr>
        <w:t>NOTE:</w:t>
      </w:r>
      <w:r w:rsidRPr="00045ABC">
        <w:t xml:space="preserve"> </w:t>
      </w:r>
      <w:r w:rsidRPr="0005114B">
        <w:t xml:space="preserve">You must be root </w:t>
      </w:r>
      <w:r>
        <w:t xml:space="preserve">and a member of the </w:t>
      </w:r>
      <w:r w:rsidRPr="00DC3A78">
        <w:rPr>
          <w:rFonts w:cs="Times New Roman"/>
          <w:b/>
          <w:bCs/>
        </w:rPr>
        <w:t>ent elastic admins</w:t>
      </w:r>
      <w:r w:rsidRPr="004859A3">
        <w:rPr>
          <w:rFonts w:cs="Times New Roman"/>
        </w:rPr>
        <w:t xml:space="preserve"> </w:t>
      </w:r>
      <w:r>
        <w:rPr>
          <w:rFonts w:cs="Times New Roman"/>
        </w:rPr>
        <w:t xml:space="preserve">AD </w:t>
      </w:r>
      <w:r w:rsidRPr="004859A3">
        <w:rPr>
          <w:rFonts w:cs="Times New Roman"/>
        </w:rPr>
        <w:t>group</w:t>
      </w:r>
      <w:r>
        <w:t xml:space="preserve"> to upgrade Logstash.</w:t>
      </w:r>
      <w:r w:rsidRPr="00184133">
        <w:rPr>
          <w:rFonts w:cs="Times New Roman"/>
          <w:bCs/>
        </w:rPr>
        <w:t xml:space="preserve"> </w:t>
      </w:r>
      <w:r>
        <w:rPr>
          <w:rFonts w:cs="Times New Roman"/>
          <w:bCs/>
        </w:rPr>
        <w:t xml:space="preserve">Having the </w:t>
      </w:r>
      <w:r w:rsidRPr="00CB416D">
        <w:rPr>
          <w:rFonts w:cs="Times New Roman"/>
          <w:b/>
        </w:rPr>
        <w:t>Elastic Administrator</w:t>
      </w:r>
      <w:r>
        <w:rPr>
          <w:rFonts w:cs="Times New Roman"/>
          <w:bCs/>
        </w:rPr>
        <w:t xml:space="preserve"> OneIM Role will place the user in this group.</w:t>
      </w:r>
    </w:p>
    <w:p w14:paraId="21187ABC" w14:textId="77777777" w:rsidR="00834FAA" w:rsidRDefault="00834FAA" w:rsidP="00834FAA">
      <w:r>
        <w:t xml:space="preserve">There is a Logstash server at each site responsible for forwarding the data collected at the site into Elasticsearch. </w:t>
      </w:r>
      <w:r w:rsidRPr="00132759">
        <w:rPr>
          <w:b/>
          <w:bCs/>
          <w:color w:val="FF0000"/>
        </w:rPr>
        <w:t>The following upgrade procedure must be executed on each Logstash instance</w:t>
      </w:r>
      <w:r>
        <w:t xml:space="preserve">. Note that you can use the </w:t>
      </w:r>
      <w:r w:rsidRPr="00DC3A78">
        <w:rPr>
          <w:b/>
          <w:bCs/>
        </w:rPr>
        <w:t>Logstash nodes</w:t>
      </w:r>
      <w:r>
        <w:t xml:space="preserve"> screen in Kibana to identify and monitor the Logstash instances and versions they are running.</w:t>
      </w:r>
    </w:p>
    <w:p w14:paraId="43294375" w14:textId="1B53C820" w:rsidR="00834FAA" w:rsidRPr="00CE6FB6" w:rsidRDefault="00834FAA" w:rsidP="00834FAA">
      <w:pPr>
        <w:rPr>
          <w:b/>
          <w:bCs/>
        </w:rPr>
      </w:pPr>
      <w:r w:rsidRPr="00CE6FB6">
        <w:rPr>
          <w:b/>
          <w:bCs/>
          <w:color w:val="C00000"/>
        </w:rPr>
        <w:t xml:space="preserve">IMPORTANT: </w:t>
      </w:r>
      <w:r w:rsidRPr="00CE6FB6">
        <w:t>Each Logstash server should have a 2</w:t>
      </w:r>
      <w:r w:rsidRPr="00CE6FB6">
        <w:rPr>
          <w:vertAlign w:val="superscript"/>
        </w:rPr>
        <w:t>nd</w:t>
      </w:r>
      <w:r w:rsidRPr="00CE6FB6">
        <w:t xml:space="preserve"> drive that is 500GB </w:t>
      </w:r>
      <w:r>
        <w:t xml:space="preserve">SSD </w:t>
      </w:r>
      <w:r w:rsidRPr="00CE6FB6">
        <w:t>in size</w:t>
      </w:r>
      <w:r>
        <w:t xml:space="preserve"> (Allocated from the XtremIO), </w:t>
      </w:r>
      <w:r w:rsidRPr="00CE6FB6">
        <w:t>and is mounted as /ELK-local. If this is missing</w:t>
      </w:r>
      <w:r>
        <w:t>,</w:t>
      </w:r>
      <w:r w:rsidRPr="00CE6FB6">
        <w:t xml:space="preserve"> stop here and correct.</w:t>
      </w:r>
      <w:r>
        <w:rPr>
          <w:b/>
          <w:bCs/>
        </w:rPr>
        <w:t xml:space="preserve"> Persistent queues will be enabled in this version and if the /ELK-local drive does not exist or have enough storage capacity ingest will fail.</w:t>
      </w:r>
    </w:p>
    <w:p w14:paraId="210DAC15" w14:textId="77777777" w:rsidR="00834FAA" w:rsidRDefault="00834FAA">
      <w:pPr>
        <w:pStyle w:val="ListParagraph"/>
        <w:keepNext/>
        <w:numPr>
          <w:ilvl w:val="0"/>
          <w:numId w:val="46"/>
        </w:numPr>
        <w:rPr>
          <w:noProof/>
        </w:rPr>
      </w:pPr>
      <w:r>
        <w:t xml:space="preserve">Select the </w:t>
      </w:r>
      <w:r w:rsidRPr="00DC3A78">
        <w:rPr>
          <w:b/>
          <w:bCs/>
        </w:rPr>
        <w:t>Nodes</w:t>
      </w:r>
      <w:r>
        <w:t xml:space="preserve"> link in the </w:t>
      </w:r>
      <w:r w:rsidRPr="00DC3A78">
        <w:rPr>
          <w:b/>
          <w:bCs/>
        </w:rPr>
        <w:t>Logstash</w:t>
      </w:r>
      <w:r>
        <w:t xml:space="preserve"> area of </w:t>
      </w:r>
      <w:r w:rsidRPr="00DC3A78">
        <w:rPr>
          <w:b/>
          <w:bCs/>
          <w:iCs/>
        </w:rPr>
        <w:t>Cluster overview</w:t>
      </w:r>
      <w:r>
        <w:t xml:space="preserve"> page.</w:t>
      </w:r>
    </w:p>
    <w:p w14:paraId="1D7E650F" w14:textId="77777777" w:rsidR="003667C7" w:rsidRDefault="00834FAA" w:rsidP="003667C7">
      <w:pPr>
        <w:keepNext/>
        <w:jc w:val="center"/>
      </w:pPr>
      <w:r>
        <w:rPr>
          <w:noProof/>
        </w:rPr>
        <w:drawing>
          <wp:inline distT="0" distB="0" distL="0" distR="0" wp14:anchorId="065B1D70" wp14:editId="70850E4D">
            <wp:extent cx="5353050" cy="3517228"/>
            <wp:effectExtent l="0" t="0" r="0" b="762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53050" cy="3517228"/>
                    </a:xfrm>
                    <a:prstGeom prst="rect">
                      <a:avLst/>
                    </a:prstGeom>
                  </pic:spPr>
                </pic:pic>
              </a:graphicData>
            </a:graphic>
          </wp:inline>
        </w:drawing>
      </w:r>
    </w:p>
    <w:p w14:paraId="2D69D452" w14:textId="5EDF4CB9" w:rsidR="00834FAA" w:rsidRDefault="003667C7" w:rsidP="003667C7">
      <w:pPr>
        <w:pStyle w:val="Caption"/>
      </w:pPr>
      <w:bookmarkStart w:id="1247" w:name="_Toc135913111"/>
      <w:r>
        <w:t xml:space="preserve">Figure </w:t>
      </w:r>
      <w:fldSimple w:instr=" SEQ Figure \* ARABIC ">
        <w:r w:rsidR="00651143">
          <w:rPr>
            <w:noProof/>
          </w:rPr>
          <w:t>96</w:t>
        </w:r>
      </w:fldSimple>
      <w:r>
        <w:t>- Logstash Node Monitoring Selection</w:t>
      </w:r>
      <w:bookmarkEnd w:id="1247"/>
    </w:p>
    <w:p w14:paraId="5003266E" w14:textId="77777777" w:rsidR="00834FAA" w:rsidRDefault="00834FAA">
      <w:pPr>
        <w:pStyle w:val="ListParagraph"/>
        <w:numPr>
          <w:ilvl w:val="0"/>
          <w:numId w:val="46"/>
        </w:numPr>
      </w:pPr>
      <w:r>
        <w:lastRenderedPageBreak/>
        <w:t>The Logstash nodes page will show all the Logstash instances that are feeding data into Elastic and their version.</w:t>
      </w:r>
    </w:p>
    <w:p w14:paraId="23E61F3B" w14:textId="77777777" w:rsidR="00834FAA" w:rsidRDefault="00834FAA" w:rsidP="00834FAA">
      <w:pPr>
        <w:jc w:val="center"/>
      </w:pPr>
      <w:r>
        <w:rPr>
          <w:noProof/>
        </w:rPr>
        <w:drawing>
          <wp:inline distT="0" distB="0" distL="0" distR="0" wp14:anchorId="3B829E27" wp14:editId="1CFA1384">
            <wp:extent cx="5943600" cy="1749425"/>
            <wp:effectExtent l="0" t="0" r="0" b="254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inline>
        </w:drawing>
      </w:r>
    </w:p>
    <w:p w14:paraId="4E48E908" w14:textId="01EFB504" w:rsidR="00834FAA" w:rsidRPr="004B4082" w:rsidRDefault="00834FAA" w:rsidP="00834FAA">
      <w:pPr>
        <w:pStyle w:val="Caption"/>
      </w:pPr>
      <w:bookmarkStart w:id="1248" w:name="_Toc110350450"/>
      <w:bookmarkStart w:id="1249" w:name="_Toc135913112"/>
      <w:r w:rsidRPr="004B4082">
        <w:t xml:space="preserve">Figure </w:t>
      </w:r>
      <w:fldSimple w:instr=" SEQ Figure \* ARABIC ">
        <w:r w:rsidR="00651143">
          <w:rPr>
            <w:noProof/>
          </w:rPr>
          <w:t>97</w:t>
        </w:r>
      </w:fldSimple>
      <w:r w:rsidRPr="004B4082">
        <w:t xml:space="preserve"> Logstash Nodes example (Note: el07 is running logstash to add a row for the example)</w:t>
      </w:r>
      <w:bookmarkEnd w:id="1248"/>
      <w:bookmarkEnd w:id="1249"/>
    </w:p>
    <w:p w14:paraId="5E20C680" w14:textId="77777777" w:rsidR="00834FAA" w:rsidRDefault="00834FAA">
      <w:pPr>
        <w:pStyle w:val="ListParagraph"/>
        <w:keepNext/>
        <w:numPr>
          <w:ilvl w:val="0"/>
          <w:numId w:val="46"/>
        </w:numPr>
        <w:spacing w:after="120"/>
      </w:pPr>
      <w:r>
        <w:t xml:space="preserve">Upgrade Each Logstash Instance. </w:t>
      </w:r>
    </w:p>
    <w:p w14:paraId="2A6BFA3D" w14:textId="77777777" w:rsidR="00834FAA" w:rsidRDefault="00834FAA">
      <w:pPr>
        <w:pStyle w:val="ListParagraph"/>
        <w:numPr>
          <w:ilvl w:val="1"/>
          <w:numId w:val="46"/>
        </w:numPr>
        <w:spacing w:after="120"/>
      </w:pPr>
      <w:r>
        <w:t xml:space="preserve">Log in to the </w:t>
      </w:r>
      <w:r w:rsidRPr="003667C7">
        <w:rPr>
          <w:b/>
          <w:bCs/>
        </w:rPr>
        <w:t>Logstash VM</w:t>
      </w:r>
      <w:r>
        <w:t xml:space="preserve"> for each site and become root. This is done on the </w:t>
      </w:r>
      <w:r w:rsidRPr="00FC0A09">
        <w:rPr>
          <w:i/>
          <w:iCs/>
        </w:rPr>
        <w:t>{site code}</w:t>
      </w:r>
      <w:r>
        <w:t>su01ls01 VM.</w:t>
      </w:r>
    </w:p>
    <w:p w14:paraId="0B6BB28E" w14:textId="77777777" w:rsidR="00834FAA" w:rsidRDefault="00834FAA" w:rsidP="00834FAA">
      <w:pPr>
        <w:pStyle w:val="Quote"/>
        <w:ind w:left="1440"/>
        <w:rPr>
          <w:rFonts w:ascii="Courier New" w:hAnsi="Courier New" w:cs="Courier New"/>
          <w:b w:val="0"/>
          <w:bCs/>
          <w:color w:val="auto"/>
          <w:sz w:val="20"/>
          <w:szCs w:val="20"/>
        </w:rPr>
      </w:pPr>
      <w:r w:rsidRPr="0049528F">
        <w:rPr>
          <w:rFonts w:ascii="Courier New" w:hAnsi="Courier New" w:cs="Courier New"/>
          <w:b w:val="0"/>
          <w:bCs/>
          <w:color w:val="auto"/>
          <w:sz w:val="20"/>
          <w:szCs w:val="20"/>
        </w:rPr>
        <w:t xml:space="preserve"># sudo su </w:t>
      </w:r>
    </w:p>
    <w:p w14:paraId="3DADB47F" w14:textId="77777777" w:rsidR="00834FAA" w:rsidRDefault="00834FAA">
      <w:pPr>
        <w:pStyle w:val="ListParagraph"/>
        <w:keepNext/>
        <w:numPr>
          <w:ilvl w:val="1"/>
          <w:numId w:val="46"/>
        </w:numPr>
        <w:spacing w:after="120"/>
        <w:contextualSpacing w:val="0"/>
      </w:pPr>
      <w:r>
        <w:t>Execute upgrade_logstash.sh script.</w:t>
      </w:r>
    </w:p>
    <w:p w14:paraId="4BF24DD8" w14:textId="77777777" w:rsidR="00834FAA" w:rsidRPr="006D4233" w:rsidRDefault="00834FAA" w:rsidP="00834FAA">
      <w:pPr>
        <w:ind w:left="1440"/>
        <w:rPr>
          <w:rStyle w:val="QuoteChar"/>
          <w:b w:val="0"/>
          <w:bCs/>
          <w:color w:val="auto"/>
        </w:rPr>
      </w:pPr>
      <w:r w:rsidRPr="006D4233">
        <w:rPr>
          <w:rStyle w:val="QuoteChar"/>
          <w:bCs/>
          <w:color w:val="auto"/>
        </w:rPr>
        <w:t>NOTE</w:t>
      </w:r>
      <w:r w:rsidRPr="006D4233">
        <w:rPr>
          <w:rStyle w:val="QuoteChar"/>
          <w:color w:val="auto"/>
        </w:rPr>
        <w:t xml:space="preserve">: </w:t>
      </w:r>
      <w:r w:rsidRPr="006D4233">
        <w:rPr>
          <w:rStyle w:val="QuoteChar"/>
          <w:b w:val="0"/>
          <w:bCs/>
          <w:color w:val="auto"/>
        </w:rPr>
        <w:t>The script will prompt for your password as your user account will be used to communicate with the Elasticsearch cluster.  You will also be asked to enter the site of the Elastic cluster, this defaults to ech but may be different on test enclaves.</w:t>
      </w:r>
    </w:p>
    <w:p w14:paraId="29A12BEA" w14:textId="77777777" w:rsidR="00834FAA" w:rsidRPr="006D4233" w:rsidRDefault="00834FAA" w:rsidP="00834FAA">
      <w:pPr>
        <w:ind w:left="1440"/>
        <w:rPr>
          <w:rStyle w:val="QuoteChar"/>
          <w:b w:val="0"/>
          <w:bCs/>
          <w:color w:val="auto"/>
        </w:rPr>
      </w:pPr>
      <w:r w:rsidRPr="006D4233">
        <w:rPr>
          <w:rStyle w:val="QuoteChar"/>
          <w:b w:val="0"/>
          <w:bCs/>
          <w:color w:val="auto"/>
        </w:rPr>
        <w:t>If you are unsure of the cluster site, you can test access to the cluster by using ping:</w:t>
      </w:r>
    </w:p>
    <w:p w14:paraId="271E7EAF" w14:textId="77777777" w:rsidR="00834FAA" w:rsidRPr="00C50482" w:rsidRDefault="00834FAA" w:rsidP="00834FAA">
      <w:pPr>
        <w:ind w:left="2160"/>
        <w:rPr>
          <w:rStyle w:val="QuoteChar"/>
          <w:b w:val="0"/>
        </w:rPr>
      </w:pPr>
      <w:r w:rsidRPr="00C50482">
        <w:rPr>
          <w:rStyle w:val="QuoteChar"/>
        </w:rPr>
        <w:t># ping elastic-node-1.&lt;site&gt;</w:t>
      </w:r>
    </w:p>
    <w:p w14:paraId="57EECEC6" w14:textId="77777777" w:rsidR="00834FAA" w:rsidRDefault="00834FAA" w:rsidP="00834FAA">
      <w:pPr>
        <w:pStyle w:val="ListParagraph"/>
        <w:ind w:left="1440"/>
        <w:contextualSpacing w:val="0"/>
        <w:rPr>
          <w:rStyle w:val="QuoteChar"/>
          <w:b w:val="0"/>
        </w:rPr>
      </w:pPr>
      <w:r w:rsidRPr="004B4082">
        <w:rPr>
          <w:rStyle w:val="QuoteChar"/>
        </w:rPr>
        <w:t>#</w:t>
      </w:r>
      <w:r w:rsidRPr="004B4082">
        <w:rPr>
          <w:rStyle w:val="IntenseQuoteChar"/>
          <w:rFonts w:ascii="Courier New" w:hAnsi="Courier New" w:cs="Courier New"/>
          <w:b/>
        </w:rPr>
        <w:t xml:space="preserve"> </w:t>
      </w:r>
      <w:r>
        <w:rPr>
          <w:rStyle w:val="QuoteChar"/>
        </w:rPr>
        <w:t>cu</w:t>
      </w:r>
      <w:r w:rsidRPr="004B4082">
        <w:rPr>
          <w:rStyle w:val="QuoteChar"/>
        </w:rPr>
        <w:t>rl –k https://</w:t>
      </w:r>
      <w:r w:rsidRPr="00FC0A09">
        <w:rPr>
          <w:rStyle w:val="QuoteChar"/>
          <w:i/>
          <w:iCs/>
        </w:rPr>
        <w:t>{site code}</w:t>
      </w:r>
      <w:r>
        <w:rPr>
          <w:rStyle w:val="QuoteChar"/>
        </w:rPr>
        <w:t>su01</w:t>
      </w:r>
      <w:r w:rsidRPr="004B4082">
        <w:rPr>
          <w:rStyle w:val="QuoteChar"/>
        </w:rPr>
        <w:t>ro01.`hostname –d`/yum/elastic/install/upgrade_logstash.sh | bash</w:t>
      </w:r>
    </w:p>
    <w:p w14:paraId="7F7F5B8A" w14:textId="77777777" w:rsidR="00834FAA" w:rsidRPr="00CE6FB6" w:rsidRDefault="00834FAA" w:rsidP="00834FAA">
      <w:pPr>
        <w:ind w:left="1440"/>
      </w:pPr>
      <w:r w:rsidRPr="00CE6FB6">
        <w:t xml:space="preserve">You will be prompted </w:t>
      </w:r>
      <w:r>
        <w:t>for the site of the Elastic cluster; this is the site where the Elastic Cluster has been installed for this environment.</w:t>
      </w:r>
    </w:p>
    <w:p w14:paraId="53E7C6A0" w14:textId="77777777" w:rsidR="00834FAA" w:rsidRPr="00CE6FB6" w:rsidRDefault="00834FAA" w:rsidP="00834FAA">
      <w:pPr>
        <w:ind w:left="1440"/>
        <w:rPr>
          <w:i/>
          <w:iCs/>
        </w:rPr>
      </w:pPr>
      <w:r w:rsidRPr="00CE6FB6">
        <w:rPr>
          <w:i/>
          <w:iCs/>
        </w:rPr>
        <w:t>"Enter site of Elastic cluster this Logstash will send to</w:t>
      </w:r>
      <w:r>
        <w:rPr>
          <w:i/>
          <w:iCs/>
        </w:rPr>
        <w:t xml:space="preserve"> </w:t>
      </w:r>
      <w:r w:rsidRPr="00CE6FB6">
        <w:rPr>
          <w:i/>
          <w:iCs/>
        </w:rPr>
        <w:t>(ex: ech, isec). default [ech] :</w:t>
      </w:r>
    </w:p>
    <w:p w14:paraId="7DBBCDF3" w14:textId="77777777" w:rsidR="00834FAA" w:rsidRDefault="00834FAA">
      <w:pPr>
        <w:pStyle w:val="ListParagraph"/>
        <w:keepNext/>
        <w:numPr>
          <w:ilvl w:val="1"/>
          <w:numId w:val="46"/>
        </w:numPr>
        <w:spacing w:after="120"/>
      </w:pPr>
      <w:r>
        <w:t>When the script finishes you should see the following printed to the screen:</w:t>
      </w:r>
    </w:p>
    <w:p w14:paraId="28D8DDB6" w14:textId="77777777" w:rsidR="00834FAA" w:rsidRDefault="00834FAA" w:rsidP="00834FAA">
      <w:pPr>
        <w:jc w:val="center"/>
      </w:pPr>
      <w:r>
        <w:rPr>
          <w:noProof/>
        </w:rPr>
        <w:drawing>
          <wp:inline distT="0" distB="0" distL="0" distR="0" wp14:anchorId="40CB5E29" wp14:editId="54E80F01">
            <wp:extent cx="5227953" cy="3987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1">
                      <a:extLst>
                        <a:ext uri="{28A0092B-C50C-407E-A947-70E740481C1C}">
                          <a14:useLocalDpi xmlns:a14="http://schemas.microsoft.com/office/drawing/2010/main" val="0"/>
                        </a:ext>
                      </a:extLst>
                    </a:blip>
                    <a:stretch>
                      <a:fillRect/>
                    </a:stretch>
                  </pic:blipFill>
                  <pic:spPr>
                    <a:xfrm>
                      <a:off x="0" y="0"/>
                      <a:ext cx="5484061" cy="418335"/>
                    </a:xfrm>
                    <a:prstGeom prst="rect">
                      <a:avLst/>
                    </a:prstGeom>
                  </pic:spPr>
                </pic:pic>
              </a:graphicData>
            </a:graphic>
          </wp:inline>
        </w:drawing>
      </w:r>
    </w:p>
    <w:p w14:paraId="22BE6177" w14:textId="61254318" w:rsidR="00834FAA" w:rsidRPr="00046486" w:rsidRDefault="00834FAA" w:rsidP="00834FAA">
      <w:pPr>
        <w:pStyle w:val="Caption"/>
        <w:rPr>
          <w:rStyle w:val="QuoteChar"/>
          <w:b w:val="0"/>
        </w:rPr>
      </w:pPr>
      <w:bookmarkStart w:id="1250" w:name="_Toc110350451"/>
      <w:bookmarkStart w:id="1251" w:name="_Toc135913113"/>
      <w:r>
        <w:t xml:space="preserve">Figure </w:t>
      </w:r>
      <w:fldSimple w:instr=" SEQ Figure \* ARABIC ">
        <w:r w:rsidR="00651143">
          <w:rPr>
            <w:noProof/>
          </w:rPr>
          <w:t>98</w:t>
        </w:r>
      </w:fldSimple>
      <w:r>
        <w:t xml:space="preserve"> </w:t>
      </w:r>
      <w:r w:rsidRPr="00CE6FB6">
        <w:t>Upgrade</w:t>
      </w:r>
      <w:r>
        <w:t xml:space="preserve"> Complete</w:t>
      </w:r>
      <w:bookmarkEnd w:id="1250"/>
      <w:bookmarkEnd w:id="1251"/>
    </w:p>
    <w:p w14:paraId="7CADDD9B" w14:textId="77777777" w:rsidR="00834FAA" w:rsidRDefault="00834FAA" w:rsidP="00834FAA">
      <w:r w:rsidRPr="00045ABC">
        <w:rPr>
          <w:b/>
        </w:rPr>
        <w:t>NOTE</w:t>
      </w:r>
      <w:r>
        <w:rPr>
          <w:b/>
        </w:rPr>
        <w:t>S:</w:t>
      </w:r>
      <w:r>
        <w:t xml:space="preserve"> </w:t>
      </w:r>
    </w:p>
    <w:p w14:paraId="351B792C" w14:textId="77777777" w:rsidR="00834FAA" w:rsidRPr="00045ABC" w:rsidRDefault="00834FAA">
      <w:pPr>
        <w:pStyle w:val="ListParagraph"/>
        <w:numPr>
          <w:ilvl w:val="0"/>
          <w:numId w:val="48"/>
        </w:numPr>
      </w:pPr>
      <w:r w:rsidRPr="00045ABC">
        <w:lastRenderedPageBreak/>
        <w:t xml:space="preserve">You can check for error messages in </w:t>
      </w:r>
      <w:r w:rsidRPr="00CB416D">
        <w:rPr>
          <w:b/>
          <w:bCs/>
        </w:rPr>
        <w:t>/var/log/logstash/logstash-plain.log</w:t>
      </w:r>
      <w:r>
        <w:t>.</w:t>
      </w:r>
    </w:p>
    <w:p w14:paraId="7A045C2E" w14:textId="77777777" w:rsidR="00834FAA" w:rsidRDefault="00834FAA">
      <w:pPr>
        <w:pStyle w:val="ListParagraph"/>
        <w:numPr>
          <w:ilvl w:val="0"/>
          <w:numId w:val="48"/>
        </w:numPr>
        <w:spacing w:after="120"/>
      </w:pPr>
      <w:r>
        <w:t xml:space="preserve">The pipelines running on each Logstash instance are now controlled by puppet.  Ensure the array of pipelines shown for xpack.managment.pipeline.id listed in the </w:t>
      </w:r>
      <w:r w:rsidRPr="000C7171">
        <w:rPr>
          <w:b/>
          <w:bCs/>
        </w:rPr>
        <w:t>/etc/logstash/logstash.yml</w:t>
      </w:r>
      <w:r>
        <w:t xml:space="preserve"> file is correct. You will see a line similar to the following:</w:t>
      </w:r>
    </w:p>
    <w:p w14:paraId="145150B1" w14:textId="77777777" w:rsidR="00834FAA" w:rsidRPr="00664E45" w:rsidRDefault="00834FAA" w:rsidP="00834FAA">
      <w:pPr>
        <w:spacing w:after="120"/>
        <w:ind w:left="720"/>
        <w:rPr>
          <w:i/>
        </w:rPr>
      </w:pPr>
      <w:r>
        <w:rPr>
          <w:i/>
        </w:rPr>
        <w:t>Xpack.management.pipeline.id: [ “esp_metricbeat”, “esp_winlogbeat”, “esp_filebeat”, “esp_linux_syslog”, “esp_loginsight”, esp_heartbeat”, esp_filebeat-logstash” ]</w:t>
      </w:r>
    </w:p>
    <w:p w14:paraId="0E915312" w14:textId="77777777" w:rsidR="00834FAA" w:rsidRDefault="00834FAA" w:rsidP="00834FAA">
      <w:pPr>
        <w:spacing w:after="120"/>
        <w:ind w:left="720"/>
      </w:pPr>
      <w:r>
        <w:t>Some Logstash instances should be configured to use the following pipelines:</w:t>
      </w:r>
    </w:p>
    <w:p w14:paraId="782C98ED" w14:textId="77777777" w:rsidR="00834FAA" w:rsidRDefault="00834FAA">
      <w:pPr>
        <w:pStyle w:val="ListParagraph"/>
        <w:numPr>
          <w:ilvl w:val="0"/>
          <w:numId w:val="47"/>
        </w:numPr>
      </w:pPr>
      <w:r>
        <w:t>esp_eracent_database – Only at hub</w:t>
      </w:r>
    </w:p>
    <w:p w14:paraId="61F3AF8F" w14:textId="77777777" w:rsidR="00834FAA" w:rsidRDefault="00834FAA">
      <w:pPr>
        <w:pStyle w:val="ListParagraph"/>
        <w:numPr>
          <w:ilvl w:val="0"/>
          <w:numId w:val="47"/>
        </w:numPr>
      </w:pPr>
      <w:r>
        <w:t>esp_hbss_epo – Only at hub</w:t>
      </w:r>
    </w:p>
    <w:p w14:paraId="5CA2FDB4" w14:textId="77777777" w:rsidR="00834FAA" w:rsidRDefault="00834FAA">
      <w:pPr>
        <w:pStyle w:val="ListParagraph"/>
        <w:numPr>
          <w:ilvl w:val="0"/>
          <w:numId w:val="47"/>
        </w:numPr>
      </w:pPr>
      <w:r>
        <w:t>esp_hbss_syslog – Only at hub</w:t>
      </w:r>
    </w:p>
    <w:p w14:paraId="73EBCCC9" w14:textId="77777777" w:rsidR="00834FAA" w:rsidRDefault="00834FAA">
      <w:pPr>
        <w:pStyle w:val="ListParagraph"/>
        <w:numPr>
          <w:ilvl w:val="0"/>
          <w:numId w:val="47"/>
        </w:numPr>
      </w:pPr>
      <w:r>
        <w:t>esp_sccm_database – Only at hub</w:t>
      </w:r>
    </w:p>
    <w:p w14:paraId="381C3886" w14:textId="77777777" w:rsidR="00834FAA" w:rsidRDefault="00834FAA">
      <w:pPr>
        <w:pStyle w:val="ListParagraph"/>
        <w:numPr>
          <w:ilvl w:val="0"/>
          <w:numId w:val="47"/>
        </w:numPr>
      </w:pPr>
      <w:r>
        <w:t>esp_puppet_database - On the Logstash at the site of the Puppet Master, usually hub</w:t>
      </w:r>
    </w:p>
    <w:p w14:paraId="2DB1501C" w14:textId="77777777" w:rsidR="00834FAA" w:rsidRPr="00F46F08" w:rsidRDefault="00834FAA">
      <w:pPr>
        <w:pStyle w:val="ListParagraph"/>
        <w:numPr>
          <w:ilvl w:val="0"/>
          <w:numId w:val="47"/>
        </w:numPr>
      </w:pPr>
      <w:r>
        <w:t>esp_sqlServer_stats – Only at hub</w:t>
      </w:r>
    </w:p>
    <w:p w14:paraId="053D5429" w14:textId="77777777" w:rsidR="00834FAA" w:rsidRDefault="00834FAA" w:rsidP="00302637">
      <w:pPr>
        <w:pStyle w:val="Heading4"/>
      </w:pPr>
      <w:bookmarkStart w:id="1252" w:name="_Toc138076019"/>
      <w:r>
        <w:t>Upgrade Data Collector</w:t>
      </w:r>
      <w:bookmarkEnd w:id="1252"/>
    </w:p>
    <w:p w14:paraId="1CD2588D" w14:textId="77777777" w:rsidR="00834FAA" w:rsidRDefault="00834FAA" w:rsidP="00834FAA">
      <w:r>
        <w:t xml:space="preserve">To collect data from Infrastructure devices on DCGS, the elasticDataCollector must be installed/upgraded and configured at every site on each Logstash instance. </w:t>
      </w:r>
    </w:p>
    <w:p w14:paraId="4C9BE0C7" w14:textId="28867030" w:rsidR="00834FAA" w:rsidRPr="00113CE7" w:rsidRDefault="00834FAA" w:rsidP="00834FAA">
      <w:pPr>
        <w:rPr>
          <w:rFonts w:cs="Times New Roman"/>
        </w:rPr>
      </w:pPr>
      <w:r w:rsidRPr="003125E0">
        <w:rPr>
          <w:rFonts w:cs="Times New Roman"/>
          <w:b/>
          <w:bCs/>
        </w:rPr>
        <w:t>NOTE</w:t>
      </w:r>
      <w:r w:rsidRPr="00F9630D">
        <w:rPr>
          <w:rFonts w:cs="Times New Roman"/>
          <w:b/>
          <w:bCs/>
        </w:rPr>
        <w:t>:</w:t>
      </w:r>
      <w:r>
        <w:rPr>
          <w:rFonts w:cs="Times New Roman"/>
        </w:rPr>
        <w:t xml:space="preserve"> The Puppet agent will be disabled during the upgrade of the elasticDataCollector to facilitate X11 forwarding to allow running the configurator in</w:t>
      </w:r>
      <w:r w:rsidR="006D4233">
        <w:rPr>
          <w:rFonts w:cs="Times New Roman"/>
        </w:rPr>
        <w:t xml:space="preserve"> </w:t>
      </w:r>
      <w:r w:rsidR="006D4233">
        <w:rPr>
          <w:rFonts w:cs="Times New Roman"/>
        </w:rPr>
        <w:fldChar w:fldCharType="begin"/>
      </w:r>
      <w:r w:rsidR="006D4233">
        <w:rPr>
          <w:rFonts w:cs="Times New Roman"/>
        </w:rPr>
        <w:instrText xml:space="preserve"> REF _Ref122349428 \r \h </w:instrText>
      </w:r>
      <w:r w:rsidR="006D4233">
        <w:rPr>
          <w:rFonts w:cs="Times New Roman"/>
        </w:rPr>
      </w:r>
      <w:r w:rsidR="006D4233">
        <w:rPr>
          <w:rFonts w:cs="Times New Roman"/>
        </w:rPr>
        <w:fldChar w:fldCharType="separate"/>
      </w:r>
      <w:r w:rsidR="00651143">
        <w:rPr>
          <w:rFonts w:cs="Times New Roman"/>
        </w:rPr>
        <w:t>5.5.5.2.3.2</w:t>
      </w:r>
      <w:r w:rsidR="006D4233">
        <w:rPr>
          <w:rFonts w:cs="Times New Roman"/>
        </w:rPr>
        <w:fldChar w:fldCharType="end"/>
      </w:r>
      <w:r>
        <w:rPr>
          <w:rFonts w:cs="Times New Roman"/>
        </w:rPr>
        <w:t>.</w:t>
      </w:r>
    </w:p>
    <w:p w14:paraId="130B1E0B" w14:textId="77777777" w:rsidR="00834FAA" w:rsidRDefault="00834FAA" w:rsidP="00834FAA">
      <w:pPr>
        <w:rPr>
          <w:rFonts w:cs="Times New Roman"/>
          <w:bCs/>
        </w:rPr>
      </w:pPr>
      <w:r w:rsidRPr="00045ABC">
        <w:rPr>
          <w:b/>
          <w:bCs/>
        </w:rPr>
        <w:t>NOTE:</w:t>
      </w:r>
      <w:r>
        <w:t xml:space="preserve"> </w:t>
      </w:r>
      <w:r w:rsidRPr="0005114B">
        <w:t xml:space="preserve">You must be root </w:t>
      </w:r>
      <w:r>
        <w:t xml:space="preserve">and a member of the </w:t>
      </w:r>
      <w:r w:rsidRPr="00CA7D25">
        <w:rPr>
          <w:rFonts w:cs="Times New Roman"/>
          <w:b/>
          <w:bCs/>
        </w:rPr>
        <w:t>ent elastic admins</w:t>
      </w:r>
      <w:r w:rsidRPr="00BA64A6">
        <w:rPr>
          <w:rFonts w:cs="Times New Roman"/>
        </w:rPr>
        <w:t xml:space="preserve"> </w:t>
      </w:r>
      <w:r>
        <w:rPr>
          <w:rFonts w:cs="Times New Roman"/>
        </w:rPr>
        <w:t xml:space="preserve">AD </w:t>
      </w:r>
      <w:r w:rsidRPr="00BA64A6">
        <w:rPr>
          <w:rFonts w:cs="Times New Roman"/>
        </w:rPr>
        <w:t>group</w:t>
      </w:r>
      <w:r w:rsidRPr="0005114B">
        <w:t xml:space="preserve"> to install </w:t>
      </w:r>
      <w:r>
        <w:t>the Elastic Data Collector</w:t>
      </w:r>
      <w:r w:rsidRPr="0005114B">
        <w:t>.</w:t>
      </w:r>
      <w:r>
        <w:t xml:space="preserve"> </w:t>
      </w:r>
      <w:r>
        <w:rPr>
          <w:rFonts w:cs="Times New Roman"/>
          <w:bCs/>
        </w:rPr>
        <w:t xml:space="preserve">Having the </w:t>
      </w:r>
      <w:r w:rsidRPr="00CA7D25">
        <w:rPr>
          <w:rFonts w:cs="Times New Roman"/>
          <w:b/>
        </w:rPr>
        <w:t>Elastic Administrator</w:t>
      </w:r>
      <w:r>
        <w:rPr>
          <w:rFonts w:cs="Times New Roman"/>
          <w:bCs/>
        </w:rPr>
        <w:t xml:space="preserve"> OneIM Role will place the user in this group.</w:t>
      </w:r>
    </w:p>
    <w:p w14:paraId="2C8C471E" w14:textId="77777777" w:rsidR="00834FAA" w:rsidRDefault="00834FAA" w:rsidP="00834FAA">
      <w:r w:rsidRPr="000209EA">
        <w:rPr>
          <w:rFonts w:cs="Times New Roman"/>
          <w:b/>
        </w:rPr>
        <w:t>NOTE</w:t>
      </w:r>
      <w:r>
        <w:rPr>
          <w:rFonts w:cs="Times New Roman"/>
          <w:bCs/>
        </w:rPr>
        <w:t>: The same script is used to install or upgrade the elasticDataCollector</w:t>
      </w:r>
    </w:p>
    <w:p w14:paraId="1C910971" w14:textId="77777777" w:rsidR="00834FAA" w:rsidRDefault="00834FAA">
      <w:pPr>
        <w:pStyle w:val="ListParagraph"/>
        <w:numPr>
          <w:ilvl w:val="0"/>
          <w:numId w:val="49"/>
        </w:numPr>
        <w:spacing w:after="120"/>
      </w:pPr>
      <w:r>
        <w:t xml:space="preserve">Log in to the </w:t>
      </w:r>
      <w:r w:rsidRPr="00AC42F7">
        <w:rPr>
          <w:b/>
          <w:bCs/>
        </w:rPr>
        <w:t>Logstash VM</w:t>
      </w:r>
      <w:r>
        <w:t xml:space="preserve"> for each site and become root. This is done on the </w:t>
      </w:r>
      <w:r w:rsidRPr="00FC0A09">
        <w:rPr>
          <w:i/>
          <w:iCs/>
        </w:rPr>
        <w:t>{site code}</w:t>
      </w:r>
      <w:r>
        <w:t>su01ls01 VM.</w:t>
      </w:r>
    </w:p>
    <w:p w14:paraId="0323E8BB" w14:textId="77777777" w:rsidR="00834FAA" w:rsidRPr="002D1BB4" w:rsidRDefault="00834FAA" w:rsidP="00834FAA">
      <w:pPr>
        <w:ind w:left="720"/>
        <w:rPr>
          <w:rFonts w:ascii="Courier New" w:hAnsi="Courier New" w:cs="Courier New"/>
          <w:sz w:val="20"/>
          <w:szCs w:val="20"/>
        </w:rPr>
      </w:pPr>
      <w:r w:rsidRPr="002D1BB4">
        <w:rPr>
          <w:rFonts w:ascii="Courier New" w:hAnsi="Courier New" w:cs="Courier New"/>
          <w:sz w:val="20"/>
          <w:szCs w:val="20"/>
        </w:rPr>
        <w:t># sudo su</w:t>
      </w:r>
      <w:r>
        <w:rPr>
          <w:rFonts w:ascii="Courier New" w:hAnsi="Courier New" w:cs="Courier New"/>
          <w:sz w:val="20"/>
          <w:szCs w:val="20"/>
        </w:rPr>
        <w:t xml:space="preserve"> </w:t>
      </w:r>
    </w:p>
    <w:p w14:paraId="13A3F5A6" w14:textId="77777777" w:rsidR="00834FAA" w:rsidRDefault="00834FAA">
      <w:pPr>
        <w:pStyle w:val="ListParagraph"/>
        <w:numPr>
          <w:ilvl w:val="0"/>
          <w:numId w:val="49"/>
        </w:numPr>
        <w:spacing w:after="120"/>
        <w:contextualSpacing w:val="0"/>
      </w:pPr>
      <w:r>
        <w:t>Install the Elastic Data Collector.</w:t>
      </w:r>
    </w:p>
    <w:p w14:paraId="14139F20" w14:textId="77777777" w:rsidR="00834FAA" w:rsidRDefault="00834FAA" w:rsidP="00834FAA">
      <w:pPr>
        <w:pStyle w:val="ListParagraph"/>
        <w:rPr>
          <w:rFonts w:ascii="Courier New" w:hAnsi="Courier New" w:cs="Courier New"/>
          <w:sz w:val="20"/>
          <w:szCs w:val="20"/>
        </w:rPr>
      </w:pPr>
      <w:r w:rsidRPr="002D1BB4">
        <w:rPr>
          <w:rFonts w:ascii="Courier New" w:hAnsi="Courier New" w:cs="Courier New"/>
          <w:sz w:val="20"/>
          <w:szCs w:val="20"/>
        </w:rPr>
        <w:t xml:space="preserve"># curl –k </w:t>
      </w:r>
      <w:r w:rsidRPr="00C85570">
        <w:t>https://</w:t>
      </w:r>
      <w:r w:rsidRPr="00FC0A09">
        <w:rPr>
          <w:rStyle w:val="QuoteChar"/>
          <w:rFonts w:ascii="Courier New" w:hAnsi="Courier New" w:cs="Courier New"/>
          <w:bCs/>
          <w:color w:val="auto"/>
          <w:sz w:val="20"/>
          <w:szCs w:val="20"/>
        </w:rPr>
        <w:t>{site code}</w:t>
      </w:r>
      <w:r w:rsidRPr="002D1BB4">
        <w:rPr>
          <w:rFonts w:ascii="Courier New" w:hAnsi="Courier New" w:cs="Courier New"/>
          <w:sz w:val="20"/>
          <w:szCs w:val="20"/>
        </w:rPr>
        <w:t>su01ro01.`</w:t>
      </w:r>
      <w:r w:rsidRPr="00DE1726">
        <w:rPr>
          <w:rFonts w:ascii="Courier New" w:hAnsi="Courier New" w:cs="Courier New"/>
          <w:sz w:val="20"/>
          <w:szCs w:val="20"/>
        </w:rPr>
        <w:t xml:space="preserve">hostname </w:t>
      </w:r>
      <w:r w:rsidRPr="002D1BB4">
        <w:rPr>
          <w:rFonts w:ascii="Courier New" w:hAnsi="Courier New" w:cs="Courier New"/>
          <w:sz w:val="20"/>
          <w:szCs w:val="20"/>
        </w:rPr>
        <w:t>-d`/yum/elastic/install/installElasticDataCollector.sh | bash</w:t>
      </w:r>
      <w:r>
        <w:rPr>
          <w:rFonts w:ascii="Courier New" w:hAnsi="Courier New" w:cs="Courier New"/>
          <w:sz w:val="20"/>
          <w:szCs w:val="20"/>
        </w:rPr>
        <w:t xml:space="preserve"> </w:t>
      </w:r>
    </w:p>
    <w:p w14:paraId="4FCC537C" w14:textId="77777777" w:rsidR="00834FAA" w:rsidRDefault="00834FAA" w:rsidP="00834FAA">
      <w:pPr>
        <w:pStyle w:val="ListParagraph"/>
        <w:rPr>
          <w:rFonts w:ascii="Courier New" w:hAnsi="Courier New" w:cs="Courier New"/>
          <w:sz w:val="20"/>
          <w:szCs w:val="20"/>
        </w:rPr>
      </w:pPr>
    </w:p>
    <w:p w14:paraId="6CAB931C" w14:textId="77777777" w:rsidR="00834FAA" w:rsidRPr="006D4233" w:rsidRDefault="00834FAA" w:rsidP="00834FAA">
      <w:pPr>
        <w:pStyle w:val="ListParagraph"/>
        <w:contextualSpacing w:val="0"/>
        <w:rPr>
          <w:rStyle w:val="QuoteChar"/>
          <w:b w:val="0"/>
          <w:bCs/>
          <w:color w:val="auto"/>
        </w:rPr>
      </w:pPr>
      <w:bookmarkStart w:id="1253" w:name="_Hlk100559650"/>
      <w:bookmarkStart w:id="1254" w:name="_Hlk100563383"/>
      <w:r w:rsidRPr="00113CE7">
        <w:rPr>
          <w:rStyle w:val="QuoteChar"/>
          <w:bCs/>
          <w:color w:val="auto"/>
        </w:rPr>
        <w:t>NOTE</w:t>
      </w:r>
      <w:r w:rsidRPr="00113CE7">
        <w:rPr>
          <w:rStyle w:val="QuoteChar"/>
          <w:color w:val="auto"/>
        </w:rPr>
        <w:t xml:space="preserve">: </w:t>
      </w:r>
      <w:r w:rsidRPr="006D4233">
        <w:rPr>
          <w:rStyle w:val="QuoteChar"/>
          <w:b w:val="0"/>
          <w:bCs/>
          <w:color w:val="auto"/>
        </w:rPr>
        <w:t>The script will prompt for your password as your user account will be used to communicate with the Elasticsearch cluster. You will also be asked to enter the site of the Elastic cluster; this defaults to ech but may be different on test enclaves.</w:t>
      </w:r>
    </w:p>
    <w:p w14:paraId="0D379BED" w14:textId="77777777" w:rsidR="00834FAA" w:rsidRPr="006D4233" w:rsidRDefault="00834FAA" w:rsidP="00834FAA">
      <w:pPr>
        <w:pStyle w:val="ListParagraph"/>
        <w:contextualSpacing w:val="0"/>
        <w:rPr>
          <w:rStyle w:val="QuoteChar"/>
          <w:b w:val="0"/>
          <w:bCs/>
          <w:color w:val="auto"/>
        </w:rPr>
      </w:pPr>
      <w:r w:rsidRPr="006D4233">
        <w:rPr>
          <w:rStyle w:val="QuoteChar"/>
          <w:b w:val="0"/>
          <w:bCs/>
          <w:color w:val="auto"/>
        </w:rPr>
        <w:t>If you are unsure of the cluster site, you can test access to the cluster by using ping:</w:t>
      </w:r>
    </w:p>
    <w:p w14:paraId="2965853A" w14:textId="77777777" w:rsidR="00834FAA" w:rsidRDefault="00834FAA" w:rsidP="00834FAA">
      <w:pPr>
        <w:pStyle w:val="ListParagraph"/>
        <w:ind w:left="1440"/>
        <w:contextualSpacing w:val="0"/>
        <w:rPr>
          <w:rStyle w:val="QuoteChar"/>
          <w:rFonts w:ascii="Courier New" w:hAnsi="Courier New" w:cs="Courier New"/>
          <w:b w:val="0"/>
          <w:color w:val="auto"/>
          <w:sz w:val="20"/>
          <w:szCs w:val="20"/>
        </w:rPr>
      </w:pPr>
      <w:r>
        <w:rPr>
          <w:rStyle w:val="QuoteChar"/>
          <w:rFonts w:ascii="Courier New" w:hAnsi="Courier New" w:cs="Courier New"/>
          <w:color w:val="auto"/>
          <w:sz w:val="20"/>
          <w:szCs w:val="20"/>
        </w:rPr>
        <w:t># ping elastic-node-1.{site}</w:t>
      </w:r>
    </w:p>
    <w:p w14:paraId="36B4C967" w14:textId="77EF1B57" w:rsidR="00834FAA" w:rsidRPr="006D4233" w:rsidRDefault="00757943" w:rsidP="00834FAA">
      <w:pPr>
        <w:ind w:left="720"/>
        <w:rPr>
          <w:rStyle w:val="QuoteChar"/>
          <w:b w:val="0"/>
          <w:bCs/>
          <w:color w:val="auto"/>
        </w:rPr>
      </w:pPr>
      <w:r w:rsidRPr="00483CA4">
        <w:rPr>
          <w:rStyle w:val="QuoteChar"/>
          <w:color w:val="auto"/>
        </w:rPr>
        <w:t>NOTE</w:t>
      </w:r>
      <w:r>
        <w:rPr>
          <w:rStyle w:val="QuoteChar"/>
          <w:b w:val="0"/>
          <w:bCs/>
          <w:color w:val="auto"/>
        </w:rPr>
        <w:t xml:space="preserve">: </w:t>
      </w:r>
      <w:r w:rsidR="00834FAA" w:rsidRPr="006D4233">
        <w:rPr>
          <w:rStyle w:val="QuoteChar"/>
          <w:b w:val="0"/>
          <w:bCs/>
          <w:color w:val="auto"/>
        </w:rPr>
        <w:t xml:space="preserve">You </w:t>
      </w:r>
      <w:r>
        <w:rPr>
          <w:rStyle w:val="QuoteChar"/>
          <w:b w:val="0"/>
          <w:bCs/>
          <w:color w:val="auto"/>
        </w:rPr>
        <w:t xml:space="preserve">may </w:t>
      </w:r>
      <w:r w:rsidR="00834FAA" w:rsidRPr="006D4233">
        <w:rPr>
          <w:rStyle w:val="QuoteChar"/>
          <w:b w:val="0"/>
          <w:bCs/>
          <w:color w:val="auto"/>
        </w:rPr>
        <w:t>also be asked for the xx_elastic.svc account password</w:t>
      </w:r>
      <w:r>
        <w:rPr>
          <w:rStyle w:val="QuoteChar"/>
          <w:b w:val="0"/>
          <w:bCs/>
          <w:color w:val="auto"/>
        </w:rPr>
        <w:t xml:space="preserve">; if vSphere monitoring was not previously configured the script will prompt for this password. If you do not get </w:t>
      </w:r>
      <w:r>
        <w:rPr>
          <w:rStyle w:val="QuoteChar"/>
          <w:b w:val="0"/>
          <w:bCs/>
          <w:color w:val="auto"/>
        </w:rPr>
        <w:lastRenderedPageBreak/>
        <w:t xml:space="preserve">prompted the vSphere monitoring was already configured and the password has already been encrypted and stored. </w:t>
      </w:r>
      <w:r w:rsidR="00834FAA" w:rsidRPr="006D4233">
        <w:rPr>
          <w:rStyle w:val="QuoteChar"/>
          <w:b w:val="0"/>
          <w:bCs/>
          <w:color w:val="auto"/>
        </w:rPr>
        <w:t>If this password needs to be changed in the future consult the Elastic System Administrators Guide for instructions on what to update for Elastic when the service account password changes.</w:t>
      </w:r>
    </w:p>
    <w:p w14:paraId="509F4B42" w14:textId="77777777" w:rsidR="00834FAA" w:rsidRDefault="00834FAA" w:rsidP="00302637">
      <w:pPr>
        <w:pStyle w:val="Heading5"/>
      </w:pPr>
      <w:bookmarkStart w:id="1255" w:name="_Toc100584832"/>
      <w:bookmarkStart w:id="1256" w:name="_Toc100584919"/>
      <w:bookmarkStart w:id="1257" w:name="_Toc100585012"/>
      <w:bookmarkStart w:id="1258" w:name="_Toc110601807"/>
      <w:bookmarkStart w:id="1259" w:name="_Toc138076020"/>
      <w:bookmarkEnd w:id="1253"/>
      <w:bookmarkEnd w:id="1254"/>
      <w:bookmarkEnd w:id="1255"/>
      <w:bookmarkEnd w:id="1256"/>
      <w:bookmarkEnd w:id="1257"/>
      <w:r>
        <w:t>Ensure Application Monitoring Configuration is Correct for Site</w:t>
      </w:r>
      <w:bookmarkEnd w:id="1258"/>
      <w:bookmarkEnd w:id="1259"/>
    </w:p>
    <w:p w14:paraId="0A1710D3" w14:textId="127099C7" w:rsidR="00834FAA" w:rsidRDefault="00834FAA" w:rsidP="00834FAA">
      <w:r>
        <w:t>During the installation, if not already present, a file named appsconfig.ini was placed in the /ELK-local/elasticDataCollector directory. This file holds the definitions of applications to monitor, which span multiple machines. Review this file after installing the elasticDataCollector at each site</w:t>
      </w:r>
      <w:r w:rsidRPr="008210E8">
        <w:t>. Edit the file using vi</w:t>
      </w:r>
      <w:r>
        <w:t xml:space="preserve"> to ensure that the correct applications and hostnames are being monitored for the site.</w:t>
      </w:r>
    </w:p>
    <w:p w14:paraId="2C9F3BA5" w14:textId="794F88CD" w:rsidR="00757943" w:rsidRDefault="00757943" w:rsidP="00483CA4">
      <w:pPr>
        <w:ind w:left="720"/>
      </w:pPr>
      <w:r>
        <w:t>On the Logstash VM</w:t>
      </w:r>
    </w:p>
    <w:p w14:paraId="65096380" w14:textId="4EEFFEED" w:rsidR="00757943" w:rsidRDefault="00757943" w:rsidP="00483CA4">
      <w:pPr>
        <w:ind w:left="720"/>
      </w:pPr>
      <w:r>
        <w:t># cd /ELK-local/elasticDataCollector</w:t>
      </w:r>
    </w:p>
    <w:p w14:paraId="1143FAF3" w14:textId="4F6945B0" w:rsidR="00757943" w:rsidRDefault="00757943" w:rsidP="00483CA4">
      <w:pPr>
        <w:ind w:left="720"/>
      </w:pPr>
      <w:r>
        <w:t># vi appsconfig.ini</w:t>
      </w:r>
    </w:p>
    <w:p w14:paraId="31ED2D12" w14:textId="240A7855" w:rsidR="00834FAA" w:rsidRDefault="00834FAA" w:rsidP="00834FAA">
      <w:r w:rsidRPr="00045ABC">
        <w:rPr>
          <w:b/>
          <w:bCs/>
        </w:rPr>
        <w:t>NOTE:</w:t>
      </w:r>
      <w:r>
        <w:t xml:space="preserve"> The elasticDataCollector service must be restarted </w:t>
      </w:r>
      <w:r w:rsidR="00757943">
        <w:t>if this files is modified</w:t>
      </w:r>
      <w:r>
        <w:t>.</w:t>
      </w:r>
    </w:p>
    <w:p w14:paraId="72E6CAC7" w14:textId="77777777" w:rsidR="00834FAA" w:rsidRDefault="00834FAA" w:rsidP="00834FAA">
      <w:pPr>
        <w:rPr>
          <w:rFonts w:ascii="Courier New" w:hAnsi="Courier New" w:cs="Courier New"/>
          <w:sz w:val="20"/>
          <w:szCs w:val="20"/>
        </w:rPr>
      </w:pPr>
      <w:r w:rsidRPr="00C74DB7">
        <w:rPr>
          <w:rFonts w:ascii="Courier New" w:hAnsi="Courier New" w:cs="Courier New"/>
          <w:sz w:val="20"/>
          <w:szCs w:val="20"/>
        </w:rPr>
        <w:tab/>
        <w:t># systemctl restart elasticDataCollector</w:t>
      </w:r>
    </w:p>
    <w:p w14:paraId="1AFE19D3" w14:textId="77777777" w:rsidR="00834FAA" w:rsidRDefault="00834FAA" w:rsidP="00834FAA">
      <w:pPr>
        <w:rPr>
          <w:rFonts w:cs="Times New Roman"/>
        </w:rPr>
      </w:pPr>
      <w:r w:rsidRPr="00113CE7">
        <w:rPr>
          <w:rFonts w:cs="Times New Roman"/>
          <w:b/>
          <w:bCs/>
        </w:rPr>
        <w:t>NOTE</w:t>
      </w:r>
      <w:r w:rsidRPr="00113CE7">
        <w:rPr>
          <w:rFonts w:cs="Times New Roman"/>
        </w:rPr>
        <w:t>: If this file already exists it is not overwritten during the upgrade</w:t>
      </w:r>
      <w:r>
        <w:rPr>
          <w:rFonts w:cs="Times New Roman"/>
        </w:rPr>
        <w:t>.</w:t>
      </w:r>
    </w:p>
    <w:p w14:paraId="21316BED" w14:textId="77777777" w:rsidR="00834FAA" w:rsidRDefault="00834FAA" w:rsidP="00302637">
      <w:pPr>
        <w:pStyle w:val="Heading5"/>
      </w:pPr>
      <w:bookmarkStart w:id="1260" w:name="_Toc110248183"/>
      <w:bookmarkStart w:id="1261" w:name="_Toc110248307"/>
      <w:bookmarkStart w:id="1262" w:name="_Toc110601808"/>
      <w:bookmarkStart w:id="1263" w:name="_Toc138076021"/>
      <w:bookmarkEnd w:id="1260"/>
      <w:bookmarkEnd w:id="1261"/>
      <w:r>
        <w:t>Update Groups of Servers to Monitor</w:t>
      </w:r>
      <w:bookmarkEnd w:id="1262"/>
      <w:bookmarkEnd w:id="1263"/>
    </w:p>
    <w:p w14:paraId="00062663" w14:textId="77777777" w:rsidR="00834FAA" w:rsidRDefault="00834FAA" w:rsidP="00834FAA">
      <w:pPr>
        <w:keepNext/>
        <w:keepLines/>
      </w:pPr>
      <w:r>
        <w:t>During the installation, if not already present, a file named groups.ini was placed in the /ELK-local/elasticDataCollector directory. This is the configuration file used to set up groups of hosts to monitor. To add groups, follow the format defined in the header of the file.</w:t>
      </w:r>
    </w:p>
    <w:p w14:paraId="06FB5BCA" w14:textId="77777777" w:rsidR="00834FAA" w:rsidRDefault="00834FAA" w:rsidP="00834FAA">
      <w:pPr>
        <w:keepNext/>
        <w:jc w:val="center"/>
      </w:pPr>
      <w:r>
        <w:rPr>
          <w:noProof/>
        </w:rPr>
        <w:drawing>
          <wp:inline distT="0" distB="0" distL="0" distR="0" wp14:anchorId="294B5F75" wp14:editId="4B99CA98">
            <wp:extent cx="5018320" cy="1857375"/>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024597" cy="1859698"/>
                    </a:xfrm>
                    <a:prstGeom prst="rect">
                      <a:avLst/>
                    </a:prstGeom>
                  </pic:spPr>
                </pic:pic>
              </a:graphicData>
            </a:graphic>
          </wp:inline>
        </w:drawing>
      </w:r>
    </w:p>
    <w:p w14:paraId="73FD1438" w14:textId="6D19DD9B" w:rsidR="00834FAA" w:rsidRDefault="00834FAA" w:rsidP="00834FAA">
      <w:pPr>
        <w:pStyle w:val="Caption"/>
      </w:pPr>
      <w:bookmarkStart w:id="1264" w:name="_Toc110350468"/>
      <w:bookmarkStart w:id="1265" w:name="_Toc135913114"/>
      <w:r>
        <w:t xml:space="preserve">Figure </w:t>
      </w:r>
      <w:fldSimple w:instr=" SEQ Figure \* ARABIC ">
        <w:r w:rsidR="00651143">
          <w:rPr>
            <w:noProof/>
          </w:rPr>
          <w:t>99</w:t>
        </w:r>
      </w:fldSimple>
      <w:r>
        <w:t xml:space="preserve"> Configuration File</w:t>
      </w:r>
      <w:bookmarkEnd w:id="1264"/>
      <w:bookmarkEnd w:id="1265"/>
    </w:p>
    <w:p w14:paraId="4EFDACE9" w14:textId="77777777" w:rsidR="00834FAA" w:rsidRDefault="00834FAA" w:rsidP="00834FAA">
      <w:pPr>
        <w:spacing w:after="120"/>
      </w:pPr>
      <w:r w:rsidRPr="00045ABC">
        <w:rPr>
          <w:b/>
          <w:bCs/>
        </w:rPr>
        <w:t>NOTE:</w:t>
      </w:r>
      <w:r>
        <w:t xml:space="preserve"> The elasticDataCollector service must be restarted after updating this file.</w:t>
      </w:r>
    </w:p>
    <w:p w14:paraId="74DF4520" w14:textId="77777777" w:rsidR="00834FAA" w:rsidRDefault="00834FAA" w:rsidP="00834FAA">
      <w:pPr>
        <w:rPr>
          <w:rFonts w:ascii="Courier New" w:hAnsi="Courier New" w:cs="Courier New"/>
          <w:sz w:val="20"/>
          <w:szCs w:val="20"/>
        </w:rPr>
      </w:pPr>
      <w:r w:rsidRPr="00C74DB7">
        <w:rPr>
          <w:rFonts w:ascii="Courier New" w:hAnsi="Courier New" w:cs="Courier New"/>
          <w:sz w:val="20"/>
          <w:szCs w:val="20"/>
        </w:rPr>
        <w:tab/>
        <w:t># systemctl restart elasticDataCollector</w:t>
      </w:r>
    </w:p>
    <w:p w14:paraId="346BDEB4" w14:textId="77777777" w:rsidR="00834FAA" w:rsidRPr="0095253F" w:rsidRDefault="00834FAA" w:rsidP="00834FAA">
      <w:pPr>
        <w:rPr>
          <w:rFonts w:cs="Times New Roman"/>
        </w:rPr>
      </w:pPr>
      <w:r w:rsidRPr="0095253F">
        <w:rPr>
          <w:rFonts w:cs="Times New Roman"/>
          <w:b/>
          <w:bCs/>
        </w:rPr>
        <w:t>NOTE</w:t>
      </w:r>
      <w:r w:rsidRPr="0095253F">
        <w:rPr>
          <w:rFonts w:cs="Times New Roman"/>
        </w:rPr>
        <w:t>: If this file already exists it is not overwritten during the upgrade</w:t>
      </w:r>
      <w:r>
        <w:rPr>
          <w:rFonts w:cs="Times New Roman"/>
        </w:rPr>
        <w:t>.</w:t>
      </w:r>
    </w:p>
    <w:p w14:paraId="08C3CF4D" w14:textId="408DBA8A" w:rsidR="00834FAA" w:rsidRDefault="00834FAA" w:rsidP="00302637">
      <w:pPr>
        <w:pStyle w:val="Heading5"/>
      </w:pPr>
      <w:bookmarkStart w:id="1266" w:name="_Ref100218082"/>
      <w:bookmarkStart w:id="1267" w:name="_Toc110601809"/>
      <w:bookmarkStart w:id="1268" w:name="_Toc138076022"/>
      <w:r>
        <w:lastRenderedPageBreak/>
        <w:t>Set Up Devices to Be Monitored</w:t>
      </w:r>
      <w:bookmarkEnd w:id="1266"/>
      <w:bookmarkEnd w:id="1267"/>
      <w:r w:rsidR="00757943">
        <w:t xml:space="preserve"> (If Needed)</w:t>
      </w:r>
      <w:bookmarkEnd w:id="1268"/>
    </w:p>
    <w:p w14:paraId="5AF46249" w14:textId="77777777" w:rsidR="00834FAA" w:rsidRDefault="00834FAA" w:rsidP="00834FAA">
      <w:r>
        <w:t>After installing the data collector, if not done on a previous install, a configuration file must be created that contains the devices to monitor for each site. The configurator tool is delivered as part of this upgrade to set up the devices to monitor. The tool was installed with the data collector. Use the tool to configure the devices to monitor for each site.</w:t>
      </w:r>
    </w:p>
    <w:p w14:paraId="6C6B75E4" w14:textId="77777777" w:rsidR="00834FAA" w:rsidRDefault="00834FAA" w:rsidP="00834FAA">
      <w:r w:rsidRPr="00B70516">
        <w:rPr>
          <w:b/>
        </w:rPr>
        <w:t>NOTE</w:t>
      </w:r>
      <w:r>
        <w:t xml:space="preserve">: The devices to monitor may be updated any time device information changes. During upgrades is a good time to verify that each site is configured to monitor the correct devices. The configurator can be used to verify the monitoring configuration of a site. </w:t>
      </w:r>
    </w:p>
    <w:p w14:paraId="719690D4" w14:textId="77777777" w:rsidR="00834FAA" w:rsidRDefault="00834FAA" w:rsidP="00834FAA">
      <w:r w:rsidRPr="00B06C67">
        <w:rPr>
          <w:b/>
          <w:bCs/>
          <w:color w:val="FF0000"/>
        </w:rPr>
        <w:t>IMPORTANT</w:t>
      </w:r>
      <w:r>
        <w:t>: Making updates is not required if the current monitoring configuration is satisfactory. If no changes are desired re-enable puppet on this Logstash Instance and move onto the next section</w:t>
      </w:r>
    </w:p>
    <w:p w14:paraId="383F0F86" w14:textId="77777777" w:rsidR="00834FAA" w:rsidRPr="00B06C67" w:rsidRDefault="00834FAA" w:rsidP="00834FAA">
      <w:pPr>
        <w:pStyle w:val="ListParagraph"/>
        <w:spacing w:after="120"/>
        <w:contextualSpacing w:val="0"/>
        <w:rPr>
          <w:rFonts w:ascii="Courier New" w:hAnsi="Courier New" w:cs="Courier New"/>
          <w:sz w:val="20"/>
          <w:szCs w:val="20"/>
        </w:rPr>
      </w:pPr>
      <w:r>
        <w:tab/>
      </w:r>
      <w:r w:rsidRPr="009B0F97">
        <w:rPr>
          <w:rFonts w:ascii="Courier New" w:hAnsi="Courier New" w:cs="Courier New"/>
          <w:sz w:val="20"/>
          <w:szCs w:val="20"/>
        </w:rPr>
        <w:t># puppet agent –</w:t>
      </w:r>
      <w:r>
        <w:rPr>
          <w:rFonts w:ascii="Courier New" w:hAnsi="Courier New" w:cs="Courier New"/>
          <w:sz w:val="20"/>
          <w:szCs w:val="20"/>
        </w:rPr>
        <w:t>-</w:t>
      </w:r>
      <w:r w:rsidRPr="009B0F97">
        <w:rPr>
          <w:rFonts w:ascii="Courier New" w:hAnsi="Courier New" w:cs="Courier New"/>
          <w:sz w:val="20"/>
          <w:szCs w:val="20"/>
        </w:rPr>
        <w:t>enable</w:t>
      </w:r>
    </w:p>
    <w:p w14:paraId="664360EB" w14:textId="77777777" w:rsidR="00834FAA" w:rsidRDefault="00834FAA" w:rsidP="00834FAA">
      <w:r>
        <w:t>Before proceeding with this section, you will need to gather the following information for all infrastructure devices that will be monitored for each site. You must create a configuration file for each site (Logstash instance) where you want to monitor devices.</w:t>
      </w:r>
    </w:p>
    <w:p w14:paraId="41E9FE06" w14:textId="77777777" w:rsidR="00834FAA" w:rsidRDefault="00834FAA" w:rsidP="00834FAA">
      <w:pPr>
        <w:spacing w:after="120"/>
      </w:pPr>
      <w:r>
        <w:t>Device Information needed to monitor XtremIO and Isilon devices:</w:t>
      </w:r>
    </w:p>
    <w:p w14:paraId="48C3002D" w14:textId="77777777" w:rsidR="00834FAA" w:rsidRDefault="00834FAA">
      <w:pPr>
        <w:pStyle w:val="ListParagraph"/>
        <w:numPr>
          <w:ilvl w:val="0"/>
          <w:numId w:val="52"/>
        </w:numPr>
      </w:pPr>
      <w:r>
        <w:t>URL – This is the URL to access the device’s web interface.</w:t>
      </w:r>
    </w:p>
    <w:p w14:paraId="7BEA8993" w14:textId="77777777" w:rsidR="00834FAA" w:rsidRDefault="00834FAA">
      <w:pPr>
        <w:pStyle w:val="ListParagraph"/>
        <w:numPr>
          <w:ilvl w:val="0"/>
          <w:numId w:val="52"/>
        </w:numPr>
      </w:pPr>
      <w:r>
        <w:t>Username – Username to access the device via REST API.</w:t>
      </w:r>
    </w:p>
    <w:p w14:paraId="6FACB453" w14:textId="77777777" w:rsidR="00834FAA" w:rsidRDefault="00834FAA">
      <w:pPr>
        <w:pStyle w:val="ListParagraph"/>
        <w:numPr>
          <w:ilvl w:val="0"/>
          <w:numId w:val="52"/>
        </w:numPr>
      </w:pPr>
      <w:r>
        <w:t>Password – Password for Username.</w:t>
      </w:r>
    </w:p>
    <w:p w14:paraId="4F8ED1F5" w14:textId="77777777" w:rsidR="00834FAA" w:rsidRDefault="00834FAA">
      <w:pPr>
        <w:pStyle w:val="ListParagraph"/>
        <w:numPr>
          <w:ilvl w:val="0"/>
          <w:numId w:val="52"/>
        </w:numPr>
      </w:pPr>
      <w:r>
        <w:t>Display Name – Short unique description of device (ex: ech-isilon, ech-xtremio).</w:t>
      </w:r>
    </w:p>
    <w:p w14:paraId="35197CF2" w14:textId="77777777" w:rsidR="00834FAA" w:rsidRDefault="00834FAA">
      <w:pPr>
        <w:pStyle w:val="ListParagraph"/>
        <w:numPr>
          <w:ilvl w:val="0"/>
          <w:numId w:val="52"/>
        </w:numPr>
      </w:pPr>
      <w:r>
        <w:t>Host – DNS resolvable name or IP address of host (ex: u00av01xms1).</w:t>
      </w:r>
    </w:p>
    <w:p w14:paraId="2DDB1AB2" w14:textId="77777777" w:rsidR="00834FAA" w:rsidRDefault="00834FAA" w:rsidP="00834FAA">
      <w:pPr>
        <w:spacing w:after="120"/>
      </w:pPr>
      <w:r>
        <w:t xml:space="preserve">Device Information needed to monitor Cisco switches, fx2 chassis, fc6xx blades, r6xx servers and Data Domain </w:t>
      </w:r>
      <w:bookmarkStart w:id="1269" w:name="_Hlk100564434"/>
      <w:r>
        <w:t>storage devices</w:t>
      </w:r>
      <w:bookmarkEnd w:id="1269"/>
      <w:r>
        <w:t>:</w:t>
      </w:r>
    </w:p>
    <w:p w14:paraId="499BDCC8" w14:textId="77777777" w:rsidR="00834FAA" w:rsidRDefault="00834FAA">
      <w:pPr>
        <w:pStyle w:val="ListParagraph"/>
        <w:numPr>
          <w:ilvl w:val="0"/>
          <w:numId w:val="53"/>
        </w:numPr>
      </w:pPr>
      <w:r>
        <w:t>URL – This is the URL to access the device’s web interface (CMC, IDRAC, Cisco Prime).</w:t>
      </w:r>
    </w:p>
    <w:p w14:paraId="7B71AE62" w14:textId="77777777" w:rsidR="00834FAA" w:rsidRDefault="00834FAA">
      <w:pPr>
        <w:pStyle w:val="ListParagraph"/>
        <w:numPr>
          <w:ilvl w:val="0"/>
          <w:numId w:val="53"/>
        </w:numPr>
      </w:pPr>
      <w:r>
        <w:t>Username – Username to access the device via SNMP.</w:t>
      </w:r>
    </w:p>
    <w:p w14:paraId="533BDB9D" w14:textId="77777777" w:rsidR="00834FAA" w:rsidRDefault="00834FAA">
      <w:pPr>
        <w:pStyle w:val="ListParagraph"/>
        <w:numPr>
          <w:ilvl w:val="0"/>
          <w:numId w:val="53"/>
        </w:numPr>
      </w:pPr>
      <w:r>
        <w:t>Password – Authentication Password for Username.</w:t>
      </w:r>
    </w:p>
    <w:p w14:paraId="3A64F32C" w14:textId="77777777" w:rsidR="00834FAA" w:rsidRDefault="00834FAA">
      <w:pPr>
        <w:pStyle w:val="ListParagraph"/>
        <w:numPr>
          <w:ilvl w:val="0"/>
          <w:numId w:val="53"/>
        </w:numPr>
      </w:pPr>
      <w:r>
        <w:t>Priv Password – Privacy Password for Username.</w:t>
      </w:r>
    </w:p>
    <w:p w14:paraId="4DD1B05B" w14:textId="77777777" w:rsidR="00834FAA" w:rsidRDefault="00834FAA">
      <w:pPr>
        <w:pStyle w:val="ListParagraph"/>
        <w:numPr>
          <w:ilvl w:val="0"/>
          <w:numId w:val="53"/>
        </w:numPr>
      </w:pPr>
      <w:r>
        <w:t>Display Name – Short unique description of device (ex: ech-fx2, ech-5k).</w:t>
      </w:r>
    </w:p>
    <w:p w14:paraId="006776F1" w14:textId="77777777" w:rsidR="00834FAA" w:rsidRDefault="00834FAA">
      <w:pPr>
        <w:pStyle w:val="ListParagraph"/>
        <w:numPr>
          <w:ilvl w:val="0"/>
          <w:numId w:val="53"/>
        </w:numPr>
      </w:pPr>
      <w:r>
        <w:t>Host – DNS resolvable name or IP address of host (ex: u00av01xms1).</w:t>
      </w:r>
    </w:p>
    <w:p w14:paraId="1C4AB3E6" w14:textId="35756E6D" w:rsidR="00834FAA" w:rsidRDefault="00957E15" w:rsidP="00302637">
      <w:pPr>
        <w:pStyle w:val="Heading6"/>
      </w:pPr>
      <w:bookmarkStart w:id="1270" w:name="_Toc110601810"/>
      <w:r>
        <w:t xml:space="preserve"> </w:t>
      </w:r>
      <w:bookmarkStart w:id="1271" w:name="_Toc138076023"/>
      <w:r w:rsidR="00834FAA">
        <w:t>Verify X11-Forwarding Enabled</w:t>
      </w:r>
      <w:bookmarkEnd w:id="1270"/>
      <w:bookmarkEnd w:id="1271"/>
    </w:p>
    <w:p w14:paraId="78E448CF" w14:textId="7BC7910F" w:rsidR="00834FAA" w:rsidRDefault="00834FAA" w:rsidP="00834FAA">
      <w:bookmarkStart w:id="1272" w:name="_Hlk100572016"/>
      <w:r>
        <w:t>To use this tool, you must be able to open a window from the Logstash box. The easiest way to do this is by using mobaXterm which has an embedded X Server. When the data collector was installed, it set up the SSH daemon to allow X11 connections. Puppet was also disabled on the Logstash host to allow this change to remain during device configuration. To have the change automatically reverted, Puppet must be re-enabled upon completion of section</w:t>
      </w:r>
      <w:r w:rsidR="006D4233">
        <w:t xml:space="preserve"> </w:t>
      </w:r>
      <w:r w:rsidR="006D4233">
        <w:fldChar w:fldCharType="begin"/>
      </w:r>
      <w:r w:rsidR="006D4233">
        <w:instrText xml:space="preserve"> REF _Ref122349545 \r \h </w:instrText>
      </w:r>
      <w:r w:rsidR="006D4233">
        <w:fldChar w:fldCharType="separate"/>
      </w:r>
      <w:r w:rsidR="00651143">
        <w:t>5.5.5.2.3.2</w:t>
      </w:r>
      <w:r w:rsidR="006D4233">
        <w:fldChar w:fldCharType="end"/>
      </w:r>
      <w:r>
        <w:t>. To verify X11 is set up correctly, do the following:</w:t>
      </w:r>
    </w:p>
    <w:bookmarkEnd w:id="1272"/>
    <w:p w14:paraId="68CA15A6" w14:textId="77777777" w:rsidR="00834FAA" w:rsidRDefault="00834FAA">
      <w:pPr>
        <w:pStyle w:val="ListParagraph"/>
        <w:numPr>
          <w:ilvl w:val="0"/>
          <w:numId w:val="51"/>
        </w:numPr>
      </w:pPr>
      <w:r>
        <w:t>Connect to the Logstash VM with a new mobaXterm session.</w:t>
      </w:r>
    </w:p>
    <w:p w14:paraId="2BAD633D" w14:textId="77777777" w:rsidR="00834FAA" w:rsidRDefault="00834FAA">
      <w:pPr>
        <w:pStyle w:val="ListParagraph"/>
        <w:numPr>
          <w:ilvl w:val="0"/>
          <w:numId w:val="51"/>
        </w:numPr>
      </w:pPr>
      <w:r>
        <w:t xml:space="preserve">Verify X11-forwarding is enabled. There will be a green check box next to </w:t>
      </w:r>
      <w:r w:rsidRPr="002439E2">
        <w:rPr>
          <w:b/>
          <w:bCs/>
        </w:rPr>
        <w:t>X11-forwarding</w:t>
      </w:r>
      <w:r>
        <w:t>, as shown in the following figure.</w:t>
      </w:r>
    </w:p>
    <w:p w14:paraId="35C4DE26" w14:textId="77777777" w:rsidR="00834FAA" w:rsidRDefault="00834FAA" w:rsidP="00834FAA">
      <w:pPr>
        <w:jc w:val="center"/>
      </w:pPr>
      <w:r>
        <w:rPr>
          <w:noProof/>
        </w:rPr>
        <w:lastRenderedPageBreak/>
        <w:drawing>
          <wp:inline distT="0" distB="0" distL="0" distR="0" wp14:anchorId="2C9B67F0" wp14:editId="60EF3C8D">
            <wp:extent cx="5490779" cy="128587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1744" cy="1290785"/>
                    </a:xfrm>
                    <a:prstGeom prst="rect">
                      <a:avLst/>
                    </a:prstGeom>
                  </pic:spPr>
                </pic:pic>
              </a:graphicData>
            </a:graphic>
          </wp:inline>
        </w:drawing>
      </w:r>
    </w:p>
    <w:p w14:paraId="5C8B1A1D" w14:textId="4B66FD4C" w:rsidR="00834FAA" w:rsidRDefault="00834FAA" w:rsidP="00834FAA">
      <w:pPr>
        <w:pStyle w:val="Caption"/>
      </w:pPr>
      <w:bookmarkStart w:id="1273" w:name="_Toc110350469"/>
      <w:bookmarkStart w:id="1274" w:name="_Toc135913115"/>
      <w:r>
        <w:t xml:space="preserve">Figure </w:t>
      </w:r>
      <w:fldSimple w:instr=" SEQ Figure \* ARABIC ">
        <w:r w:rsidR="00651143">
          <w:rPr>
            <w:noProof/>
          </w:rPr>
          <w:t>100</w:t>
        </w:r>
      </w:fldSimple>
      <w:r>
        <w:t xml:space="preserve"> X11 Forwarding Setup Successfully</w:t>
      </w:r>
      <w:bookmarkEnd w:id="1273"/>
      <w:bookmarkEnd w:id="1274"/>
    </w:p>
    <w:p w14:paraId="5F75C138" w14:textId="77777777" w:rsidR="00834FAA" w:rsidRDefault="00834FAA" w:rsidP="00834FAA">
      <w:pPr>
        <w:pStyle w:val="ListParagraph"/>
        <w:ind w:left="0"/>
      </w:pPr>
      <w:bookmarkStart w:id="1275" w:name="_Hlk100571973"/>
      <w:r w:rsidRPr="00BA7832">
        <w:rPr>
          <w:b/>
          <w:bCs/>
        </w:rPr>
        <w:t>NOTE:</w:t>
      </w:r>
      <w:r>
        <w:t xml:space="preserve"> When Puppet is re-enabled, X11-forwarding will be automatically disabled. To run the configurator if this occurs you can manually enable X11-forwarding by executing the following steps.</w:t>
      </w:r>
    </w:p>
    <w:p w14:paraId="438276C2" w14:textId="77777777" w:rsidR="00834FAA" w:rsidRDefault="00834FAA">
      <w:pPr>
        <w:pStyle w:val="ListParagraph"/>
        <w:numPr>
          <w:ilvl w:val="0"/>
          <w:numId w:val="58"/>
        </w:numPr>
        <w:spacing w:after="0"/>
      </w:pPr>
      <w:r>
        <w:t>Execute the following command:</w:t>
      </w:r>
    </w:p>
    <w:p w14:paraId="7F12BC27" w14:textId="77777777" w:rsidR="00834FAA" w:rsidRPr="00F225AB" w:rsidRDefault="00834FAA" w:rsidP="00834FAA">
      <w:pPr>
        <w:pStyle w:val="ListParagraph"/>
        <w:rPr>
          <w:rFonts w:ascii="Courier New" w:hAnsi="Courier New" w:cs="Courier New"/>
          <w:sz w:val="20"/>
          <w:szCs w:val="20"/>
        </w:rPr>
      </w:pPr>
      <w:r>
        <w:rPr>
          <w:rFonts w:ascii="Courier New" w:hAnsi="Courier New" w:cs="Courier New"/>
          <w:sz w:val="20"/>
          <w:szCs w:val="20"/>
        </w:rPr>
        <w:t xml:space="preserve"># </w:t>
      </w:r>
      <w:r w:rsidRPr="00F225AB">
        <w:rPr>
          <w:rFonts w:ascii="Courier New" w:hAnsi="Courier New" w:cs="Courier New"/>
          <w:sz w:val="20"/>
          <w:szCs w:val="20"/>
        </w:rPr>
        <w:t>sed -i 's/X11Forwarding no/X11Forwarding yes/g' /etc/ssh/sshd_config</w:t>
      </w:r>
    </w:p>
    <w:p w14:paraId="0CC90F8B" w14:textId="77777777" w:rsidR="00834FAA" w:rsidRPr="00F225AB" w:rsidRDefault="00834FAA">
      <w:pPr>
        <w:pStyle w:val="ListParagraph"/>
        <w:numPr>
          <w:ilvl w:val="0"/>
          <w:numId w:val="58"/>
        </w:numPr>
        <w:rPr>
          <w:rFonts w:ascii="Courier New" w:hAnsi="Courier New" w:cs="Courier New"/>
          <w:sz w:val="20"/>
          <w:szCs w:val="20"/>
        </w:rPr>
      </w:pPr>
      <w:r>
        <w:rPr>
          <w:rFonts w:ascii="Courier New" w:hAnsi="Courier New" w:cs="Courier New"/>
          <w:sz w:val="20"/>
          <w:szCs w:val="20"/>
        </w:rPr>
        <w:t xml:space="preserve"># </w:t>
      </w:r>
      <w:r w:rsidRPr="00F225AB">
        <w:rPr>
          <w:rFonts w:ascii="Courier New" w:hAnsi="Courier New" w:cs="Courier New"/>
          <w:sz w:val="20"/>
          <w:szCs w:val="20"/>
        </w:rPr>
        <w:t>systemctl restart sshd</w:t>
      </w:r>
    </w:p>
    <w:p w14:paraId="18660637" w14:textId="77777777" w:rsidR="00834FAA" w:rsidRDefault="00834FAA">
      <w:pPr>
        <w:pStyle w:val="ListParagraph"/>
        <w:numPr>
          <w:ilvl w:val="0"/>
          <w:numId w:val="58"/>
        </w:numPr>
      </w:pPr>
      <w:r>
        <w:t>Retry the previous test to verify X11 forwarding is set up correctly.</w:t>
      </w:r>
    </w:p>
    <w:p w14:paraId="1D0920BC" w14:textId="77777777" w:rsidR="00834FAA" w:rsidRDefault="00834FAA" w:rsidP="00834FAA">
      <w:pPr>
        <w:rPr>
          <w:b/>
          <w:bCs/>
        </w:rPr>
      </w:pPr>
      <w:r w:rsidRPr="00BA7832">
        <w:rPr>
          <w:b/>
          <w:bCs/>
        </w:rPr>
        <w:t>NOTE:</w:t>
      </w:r>
      <w:r>
        <w:rPr>
          <w:b/>
          <w:bCs/>
        </w:rPr>
        <w:t xml:space="preserve"> </w:t>
      </w:r>
      <w:r>
        <w:t>I</w:t>
      </w:r>
      <w:r w:rsidRPr="00AB4883">
        <w:t xml:space="preserve">f the </w:t>
      </w:r>
      <w:r>
        <w:t xml:space="preserve">previous </w:t>
      </w:r>
      <w:r w:rsidRPr="00AB4883">
        <w:t>steps are still not getting X11-fowarding enabled</w:t>
      </w:r>
      <w:r>
        <w:t>,</w:t>
      </w:r>
      <w:r w:rsidRPr="00AB4883">
        <w:t xml:space="preserve"> ensure the AdressFamily setting is correct.</w:t>
      </w:r>
    </w:p>
    <w:p w14:paraId="02397AFB" w14:textId="77777777" w:rsidR="00834FAA" w:rsidRPr="00AB4883" w:rsidRDefault="00834FAA">
      <w:pPr>
        <w:pStyle w:val="ListParagraph"/>
        <w:numPr>
          <w:ilvl w:val="0"/>
          <w:numId w:val="59"/>
        </w:numPr>
        <w:rPr>
          <w:rFonts w:ascii="Courier New" w:hAnsi="Courier New" w:cs="Courier New"/>
        </w:rPr>
      </w:pPr>
      <w:r w:rsidRPr="00AB4883">
        <w:rPr>
          <w:rFonts w:ascii="Courier New" w:hAnsi="Courier New" w:cs="Courier New"/>
          <w:sz w:val="20"/>
          <w:szCs w:val="20"/>
        </w:rPr>
        <w:t># cd /etc/ssh</w:t>
      </w:r>
    </w:p>
    <w:p w14:paraId="722FA8E0" w14:textId="77777777" w:rsidR="00834FAA" w:rsidRPr="00AB4883" w:rsidRDefault="00834FAA">
      <w:pPr>
        <w:pStyle w:val="ListParagraph"/>
        <w:numPr>
          <w:ilvl w:val="0"/>
          <w:numId w:val="59"/>
        </w:numPr>
        <w:rPr>
          <w:rFonts w:ascii="Courier New" w:hAnsi="Courier New" w:cs="Courier New"/>
        </w:rPr>
      </w:pPr>
      <w:r w:rsidRPr="00AB4883">
        <w:rPr>
          <w:rFonts w:ascii="Courier New" w:hAnsi="Courier New" w:cs="Courier New"/>
          <w:sz w:val="20"/>
          <w:szCs w:val="20"/>
        </w:rPr>
        <w:t># vi sshd_config</w:t>
      </w:r>
    </w:p>
    <w:p w14:paraId="296E9456" w14:textId="1EC4E90D" w:rsidR="00834FAA" w:rsidRDefault="00834FAA">
      <w:pPr>
        <w:pStyle w:val="ListParagraph"/>
        <w:numPr>
          <w:ilvl w:val="0"/>
          <w:numId w:val="59"/>
        </w:numPr>
      </w:pPr>
      <w:r>
        <w:t xml:space="preserve">Look for the line setting for </w:t>
      </w:r>
      <w:r w:rsidRPr="00AB4883">
        <w:rPr>
          <w:b/>
          <w:bCs/>
        </w:rPr>
        <w:t>AddressFamily</w:t>
      </w:r>
      <w:r>
        <w:t xml:space="preserve">. If it is commented out, uncomment and verify it is set to </w:t>
      </w:r>
      <w:r w:rsidRPr="00AB4883">
        <w:rPr>
          <w:b/>
          <w:bCs/>
        </w:rPr>
        <w:t>inet</w:t>
      </w:r>
      <w:r>
        <w:t>.</w:t>
      </w:r>
    </w:p>
    <w:p w14:paraId="123D747F" w14:textId="032D59D0" w:rsidR="00834FAA" w:rsidRDefault="00834FAA" w:rsidP="00834FAA">
      <w:pPr>
        <w:ind w:left="720"/>
      </w:pPr>
      <w:r>
        <w:t>Should be: AddressFamily inet</w:t>
      </w:r>
    </w:p>
    <w:p w14:paraId="5AAAEA07" w14:textId="77777777" w:rsidR="00834FAA" w:rsidRDefault="00834FAA">
      <w:pPr>
        <w:pStyle w:val="ListParagraph"/>
        <w:numPr>
          <w:ilvl w:val="0"/>
          <w:numId w:val="59"/>
        </w:numPr>
      </w:pPr>
      <w:r>
        <w:t>Save changes (:wq)</w:t>
      </w:r>
    </w:p>
    <w:p w14:paraId="69E0E9BA" w14:textId="77777777" w:rsidR="00834FAA" w:rsidRDefault="00834FAA">
      <w:pPr>
        <w:pStyle w:val="ListParagraph"/>
        <w:numPr>
          <w:ilvl w:val="0"/>
          <w:numId w:val="59"/>
        </w:numPr>
      </w:pPr>
      <w:r>
        <w:t># systemctl restart sshd</w:t>
      </w:r>
    </w:p>
    <w:p w14:paraId="747386F1" w14:textId="77777777" w:rsidR="00834FAA" w:rsidRDefault="00834FAA">
      <w:pPr>
        <w:pStyle w:val="ListParagraph"/>
        <w:numPr>
          <w:ilvl w:val="0"/>
          <w:numId w:val="59"/>
        </w:numPr>
      </w:pPr>
      <w:r>
        <w:t>Retry the previous test to verify X11 forwarding is setup correctly.</w:t>
      </w:r>
    </w:p>
    <w:bookmarkEnd w:id="1275"/>
    <w:p w14:paraId="0F0CCDDB" w14:textId="77777777" w:rsidR="00834FAA" w:rsidRDefault="00834FAA" w:rsidP="00834FAA">
      <w:pPr>
        <w:spacing w:after="0"/>
        <w:ind w:left="360"/>
      </w:pPr>
      <w:r w:rsidRPr="00F225AB">
        <w:rPr>
          <w:b/>
          <w:bCs/>
          <w:color w:val="C00000"/>
        </w:rPr>
        <w:t>IMPORTANT:</w:t>
      </w:r>
      <w:r>
        <w:t xml:space="preserve"> If you cannot get X11-forwarding enabled, </w:t>
      </w:r>
      <w:r w:rsidRPr="00F225AB">
        <w:rPr>
          <w:b/>
          <w:bCs/>
          <w:color w:val="C00000"/>
        </w:rPr>
        <w:t>STOP</w:t>
      </w:r>
      <w:r w:rsidRPr="00F225AB">
        <w:t>,</w:t>
      </w:r>
      <w:r>
        <w:rPr>
          <w:color w:val="FF0000"/>
        </w:rPr>
        <w:t xml:space="preserve"> </w:t>
      </w:r>
      <w:r>
        <w:t>and consult a Linux SME for help.</w:t>
      </w:r>
    </w:p>
    <w:p w14:paraId="7941F93C" w14:textId="1B2CBBDA" w:rsidR="00834FAA" w:rsidRDefault="00957E15" w:rsidP="00302637">
      <w:pPr>
        <w:pStyle w:val="Heading6"/>
      </w:pPr>
      <w:bookmarkStart w:id="1276" w:name="_Ref99366087"/>
      <w:bookmarkStart w:id="1277" w:name="_Toc110601811"/>
      <w:r>
        <w:t xml:space="preserve"> </w:t>
      </w:r>
      <w:bookmarkStart w:id="1278" w:name="_Ref122349428"/>
      <w:bookmarkStart w:id="1279" w:name="_Ref122349545"/>
      <w:bookmarkStart w:id="1280" w:name="_Toc138076024"/>
      <w:r w:rsidR="00834FAA">
        <w:t>Create Collector Configuration</w:t>
      </w:r>
      <w:bookmarkEnd w:id="1276"/>
      <w:bookmarkEnd w:id="1277"/>
      <w:bookmarkEnd w:id="1278"/>
      <w:bookmarkEnd w:id="1279"/>
      <w:bookmarkEnd w:id="1280"/>
    </w:p>
    <w:p w14:paraId="73037937" w14:textId="77777777" w:rsidR="00834FAA" w:rsidRPr="005C6A88" w:rsidRDefault="00834FAA" w:rsidP="00834FAA">
      <w:r w:rsidRPr="007251A5">
        <w:rPr>
          <w:b/>
          <w:bCs/>
        </w:rPr>
        <w:t>NOTE:</w:t>
      </w:r>
      <w:r>
        <w:t xml:space="preserve"> The previous step must be successful to continue. The GUI will not display if X11-forwarding is not enabled on the Logstash VM.</w:t>
      </w:r>
    </w:p>
    <w:p w14:paraId="674E2E16" w14:textId="77777777" w:rsidR="00834FAA" w:rsidRDefault="00834FAA">
      <w:pPr>
        <w:pStyle w:val="ListParagraph"/>
        <w:keepNext/>
        <w:numPr>
          <w:ilvl w:val="0"/>
          <w:numId w:val="50"/>
        </w:numPr>
        <w:spacing w:after="120"/>
      </w:pPr>
      <w:r>
        <w:t>Log in to the Logstash VM with your .adm account and list the xauth cookies.</w:t>
      </w:r>
    </w:p>
    <w:p w14:paraId="3D4AEC9E" w14:textId="77777777" w:rsidR="00834FAA" w:rsidRDefault="00834FAA" w:rsidP="00834FAA">
      <w:pPr>
        <w:spacing w:after="120"/>
        <w:ind w:left="720" w:firstLine="720"/>
        <w:rPr>
          <w:rFonts w:ascii="Courier New" w:hAnsi="Courier New" w:cs="Courier New"/>
          <w:sz w:val="20"/>
          <w:szCs w:val="20"/>
        </w:rPr>
      </w:pPr>
      <w:r w:rsidRPr="007E56D8">
        <w:rPr>
          <w:rFonts w:ascii="Courier New" w:hAnsi="Courier New" w:cs="Courier New"/>
          <w:sz w:val="20"/>
          <w:szCs w:val="20"/>
        </w:rPr>
        <w:t xml:space="preserve">xauth list </w:t>
      </w:r>
    </w:p>
    <w:p w14:paraId="7E642F14" w14:textId="77777777" w:rsidR="00834FAA" w:rsidRDefault="00834FAA" w:rsidP="00834FAA">
      <w:pPr>
        <w:ind w:left="720"/>
      </w:pPr>
      <w:r w:rsidRPr="00C50482">
        <w:t>You may see multiple cookies if X11-forwarding is enabled on other hosts. Take note of the</w:t>
      </w:r>
      <w:r>
        <w:t xml:space="preserve"> cookie for this host; you will see the ls01 host name at the beginning.</w:t>
      </w:r>
    </w:p>
    <w:p w14:paraId="646F0F9E" w14:textId="7DDB3BFA" w:rsidR="00834FAA" w:rsidRDefault="00834FAA" w:rsidP="00834FAA">
      <w:pPr>
        <w:ind w:left="720"/>
      </w:pPr>
      <w:bookmarkStart w:id="1281" w:name="_Hlk100573249"/>
      <w:r w:rsidRPr="00EA11F9">
        <w:rPr>
          <w:b/>
          <w:bCs/>
        </w:rPr>
        <w:t>NOTE:</w:t>
      </w:r>
      <w:r w:rsidRPr="00C50482">
        <w:t xml:space="preserve"> If there are multiple entries for the ls01 host the last entry is most likely the one you will use</w:t>
      </w:r>
      <w:r>
        <w:t>.</w:t>
      </w:r>
      <w:r w:rsidRPr="00C50482">
        <w:t xml:space="preserve"> </w:t>
      </w:r>
      <w:r>
        <w:t>T</w:t>
      </w:r>
      <w:r w:rsidRPr="00C50482">
        <w:t>o make sure</w:t>
      </w:r>
      <w:r>
        <w:t>,</w:t>
      </w:r>
      <w:r w:rsidRPr="00C50482">
        <w:t xml:space="preserve"> execute </w:t>
      </w:r>
      <w:r w:rsidRPr="009974D5">
        <w:rPr>
          <w:b/>
          <w:bCs/>
        </w:rPr>
        <w:t>echo $DISPLAY</w:t>
      </w:r>
      <w:r w:rsidRPr="00C50482">
        <w:t xml:space="preserve"> to get the correct number of the display for your SSH session. Use the cookie line that has both </w:t>
      </w:r>
      <w:r w:rsidRPr="009974D5">
        <w:rPr>
          <w:b/>
          <w:bCs/>
        </w:rPr>
        <w:t>ls01</w:t>
      </w:r>
      <w:r w:rsidRPr="00C50482">
        <w:t xml:space="preserve"> and the display number.</w:t>
      </w:r>
    </w:p>
    <w:bookmarkEnd w:id="1281"/>
    <w:p w14:paraId="13B71C42" w14:textId="77777777" w:rsidR="00834FAA" w:rsidRDefault="00834FAA" w:rsidP="00834FAA">
      <w:pPr>
        <w:jc w:val="center"/>
      </w:pPr>
      <w:r>
        <w:rPr>
          <w:noProof/>
        </w:rPr>
        <w:lastRenderedPageBreak/>
        <w:drawing>
          <wp:inline distT="0" distB="0" distL="0" distR="0" wp14:anchorId="54F2C94F" wp14:editId="0121BE9C">
            <wp:extent cx="5524500" cy="6563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au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58685" cy="660390"/>
                    </a:xfrm>
                    <a:prstGeom prst="rect">
                      <a:avLst/>
                    </a:prstGeom>
                  </pic:spPr>
                </pic:pic>
              </a:graphicData>
            </a:graphic>
          </wp:inline>
        </w:drawing>
      </w:r>
    </w:p>
    <w:p w14:paraId="72C3CD1E" w14:textId="4CB13107" w:rsidR="00834FAA" w:rsidRDefault="00834FAA" w:rsidP="00834FAA">
      <w:pPr>
        <w:pStyle w:val="Caption"/>
      </w:pPr>
      <w:bookmarkStart w:id="1282" w:name="_Toc110350470"/>
      <w:bookmarkStart w:id="1283" w:name="_Toc135913116"/>
      <w:r>
        <w:t xml:space="preserve">Figure </w:t>
      </w:r>
      <w:fldSimple w:instr=" SEQ Figure \* ARABIC ">
        <w:r w:rsidR="00651143">
          <w:rPr>
            <w:noProof/>
          </w:rPr>
          <w:t>101</w:t>
        </w:r>
      </w:fldSimple>
      <w:r>
        <w:t xml:space="preserve"> xauth list example with logstash host</w:t>
      </w:r>
      <w:bookmarkEnd w:id="1282"/>
      <w:bookmarkEnd w:id="1283"/>
    </w:p>
    <w:p w14:paraId="5CA0DA21" w14:textId="77777777" w:rsidR="00834FAA" w:rsidRPr="007251A5" w:rsidRDefault="00834FAA">
      <w:pPr>
        <w:pStyle w:val="ListParagraph"/>
        <w:numPr>
          <w:ilvl w:val="0"/>
          <w:numId w:val="50"/>
        </w:numPr>
        <w:spacing w:after="0"/>
        <w:rPr>
          <w:rFonts w:ascii="Courier New" w:hAnsi="Courier New" w:cs="Courier New"/>
          <w:sz w:val="20"/>
          <w:szCs w:val="20"/>
        </w:rPr>
      </w:pPr>
      <w:r>
        <w:t xml:space="preserve">Sudo to become root. </w:t>
      </w:r>
    </w:p>
    <w:p w14:paraId="21DD02ED" w14:textId="77777777" w:rsidR="00834FAA" w:rsidRPr="009974D5" w:rsidRDefault="00834FAA" w:rsidP="00834FAA">
      <w:pPr>
        <w:pStyle w:val="ListParagraph"/>
        <w:rPr>
          <w:rFonts w:ascii="Courier New" w:hAnsi="Courier New" w:cs="Courier New"/>
          <w:sz w:val="20"/>
          <w:szCs w:val="20"/>
        </w:rPr>
      </w:pPr>
      <w:r w:rsidRPr="00C206E1">
        <w:rPr>
          <w:rFonts w:ascii="Courier New" w:hAnsi="Courier New" w:cs="Courier New"/>
          <w:sz w:val="20"/>
          <w:szCs w:val="20"/>
        </w:rPr>
        <w:t># sudo su</w:t>
      </w:r>
    </w:p>
    <w:p w14:paraId="36C5F6E5" w14:textId="77777777" w:rsidR="00834FAA" w:rsidRPr="007251A5" w:rsidRDefault="00834FAA">
      <w:pPr>
        <w:pStyle w:val="ListParagraph"/>
        <w:numPr>
          <w:ilvl w:val="0"/>
          <w:numId w:val="50"/>
        </w:numPr>
        <w:rPr>
          <w:rFonts w:ascii="Courier New" w:hAnsi="Courier New" w:cs="Courier New"/>
          <w:sz w:val="20"/>
          <w:szCs w:val="20"/>
        </w:rPr>
      </w:pPr>
      <w:r>
        <w:t>Copy the xauth cookie and add it to the roots xauth cookies.</w:t>
      </w:r>
    </w:p>
    <w:p w14:paraId="639D7CE4" w14:textId="77777777" w:rsidR="00834FAA" w:rsidRPr="009974D5" w:rsidRDefault="00834FAA" w:rsidP="00834FAA">
      <w:pPr>
        <w:pStyle w:val="ListParagraph"/>
        <w:spacing w:after="120"/>
        <w:contextualSpacing w:val="0"/>
        <w:rPr>
          <w:rFonts w:ascii="Courier New" w:hAnsi="Courier New" w:cs="Courier New"/>
          <w:sz w:val="20"/>
          <w:szCs w:val="20"/>
        </w:rPr>
      </w:pPr>
      <w:r w:rsidRPr="007251A5">
        <w:rPr>
          <w:rFonts w:ascii="Courier New" w:hAnsi="Courier New" w:cs="Courier New"/>
          <w:sz w:val="20"/>
          <w:szCs w:val="20"/>
        </w:rPr>
        <w:t># xauth add &lt;cookie&gt;</w:t>
      </w:r>
    </w:p>
    <w:p w14:paraId="2BCD1E88" w14:textId="77777777" w:rsidR="00834FAA" w:rsidRDefault="00834FAA" w:rsidP="00834FAA">
      <w:pPr>
        <w:pStyle w:val="ListParagraph"/>
      </w:pPr>
      <w:r>
        <w:t>Example:</w:t>
      </w:r>
    </w:p>
    <w:p w14:paraId="771909DD" w14:textId="77777777" w:rsidR="00834FAA" w:rsidRDefault="00834FAA" w:rsidP="00834FAA">
      <w:pPr>
        <w:jc w:val="center"/>
      </w:pPr>
      <w:r>
        <w:rPr>
          <w:noProof/>
        </w:rPr>
        <w:drawing>
          <wp:inline distT="0" distB="0" distL="0" distR="0" wp14:anchorId="069A1129" wp14:editId="5F9104FF">
            <wp:extent cx="5612130" cy="805180"/>
            <wp:effectExtent l="0" t="0" r="762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805180"/>
                    </a:xfrm>
                    <a:prstGeom prst="rect">
                      <a:avLst/>
                    </a:prstGeom>
                  </pic:spPr>
                </pic:pic>
              </a:graphicData>
            </a:graphic>
          </wp:inline>
        </w:drawing>
      </w:r>
    </w:p>
    <w:p w14:paraId="169C67E9" w14:textId="079BB9D8" w:rsidR="00834FAA" w:rsidRPr="00AA68AA" w:rsidRDefault="00834FAA" w:rsidP="00834FAA">
      <w:pPr>
        <w:pStyle w:val="Caption"/>
      </w:pPr>
      <w:bookmarkStart w:id="1284" w:name="_Toc110350471"/>
      <w:bookmarkStart w:id="1285" w:name="_Toc135913117"/>
      <w:r>
        <w:t xml:space="preserve">Figure </w:t>
      </w:r>
      <w:fldSimple w:instr=" SEQ Figure \* ARABIC ">
        <w:r w:rsidR="00651143">
          <w:rPr>
            <w:noProof/>
          </w:rPr>
          <w:t>102</w:t>
        </w:r>
      </w:fldSimple>
      <w:r>
        <w:t xml:space="preserve"> </w:t>
      </w:r>
      <w:r w:rsidRPr="00173559">
        <w:t>xauth add &lt;cookie&gt;</w:t>
      </w:r>
      <w:bookmarkEnd w:id="1284"/>
      <w:bookmarkEnd w:id="1285"/>
    </w:p>
    <w:p w14:paraId="094B1C9B" w14:textId="77777777" w:rsidR="00834FAA" w:rsidRPr="00E12785" w:rsidRDefault="00834FAA">
      <w:pPr>
        <w:pStyle w:val="ListParagraph"/>
        <w:numPr>
          <w:ilvl w:val="0"/>
          <w:numId w:val="50"/>
        </w:numPr>
        <w:rPr>
          <w:rFonts w:ascii="Courier New" w:hAnsi="Courier New" w:cs="Courier New"/>
          <w:sz w:val="20"/>
          <w:szCs w:val="20"/>
        </w:rPr>
      </w:pPr>
      <w:r>
        <w:t xml:space="preserve"> Run the configurator GUI.</w:t>
      </w:r>
    </w:p>
    <w:p w14:paraId="21951A50" w14:textId="77777777" w:rsidR="00834FAA" w:rsidRDefault="00834FAA" w:rsidP="00834FAA">
      <w:pPr>
        <w:pStyle w:val="ListParagraph"/>
        <w:rPr>
          <w:rFonts w:ascii="Courier New" w:hAnsi="Courier New" w:cs="Courier New"/>
          <w:sz w:val="20"/>
          <w:szCs w:val="20"/>
        </w:rPr>
      </w:pPr>
      <w:r w:rsidRPr="007251A5">
        <w:rPr>
          <w:rFonts w:ascii="Courier New" w:hAnsi="Courier New" w:cs="Courier New"/>
          <w:sz w:val="20"/>
          <w:szCs w:val="20"/>
        </w:rPr>
        <w:t># cd /etc/logstash/scripts</w:t>
      </w:r>
    </w:p>
    <w:p w14:paraId="701F24C9" w14:textId="77777777" w:rsidR="00834FAA" w:rsidRPr="007251A5" w:rsidRDefault="00834FAA" w:rsidP="00834FAA">
      <w:pPr>
        <w:pStyle w:val="ListParagraph"/>
        <w:rPr>
          <w:rFonts w:ascii="Courier New" w:hAnsi="Courier New" w:cs="Courier New"/>
          <w:sz w:val="20"/>
          <w:szCs w:val="20"/>
        </w:rPr>
      </w:pPr>
      <w:r>
        <w:rPr>
          <w:rFonts w:ascii="Courier New" w:hAnsi="Courier New" w:cs="Courier New"/>
          <w:sz w:val="20"/>
          <w:szCs w:val="20"/>
        </w:rPr>
        <w:t># . ./venv/bin/activate</w:t>
      </w:r>
    </w:p>
    <w:p w14:paraId="75D315EC" w14:textId="77777777" w:rsidR="00834FAA" w:rsidRPr="007251A5" w:rsidRDefault="00834FAA" w:rsidP="00834FAA">
      <w:pPr>
        <w:pStyle w:val="ListParagraph"/>
        <w:rPr>
          <w:rFonts w:ascii="Courier New" w:hAnsi="Courier New" w:cs="Courier New"/>
          <w:sz w:val="20"/>
          <w:szCs w:val="20"/>
        </w:rPr>
      </w:pPr>
      <w:r w:rsidRPr="007251A5">
        <w:rPr>
          <w:rFonts w:ascii="Courier New" w:hAnsi="Courier New" w:cs="Courier New"/>
          <w:sz w:val="20"/>
          <w:szCs w:val="20"/>
        </w:rPr>
        <w:t># python ./configurator</w:t>
      </w:r>
      <w:r>
        <w:rPr>
          <w:rFonts w:ascii="Courier New" w:hAnsi="Courier New" w:cs="Courier New"/>
          <w:sz w:val="20"/>
          <w:szCs w:val="20"/>
        </w:rPr>
        <w:t>.py</w:t>
      </w:r>
    </w:p>
    <w:p w14:paraId="3DFCF5F2" w14:textId="77777777" w:rsidR="00834FAA" w:rsidRPr="00E12785" w:rsidRDefault="00834FAA" w:rsidP="00834FAA">
      <w:pPr>
        <w:pStyle w:val="ListParagraph"/>
        <w:rPr>
          <w:rFonts w:ascii="Courier New" w:hAnsi="Courier New" w:cs="Courier New"/>
          <w:sz w:val="20"/>
          <w:szCs w:val="20"/>
        </w:rPr>
      </w:pPr>
    </w:p>
    <w:p w14:paraId="2C741E74" w14:textId="77777777" w:rsidR="00834FAA" w:rsidRPr="00E12785" w:rsidRDefault="00834FAA">
      <w:pPr>
        <w:pStyle w:val="ListParagraph"/>
        <w:keepNext/>
        <w:numPr>
          <w:ilvl w:val="0"/>
          <w:numId w:val="50"/>
        </w:numPr>
        <w:rPr>
          <w:rFonts w:ascii="Courier New" w:hAnsi="Courier New" w:cs="Courier New"/>
          <w:sz w:val="20"/>
          <w:szCs w:val="20"/>
        </w:rPr>
      </w:pPr>
      <w:r>
        <w:t xml:space="preserve">The device configuration window, </w:t>
      </w:r>
      <w:r w:rsidRPr="00E12785">
        <w:rPr>
          <w:b/>
          <w:bCs/>
        </w:rPr>
        <w:t>The Configurator</w:t>
      </w:r>
      <w:r>
        <w:t>, displays.</w:t>
      </w:r>
    </w:p>
    <w:p w14:paraId="7DC1244D" w14:textId="4095685F" w:rsidR="00834FAA" w:rsidRDefault="00834FAA" w:rsidP="00834FAA">
      <w:pPr>
        <w:pStyle w:val="ListParagraph"/>
        <w:keepNext/>
      </w:pPr>
      <w:r w:rsidRPr="0058401E">
        <w:rPr>
          <w:b/>
          <w:bCs/>
        </w:rPr>
        <w:t>NOTE:</w:t>
      </w:r>
      <w:r>
        <w:t xml:space="preserve"> If the window does not come to the foreground, look for </w:t>
      </w:r>
      <w:r w:rsidR="006D4233">
        <w:t>another mobaXterm</w:t>
      </w:r>
      <w:r>
        <w:t xml:space="preserve"> icon in the taskbar.</w:t>
      </w:r>
    </w:p>
    <w:p w14:paraId="759A87D8" w14:textId="77777777" w:rsidR="00834FAA" w:rsidRDefault="00834FAA" w:rsidP="00834FAA">
      <w:pPr>
        <w:jc w:val="center"/>
      </w:pPr>
      <w:r>
        <w:rPr>
          <w:noProof/>
        </w:rPr>
        <w:drawing>
          <wp:inline distT="0" distB="0" distL="0" distR="0" wp14:anchorId="59798B53" wp14:editId="26E2E431">
            <wp:extent cx="4038600" cy="2964661"/>
            <wp:effectExtent l="0" t="0" r="0" b="762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76"/>
                    <a:stretch>
                      <a:fillRect/>
                    </a:stretch>
                  </pic:blipFill>
                  <pic:spPr>
                    <a:xfrm>
                      <a:off x="0" y="0"/>
                      <a:ext cx="4084093" cy="2998056"/>
                    </a:xfrm>
                    <a:prstGeom prst="rect">
                      <a:avLst/>
                    </a:prstGeom>
                  </pic:spPr>
                </pic:pic>
              </a:graphicData>
            </a:graphic>
          </wp:inline>
        </w:drawing>
      </w:r>
    </w:p>
    <w:p w14:paraId="445A5CA2" w14:textId="617E8077" w:rsidR="00834FAA" w:rsidRDefault="00834FAA" w:rsidP="00834FAA">
      <w:pPr>
        <w:pStyle w:val="Caption"/>
      </w:pPr>
      <w:bookmarkStart w:id="1286" w:name="_Toc110350472"/>
      <w:bookmarkStart w:id="1287" w:name="_Toc135913118"/>
      <w:r>
        <w:lastRenderedPageBreak/>
        <w:t xml:space="preserve">Figure </w:t>
      </w:r>
      <w:fldSimple w:instr=" SEQ Figure \* ARABIC ">
        <w:r w:rsidR="00651143">
          <w:rPr>
            <w:noProof/>
          </w:rPr>
          <w:t>103</w:t>
        </w:r>
      </w:fldSimple>
      <w:r>
        <w:t xml:space="preserve"> Device Configuration GUI</w:t>
      </w:r>
      <w:bookmarkEnd w:id="1286"/>
      <w:bookmarkEnd w:id="1287"/>
    </w:p>
    <w:p w14:paraId="59A093BC" w14:textId="7412D66F" w:rsidR="00834FAA" w:rsidRPr="00111235" w:rsidRDefault="00834FAA" w:rsidP="00834FAA">
      <w:pPr>
        <w:ind w:left="720"/>
      </w:pPr>
      <w:r w:rsidRPr="00332230">
        <w:rPr>
          <w:b/>
        </w:rPr>
        <w:t>NOTE:</w:t>
      </w:r>
      <w:r>
        <w:t xml:space="preserve"> If the data collector was already installed on a previous version the devices that are currently set up for monitoring will be displayed. If there are no updates to be made, verify that all devices to be monitored are listed and </w:t>
      </w:r>
      <w:r w:rsidR="00757943">
        <w:t xml:space="preserve">continue to section </w:t>
      </w:r>
      <w:r w:rsidR="00757943">
        <w:fldChar w:fldCharType="begin"/>
      </w:r>
      <w:r w:rsidR="00757943">
        <w:instrText xml:space="preserve"> REF _Ref129588752 \r \h </w:instrText>
      </w:r>
      <w:r w:rsidR="00757943">
        <w:fldChar w:fldCharType="separate"/>
      </w:r>
      <w:r w:rsidR="00651143">
        <w:t>5.5.5.2.3.3</w:t>
      </w:r>
      <w:r w:rsidR="00757943">
        <w:fldChar w:fldCharType="end"/>
      </w:r>
      <w:r>
        <w:t>. If this is the initial configuration or edits need to be made, continue with this section.</w:t>
      </w:r>
    </w:p>
    <w:p w14:paraId="005067D2" w14:textId="77777777" w:rsidR="00834FAA" w:rsidRDefault="00834FAA">
      <w:pPr>
        <w:pStyle w:val="ListParagraph"/>
        <w:numPr>
          <w:ilvl w:val="0"/>
          <w:numId w:val="50"/>
        </w:numPr>
        <w:spacing w:after="120"/>
        <w:contextualSpacing w:val="0"/>
        <w:rPr>
          <w:rFonts w:cs="Times New Roman"/>
        </w:rPr>
      </w:pPr>
      <w:r>
        <w:rPr>
          <w:rFonts w:cs="Times New Roman"/>
        </w:rPr>
        <w:t xml:space="preserve">Configure devices one at a time until you have added all devices to monitor for the site. </w:t>
      </w:r>
    </w:p>
    <w:p w14:paraId="27AB9292" w14:textId="7F97BBFF" w:rsidR="00834FAA" w:rsidRDefault="00834FAA" w:rsidP="00834FAA">
      <w:pPr>
        <w:pStyle w:val="ListParagraph"/>
        <w:rPr>
          <w:rFonts w:cs="Times New Roman"/>
        </w:rPr>
      </w:pPr>
      <w:r w:rsidRPr="00176EC9">
        <w:rPr>
          <w:rFonts w:cs="Times New Roman"/>
          <w:b/>
          <w:bCs/>
        </w:rPr>
        <w:t>NOTE:</w:t>
      </w:r>
      <w:r>
        <w:rPr>
          <w:rFonts w:cs="Times New Roman"/>
        </w:rPr>
        <w:t xml:space="preserve"> The elasticDataCollector uses standard SNMP and REST requests to query device information. If issues occur configuring any of the devices refer to SNMP troubleshooting commands in section </w:t>
      </w:r>
      <w:r>
        <w:rPr>
          <w:rFonts w:cs="Times New Roman"/>
        </w:rPr>
        <w:fldChar w:fldCharType="begin"/>
      </w:r>
      <w:r>
        <w:rPr>
          <w:rFonts w:cs="Times New Roman"/>
        </w:rPr>
        <w:instrText xml:space="preserve"> REF _Ref110172425 \r \h </w:instrText>
      </w:r>
      <w:r>
        <w:rPr>
          <w:rFonts w:cs="Times New Roman"/>
        </w:rPr>
        <w:fldChar w:fldCharType="separate"/>
      </w:r>
      <w:r w:rsidR="00651143">
        <w:rPr>
          <w:rFonts w:cs="Times New Roman"/>
          <w:b/>
          <w:bCs/>
        </w:rPr>
        <w:t>Error! Reference source not found.</w:t>
      </w:r>
      <w:r>
        <w:rPr>
          <w:rFonts w:cs="Times New Roman"/>
        </w:rPr>
        <w:fldChar w:fldCharType="end"/>
      </w:r>
      <w:r>
        <w:rPr>
          <w:rFonts w:cs="Times New Roman"/>
        </w:rPr>
        <w:t xml:space="preserve"> to ensure the user/password(s) being used are correct. If the SNMP or REST commands do not work from the command line, they will not work from the data collector.</w:t>
      </w:r>
    </w:p>
    <w:p w14:paraId="7C22B61E" w14:textId="77777777" w:rsidR="00834FAA" w:rsidRDefault="00834FAA">
      <w:pPr>
        <w:pStyle w:val="ListParagraph"/>
        <w:keepNext/>
        <w:numPr>
          <w:ilvl w:val="0"/>
          <w:numId w:val="50"/>
        </w:numPr>
        <w:rPr>
          <w:rFonts w:cs="Times New Roman"/>
        </w:rPr>
      </w:pPr>
      <w:r>
        <w:rPr>
          <w:rFonts w:cs="Times New Roman"/>
        </w:rPr>
        <w:t xml:space="preserve">Select a device from the </w:t>
      </w:r>
      <w:r w:rsidRPr="00C86CCD">
        <w:rPr>
          <w:rFonts w:cs="Times New Roman"/>
          <w:b/>
        </w:rPr>
        <w:t>Select the Device</w:t>
      </w:r>
      <w:r>
        <w:rPr>
          <w:rFonts w:cs="Times New Roman"/>
        </w:rPr>
        <w:t xml:space="preserve"> menu and click </w:t>
      </w:r>
      <w:r w:rsidRPr="002439E2">
        <w:rPr>
          <w:rFonts w:cs="Times New Roman"/>
          <w:b/>
          <w:bCs/>
        </w:rPr>
        <w:t>G</w:t>
      </w:r>
      <w:r>
        <w:rPr>
          <w:rFonts w:cs="Times New Roman"/>
          <w:b/>
          <w:bCs/>
        </w:rPr>
        <w:t>o</w:t>
      </w:r>
      <w:r>
        <w:rPr>
          <w:rFonts w:cs="Times New Roman"/>
        </w:rPr>
        <w:t>.</w:t>
      </w:r>
    </w:p>
    <w:p w14:paraId="5AB18546" w14:textId="77777777" w:rsidR="00834FAA" w:rsidRPr="007061B0" w:rsidRDefault="00834FAA" w:rsidP="00834FAA">
      <w:pPr>
        <w:pStyle w:val="ListParagraph"/>
        <w:keepNext/>
        <w:rPr>
          <w:rFonts w:cs="Times New Roman"/>
        </w:rPr>
      </w:pPr>
      <w:r w:rsidRPr="007251A5">
        <w:rPr>
          <w:rFonts w:cs="Times New Roman"/>
          <w:b/>
        </w:rPr>
        <w:t>NOTE:</w:t>
      </w:r>
      <w:r>
        <w:rPr>
          <w:rFonts w:cs="Times New Roman"/>
        </w:rPr>
        <w:t xml:space="preserve"> You must select the device type again for every new device.</w:t>
      </w:r>
    </w:p>
    <w:p w14:paraId="6752A951" w14:textId="77777777" w:rsidR="00834FAA" w:rsidRDefault="00834FAA" w:rsidP="00834FAA">
      <w:pPr>
        <w:jc w:val="center"/>
      </w:pPr>
      <w:r>
        <w:rPr>
          <w:noProof/>
        </w:rPr>
        <w:drawing>
          <wp:inline distT="0" distB="0" distL="0" distR="0" wp14:anchorId="6958FAFF" wp14:editId="15A2089E">
            <wp:extent cx="3864634" cy="2832414"/>
            <wp:effectExtent l="0" t="0" r="2540" b="6350"/>
            <wp:docPr id="27" name="Picture 27" descr="Graphical user interface,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aterfall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80170" cy="2843800"/>
                    </a:xfrm>
                    <a:prstGeom prst="rect">
                      <a:avLst/>
                    </a:prstGeom>
                  </pic:spPr>
                </pic:pic>
              </a:graphicData>
            </a:graphic>
          </wp:inline>
        </w:drawing>
      </w:r>
    </w:p>
    <w:p w14:paraId="69366EED" w14:textId="5BF36B57" w:rsidR="00834FAA" w:rsidRDefault="00834FAA" w:rsidP="00834FAA">
      <w:pPr>
        <w:pStyle w:val="Caption"/>
        <w:rPr>
          <w:rFonts w:cs="Times New Roman"/>
        </w:rPr>
      </w:pPr>
      <w:r>
        <w:t xml:space="preserve">       </w:t>
      </w:r>
      <w:bookmarkStart w:id="1288" w:name="_Toc110350473"/>
      <w:bookmarkStart w:id="1289" w:name="_Toc135913119"/>
      <w:r>
        <w:t xml:space="preserve">Figure </w:t>
      </w:r>
      <w:fldSimple w:instr=" SEQ Figure \* ARABIC ">
        <w:r w:rsidR="00651143">
          <w:rPr>
            <w:noProof/>
          </w:rPr>
          <w:t>104</w:t>
        </w:r>
      </w:fldSimple>
      <w:r>
        <w:t xml:space="preserve"> Select Device to Configure</w:t>
      </w:r>
      <w:bookmarkEnd w:id="1288"/>
      <w:bookmarkEnd w:id="1289"/>
    </w:p>
    <w:p w14:paraId="684A6684" w14:textId="77777777" w:rsidR="00834FAA" w:rsidRDefault="00834FAA">
      <w:pPr>
        <w:pStyle w:val="ListParagraph"/>
        <w:numPr>
          <w:ilvl w:val="0"/>
          <w:numId w:val="50"/>
        </w:numPr>
        <w:rPr>
          <w:rFonts w:cs="Times New Roman"/>
        </w:rPr>
      </w:pPr>
      <w:r>
        <w:rPr>
          <w:rFonts w:cs="Times New Roman"/>
        </w:rPr>
        <w:t xml:space="preserve">Fill in the fields with the required information to monitor the device. Click </w:t>
      </w:r>
      <w:r w:rsidRPr="00C86CCD">
        <w:rPr>
          <w:rFonts w:cs="Times New Roman"/>
          <w:b/>
        </w:rPr>
        <w:t>Configure</w:t>
      </w:r>
      <w:r>
        <w:rPr>
          <w:rFonts w:cs="Times New Roman"/>
        </w:rPr>
        <w:t>.</w:t>
      </w:r>
    </w:p>
    <w:p w14:paraId="094BCFCA" w14:textId="77777777" w:rsidR="00834FAA" w:rsidRDefault="00834FAA" w:rsidP="00834FAA">
      <w:pPr>
        <w:jc w:val="center"/>
      </w:pPr>
      <w:r>
        <w:rPr>
          <w:noProof/>
        </w:rPr>
        <w:lastRenderedPageBreak/>
        <w:drawing>
          <wp:inline distT="0" distB="0" distL="0" distR="0" wp14:anchorId="0431522B" wp14:editId="7329FB02">
            <wp:extent cx="3979156" cy="3165894"/>
            <wp:effectExtent l="0" t="0" r="254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89938" cy="3174472"/>
                    </a:xfrm>
                    <a:prstGeom prst="rect">
                      <a:avLst/>
                    </a:prstGeom>
                  </pic:spPr>
                </pic:pic>
              </a:graphicData>
            </a:graphic>
          </wp:inline>
        </w:drawing>
      </w:r>
    </w:p>
    <w:p w14:paraId="3C6F3932" w14:textId="36A8DD94" w:rsidR="00834FAA" w:rsidRDefault="00834FAA" w:rsidP="00834FAA">
      <w:pPr>
        <w:pStyle w:val="Caption"/>
        <w:rPr>
          <w:rFonts w:cs="Times New Roman"/>
        </w:rPr>
      </w:pPr>
      <w:bookmarkStart w:id="1290" w:name="_Toc110350474"/>
      <w:bookmarkStart w:id="1291" w:name="_Toc135913120"/>
      <w:r>
        <w:t xml:space="preserve">Figure </w:t>
      </w:r>
      <w:fldSimple w:instr=" SEQ Figure \* ARABIC ">
        <w:r w:rsidR="00651143">
          <w:rPr>
            <w:noProof/>
          </w:rPr>
          <w:t>105</w:t>
        </w:r>
      </w:fldSimple>
      <w:r>
        <w:t xml:space="preserve"> Configure Device</w:t>
      </w:r>
      <w:bookmarkEnd w:id="1290"/>
      <w:bookmarkEnd w:id="1291"/>
    </w:p>
    <w:p w14:paraId="11F21194" w14:textId="77777777" w:rsidR="00834FAA" w:rsidRPr="007251A5" w:rsidRDefault="00834FAA">
      <w:pPr>
        <w:pStyle w:val="ListParagraph"/>
        <w:keepNext/>
        <w:numPr>
          <w:ilvl w:val="0"/>
          <w:numId w:val="50"/>
        </w:numPr>
        <w:rPr>
          <w:rFonts w:cs="Times New Roman"/>
        </w:rPr>
      </w:pPr>
      <w:r>
        <w:rPr>
          <w:rFonts w:cs="Times New Roman"/>
        </w:rPr>
        <w:t>The list on the right will populate.</w:t>
      </w:r>
    </w:p>
    <w:p w14:paraId="0E990926" w14:textId="77777777" w:rsidR="00834FAA" w:rsidRDefault="00834FAA" w:rsidP="00834FAA">
      <w:pPr>
        <w:jc w:val="center"/>
      </w:pPr>
      <w:r>
        <w:rPr>
          <w:noProof/>
        </w:rPr>
        <w:drawing>
          <wp:inline distT="0" distB="0" distL="0" distR="0" wp14:anchorId="2C8F6F31" wp14:editId="15A98132">
            <wp:extent cx="4140679" cy="3291309"/>
            <wp:effectExtent l="0" t="0" r="0" b="444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46018" cy="3295553"/>
                    </a:xfrm>
                    <a:prstGeom prst="rect">
                      <a:avLst/>
                    </a:prstGeom>
                  </pic:spPr>
                </pic:pic>
              </a:graphicData>
            </a:graphic>
          </wp:inline>
        </w:drawing>
      </w:r>
    </w:p>
    <w:p w14:paraId="2000BAFE" w14:textId="51AEAC4E" w:rsidR="00834FAA" w:rsidRDefault="00834FAA" w:rsidP="00834FAA">
      <w:pPr>
        <w:pStyle w:val="Caption"/>
        <w:rPr>
          <w:rFonts w:cs="Times New Roman"/>
        </w:rPr>
      </w:pPr>
      <w:bookmarkStart w:id="1292" w:name="_Toc110350475"/>
      <w:bookmarkStart w:id="1293" w:name="_Toc135913121"/>
      <w:r>
        <w:t xml:space="preserve">Figure </w:t>
      </w:r>
      <w:fldSimple w:instr=" SEQ Figure \* ARABIC ">
        <w:r w:rsidR="00651143">
          <w:rPr>
            <w:noProof/>
          </w:rPr>
          <w:t>106</w:t>
        </w:r>
      </w:fldSimple>
      <w:r>
        <w:t xml:space="preserve"> Device Added to List</w:t>
      </w:r>
      <w:bookmarkEnd w:id="1292"/>
      <w:bookmarkEnd w:id="1293"/>
    </w:p>
    <w:p w14:paraId="571260FD" w14:textId="77777777" w:rsidR="00834FAA" w:rsidRDefault="00834FAA">
      <w:pPr>
        <w:pStyle w:val="ListParagraph"/>
        <w:numPr>
          <w:ilvl w:val="0"/>
          <w:numId w:val="50"/>
        </w:numPr>
        <w:rPr>
          <w:rFonts w:cs="Times New Roman"/>
        </w:rPr>
      </w:pPr>
      <w:r>
        <w:rPr>
          <w:rFonts w:cs="Times New Roman"/>
        </w:rPr>
        <w:t xml:space="preserve">Enter another device or press </w:t>
      </w:r>
      <w:r w:rsidRPr="00C86CCD">
        <w:rPr>
          <w:rFonts w:cs="Times New Roman"/>
          <w:b/>
        </w:rPr>
        <w:t>Publish</w:t>
      </w:r>
      <w:r>
        <w:rPr>
          <w:rFonts w:cs="Times New Roman"/>
        </w:rPr>
        <w:t xml:space="preserve"> to test your configuration.</w:t>
      </w:r>
    </w:p>
    <w:p w14:paraId="771FA505" w14:textId="77777777" w:rsidR="00834FAA" w:rsidRDefault="00834FAA" w:rsidP="00834FAA">
      <w:pPr>
        <w:jc w:val="center"/>
      </w:pPr>
      <w:r>
        <w:rPr>
          <w:noProof/>
        </w:rPr>
        <w:lastRenderedPageBreak/>
        <w:drawing>
          <wp:inline distT="0" distB="0" distL="0" distR="0" wp14:anchorId="22CE1F33" wp14:editId="588FBEAB">
            <wp:extent cx="4166558" cy="3299861"/>
            <wp:effectExtent l="0" t="0" r="5715" b="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78062" cy="3308972"/>
                    </a:xfrm>
                    <a:prstGeom prst="rect">
                      <a:avLst/>
                    </a:prstGeom>
                  </pic:spPr>
                </pic:pic>
              </a:graphicData>
            </a:graphic>
          </wp:inline>
        </w:drawing>
      </w:r>
    </w:p>
    <w:p w14:paraId="140AAC3A" w14:textId="690A88F8" w:rsidR="00834FAA" w:rsidRDefault="00834FAA" w:rsidP="00834FAA">
      <w:pPr>
        <w:pStyle w:val="Caption"/>
        <w:rPr>
          <w:rFonts w:cs="Times New Roman"/>
        </w:rPr>
      </w:pPr>
      <w:bookmarkStart w:id="1294" w:name="_Toc110350476"/>
      <w:bookmarkStart w:id="1295" w:name="_Toc135913122"/>
      <w:r>
        <w:t xml:space="preserve">Figure </w:t>
      </w:r>
      <w:fldSimple w:instr=" SEQ Figure \* ARABIC ">
        <w:r w:rsidR="00651143">
          <w:rPr>
            <w:noProof/>
          </w:rPr>
          <w:t>107</w:t>
        </w:r>
      </w:fldSimple>
      <w:r>
        <w:t xml:space="preserve"> Publish Device Configuration</w:t>
      </w:r>
      <w:bookmarkEnd w:id="1294"/>
      <w:bookmarkEnd w:id="1295"/>
    </w:p>
    <w:p w14:paraId="787DE6D6" w14:textId="77777777" w:rsidR="00834FAA" w:rsidRPr="00F6285E" w:rsidRDefault="00834FAA">
      <w:pPr>
        <w:pStyle w:val="ListParagraph"/>
        <w:numPr>
          <w:ilvl w:val="0"/>
          <w:numId w:val="50"/>
        </w:numPr>
        <w:rPr>
          <w:rFonts w:cs="Times New Roman"/>
        </w:rPr>
      </w:pPr>
      <w:r>
        <w:rPr>
          <w:rFonts w:cs="Times New Roman"/>
        </w:rPr>
        <w:t xml:space="preserve">The Configurator will verify the values you have entered by trying to access the device(s). </w:t>
      </w:r>
      <w:r w:rsidRPr="00F6285E">
        <w:rPr>
          <w:rFonts w:cs="Times New Roman"/>
        </w:rPr>
        <w:t>If all goes well your configuration will be updated and a success message will be displayed.</w:t>
      </w:r>
    </w:p>
    <w:p w14:paraId="110DA1AC" w14:textId="77777777" w:rsidR="00834FAA" w:rsidRDefault="00834FAA" w:rsidP="00834FAA">
      <w:pPr>
        <w:jc w:val="center"/>
      </w:pPr>
      <w:r>
        <w:rPr>
          <w:noProof/>
        </w:rPr>
        <w:drawing>
          <wp:inline distT="0" distB="0" distL="0" distR="0" wp14:anchorId="1D92897A" wp14:editId="19B0E19E">
            <wp:extent cx="1992702" cy="2821563"/>
            <wp:effectExtent l="0" t="0" r="7620" b="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001945" cy="2834650"/>
                    </a:xfrm>
                    <a:prstGeom prst="rect">
                      <a:avLst/>
                    </a:prstGeom>
                  </pic:spPr>
                </pic:pic>
              </a:graphicData>
            </a:graphic>
          </wp:inline>
        </w:drawing>
      </w:r>
    </w:p>
    <w:p w14:paraId="52FFF5C3" w14:textId="538B5DE3" w:rsidR="00834FAA" w:rsidRDefault="00834FAA" w:rsidP="00834FAA">
      <w:pPr>
        <w:pStyle w:val="Caption"/>
        <w:rPr>
          <w:rFonts w:cs="Times New Roman"/>
        </w:rPr>
      </w:pPr>
      <w:bookmarkStart w:id="1296" w:name="_Toc110350477"/>
      <w:bookmarkStart w:id="1297" w:name="_Toc135913123"/>
      <w:r>
        <w:t xml:space="preserve">Figure </w:t>
      </w:r>
      <w:fldSimple w:instr=" SEQ Figure \* ARABIC ">
        <w:r w:rsidR="00651143">
          <w:rPr>
            <w:noProof/>
          </w:rPr>
          <w:t>108</w:t>
        </w:r>
      </w:fldSimple>
      <w:r>
        <w:t xml:space="preserve"> Successful Publish</w:t>
      </w:r>
      <w:bookmarkEnd w:id="1296"/>
      <w:bookmarkEnd w:id="1297"/>
    </w:p>
    <w:p w14:paraId="40840F1C" w14:textId="77777777" w:rsidR="00834FAA" w:rsidRPr="007251A5" w:rsidRDefault="00834FAA">
      <w:pPr>
        <w:pStyle w:val="ListParagraph"/>
        <w:numPr>
          <w:ilvl w:val="1"/>
          <w:numId w:val="50"/>
        </w:numPr>
        <w:rPr>
          <w:rFonts w:cs="Times New Roman"/>
        </w:rPr>
      </w:pPr>
      <w:r>
        <w:rPr>
          <w:rFonts w:cs="Times New Roman"/>
        </w:rPr>
        <w:t xml:space="preserve">If any of your access parameters are incorrect the </w:t>
      </w:r>
      <w:r w:rsidRPr="00C86CCD">
        <w:rPr>
          <w:rFonts w:cs="Times New Roman"/>
          <w:b/>
        </w:rPr>
        <w:t>Publish</w:t>
      </w:r>
      <w:r>
        <w:rPr>
          <w:rFonts w:cs="Times New Roman"/>
        </w:rPr>
        <w:t xml:space="preserve"> will fail, and the configuration file will not be updated.</w:t>
      </w:r>
    </w:p>
    <w:p w14:paraId="254473C6" w14:textId="77777777" w:rsidR="00834FAA" w:rsidRDefault="00834FAA" w:rsidP="00834FAA">
      <w:pPr>
        <w:jc w:val="center"/>
      </w:pPr>
      <w:r>
        <w:rPr>
          <w:noProof/>
        </w:rPr>
        <w:lastRenderedPageBreak/>
        <w:drawing>
          <wp:inline distT="0" distB="0" distL="0" distR="0" wp14:anchorId="31CC2B23" wp14:editId="009FB529">
            <wp:extent cx="1718155" cy="2368550"/>
            <wp:effectExtent l="0" t="0" r="0" b="0"/>
            <wp:docPr id="229" name="Picture 22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 whiteboard&#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1882" cy="2387473"/>
                    </a:xfrm>
                    <a:prstGeom prst="rect">
                      <a:avLst/>
                    </a:prstGeom>
                  </pic:spPr>
                </pic:pic>
              </a:graphicData>
            </a:graphic>
          </wp:inline>
        </w:drawing>
      </w:r>
    </w:p>
    <w:p w14:paraId="4E1A3B29" w14:textId="435FC866" w:rsidR="00834FAA" w:rsidRPr="00CD13A2" w:rsidRDefault="00834FAA" w:rsidP="00834FAA">
      <w:pPr>
        <w:pStyle w:val="Caption"/>
        <w:rPr>
          <w:rFonts w:cs="Times New Roman"/>
        </w:rPr>
      </w:pPr>
      <w:bookmarkStart w:id="1298" w:name="_Toc110350478"/>
      <w:bookmarkStart w:id="1299" w:name="_Toc135913124"/>
      <w:r>
        <w:t xml:space="preserve">Figure </w:t>
      </w:r>
      <w:fldSimple w:instr=" SEQ Figure \* ARABIC ">
        <w:r w:rsidR="00651143">
          <w:rPr>
            <w:noProof/>
          </w:rPr>
          <w:t>109</w:t>
        </w:r>
      </w:fldSimple>
      <w:r>
        <w:t xml:space="preserve"> Unsuccessful Publish</w:t>
      </w:r>
      <w:bookmarkEnd w:id="1298"/>
      <w:bookmarkEnd w:id="1299"/>
    </w:p>
    <w:p w14:paraId="5F5C71A1" w14:textId="77777777" w:rsidR="00834FAA" w:rsidRDefault="00834FAA">
      <w:pPr>
        <w:pStyle w:val="ListParagraph"/>
        <w:numPr>
          <w:ilvl w:val="0"/>
          <w:numId w:val="50"/>
        </w:numPr>
        <w:rPr>
          <w:rFonts w:cs="Times New Roman"/>
        </w:rPr>
      </w:pPr>
      <w:r>
        <w:rPr>
          <w:rFonts w:cs="Times New Roman"/>
        </w:rPr>
        <w:t xml:space="preserve">Select the </w:t>
      </w:r>
      <w:r w:rsidRPr="00C86CCD">
        <w:rPr>
          <w:rFonts w:cs="Times New Roman"/>
          <w:b/>
        </w:rPr>
        <w:t>Continue</w:t>
      </w:r>
      <w:r>
        <w:rPr>
          <w:rFonts w:cs="Times New Roman"/>
        </w:rPr>
        <w:t xml:space="preserve"> button in the </w:t>
      </w:r>
      <w:r w:rsidRPr="004B0558">
        <w:rPr>
          <w:rFonts w:cs="Times New Roman"/>
          <w:b/>
          <w:bCs/>
        </w:rPr>
        <w:t>Results</w:t>
      </w:r>
      <w:r>
        <w:rPr>
          <w:rFonts w:cs="Times New Roman"/>
        </w:rPr>
        <w:t xml:space="preserve"> window to continue. If you entered information incorrectly and the </w:t>
      </w:r>
      <w:r w:rsidRPr="00C86CCD">
        <w:rPr>
          <w:rFonts w:cs="Times New Roman"/>
          <w:b/>
        </w:rPr>
        <w:t>Publish</w:t>
      </w:r>
      <w:r>
        <w:rPr>
          <w:rFonts w:cs="Times New Roman"/>
        </w:rPr>
        <w:t xml:space="preserve"> failed, you can either </w:t>
      </w:r>
      <w:r w:rsidRPr="00C86CCD">
        <w:rPr>
          <w:rFonts w:cs="Times New Roman"/>
          <w:b/>
        </w:rPr>
        <w:t>Edit</w:t>
      </w:r>
      <w:r>
        <w:rPr>
          <w:rFonts w:cs="Times New Roman"/>
        </w:rPr>
        <w:t xml:space="preserve"> or </w:t>
      </w:r>
      <w:r w:rsidRPr="00C86CCD">
        <w:rPr>
          <w:rFonts w:cs="Times New Roman"/>
          <w:b/>
        </w:rPr>
        <w:t>Del</w:t>
      </w:r>
      <w:r>
        <w:rPr>
          <w:rFonts w:cs="Times New Roman"/>
        </w:rPr>
        <w:t xml:space="preserve"> the device that failed. </w:t>
      </w:r>
    </w:p>
    <w:p w14:paraId="7880103E" w14:textId="77777777" w:rsidR="00834FAA" w:rsidRDefault="00834FAA" w:rsidP="00834FAA">
      <w:pPr>
        <w:keepNext/>
        <w:spacing w:after="0"/>
        <w:ind w:left="720"/>
        <w:rPr>
          <w:rFonts w:cs="Times New Roman"/>
          <w:b/>
        </w:rPr>
      </w:pPr>
      <w:r w:rsidRPr="007251A5">
        <w:rPr>
          <w:rFonts w:cs="Times New Roman"/>
          <w:b/>
        </w:rPr>
        <w:t>NOTE</w:t>
      </w:r>
      <w:r>
        <w:rPr>
          <w:rFonts w:cs="Times New Roman"/>
          <w:b/>
        </w:rPr>
        <w:t>S</w:t>
      </w:r>
      <w:r w:rsidRPr="007251A5">
        <w:rPr>
          <w:rFonts w:cs="Times New Roman"/>
          <w:b/>
        </w:rPr>
        <w:t xml:space="preserve">: </w:t>
      </w:r>
    </w:p>
    <w:p w14:paraId="63FC03CC" w14:textId="77777777" w:rsidR="00834FAA" w:rsidRPr="004B0558" w:rsidRDefault="00834FAA">
      <w:pPr>
        <w:pStyle w:val="ListParagraph"/>
        <w:numPr>
          <w:ilvl w:val="0"/>
          <w:numId w:val="56"/>
        </w:numPr>
        <w:rPr>
          <w:rFonts w:cs="Times New Roman"/>
          <w:b/>
        </w:rPr>
      </w:pPr>
      <w:r w:rsidRPr="004B0558">
        <w:rPr>
          <w:rFonts w:cs="Times New Roman"/>
          <w:bCs/>
        </w:rPr>
        <w:t>If any of the devices fail, the configuration file is NOT updated. Access to all devices must be successful to create/update a device configuration file.</w:t>
      </w:r>
    </w:p>
    <w:p w14:paraId="562A8AE4" w14:textId="77777777" w:rsidR="00834FAA" w:rsidRPr="004B0558" w:rsidRDefault="00834FAA">
      <w:pPr>
        <w:pStyle w:val="ListParagraph"/>
        <w:numPr>
          <w:ilvl w:val="0"/>
          <w:numId w:val="56"/>
        </w:numPr>
        <w:contextualSpacing w:val="0"/>
        <w:rPr>
          <w:rFonts w:cs="Times New Roman"/>
        </w:rPr>
      </w:pPr>
      <w:r w:rsidRPr="004B0558">
        <w:rPr>
          <w:rFonts w:cs="Times New Roman"/>
        </w:rPr>
        <w:t xml:space="preserve">Every successful publish will restart the elasticDataCollector service so the current configuration is read in and collection from the updated devices is started. </w:t>
      </w:r>
    </w:p>
    <w:p w14:paraId="391F283E" w14:textId="77777777" w:rsidR="00834FAA" w:rsidRPr="003236F9" w:rsidRDefault="00834FAA">
      <w:pPr>
        <w:pStyle w:val="ListParagraph"/>
        <w:keepNext/>
        <w:numPr>
          <w:ilvl w:val="0"/>
          <w:numId w:val="50"/>
        </w:numPr>
        <w:rPr>
          <w:rFonts w:cs="Times New Roman"/>
        </w:rPr>
      </w:pPr>
      <w:r>
        <w:rPr>
          <w:rFonts w:cs="Times New Roman"/>
        </w:rPr>
        <w:t xml:space="preserve">If the </w:t>
      </w:r>
      <w:r w:rsidRPr="00C86CCD">
        <w:rPr>
          <w:rFonts w:cs="Times New Roman"/>
          <w:b/>
        </w:rPr>
        <w:t>Publish</w:t>
      </w:r>
      <w:r>
        <w:rPr>
          <w:rFonts w:cs="Times New Roman"/>
        </w:rPr>
        <w:t xml:space="preserve"> failed, you can use the </w:t>
      </w:r>
      <w:r w:rsidRPr="00C86CCD">
        <w:rPr>
          <w:rFonts w:cs="Times New Roman"/>
          <w:b/>
        </w:rPr>
        <w:t>Edit</w:t>
      </w:r>
      <w:r>
        <w:rPr>
          <w:rFonts w:cs="Times New Roman"/>
        </w:rPr>
        <w:t xml:space="preserve"> feature to correct the issue. For security reasons the password is not shown, so if everything else looks correct try re-entering the password. To review this feature, select the device you’d like to modify and press the </w:t>
      </w:r>
      <w:r w:rsidRPr="00C86CCD">
        <w:rPr>
          <w:rFonts w:cs="Times New Roman"/>
          <w:b/>
        </w:rPr>
        <w:t>Edit</w:t>
      </w:r>
      <w:r>
        <w:rPr>
          <w:rFonts w:cs="Times New Roman"/>
        </w:rPr>
        <w:t xml:space="preserve"> button.</w:t>
      </w:r>
    </w:p>
    <w:p w14:paraId="7B579D13" w14:textId="77777777" w:rsidR="00834FAA" w:rsidRDefault="00834FAA" w:rsidP="00834FAA">
      <w:pPr>
        <w:jc w:val="center"/>
      </w:pPr>
      <w:r>
        <w:rPr>
          <w:noProof/>
        </w:rPr>
        <w:drawing>
          <wp:inline distT="0" distB="0" distL="0" distR="0" wp14:anchorId="09F59866" wp14:editId="2DE444DE">
            <wp:extent cx="2972662" cy="2190750"/>
            <wp:effectExtent l="0" t="0" r="0" b="0"/>
            <wp:docPr id="230" name="Picture 2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97094" cy="2208755"/>
                    </a:xfrm>
                    <a:prstGeom prst="rect">
                      <a:avLst/>
                    </a:prstGeom>
                  </pic:spPr>
                </pic:pic>
              </a:graphicData>
            </a:graphic>
          </wp:inline>
        </w:drawing>
      </w:r>
    </w:p>
    <w:p w14:paraId="6B31D7D6" w14:textId="5BA24114" w:rsidR="00834FAA" w:rsidRDefault="00834FAA" w:rsidP="00834FAA">
      <w:pPr>
        <w:pStyle w:val="Caption"/>
      </w:pPr>
      <w:bookmarkStart w:id="1300" w:name="_Toc110350479"/>
      <w:bookmarkStart w:id="1301" w:name="_Toc135913125"/>
      <w:r>
        <w:t xml:space="preserve">Figure </w:t>
      </w:r>
      <w:fldSimple w:instr=" SEQ Figure \* ARABIC ">
        <w:r w:rsidR="00651143">
          <w:rPr>
            <w:noProof/>
          </w:rPr>
          <w:t>110</w:t>
        </w:r>
      </w:fldSimple>
      <w:r>
        <w:t xml:space="preserve"> Select Edit to modify device information</w:t>
      </w:r>
      <w:bookmarkEnd w:id="1300"/>
      <w:bookmarkEnd w:id="1301"/>
    </w:p>
    <w:p w14:paraId="72322958" w14:textId="77777777" w:rsidR="00834FAA" w:rsidRDefault="00834FAA">
      <w:pPr>
        <w:pStyle w:val="ListParagraph"/>
        <w:numPr>
          <w:ilvl w:val="0"/>
          <w:numId w:val="50"/>
        </w:numPr>
      </w:pPr>
      <w:r>
        <w:lastRenderedPageBreak/>
        <w:t xml:space="preserve">The </w:t>
      </w:r>
      <w:r w:rsidRPr="00C86CCD">
        <w:rPr>
          <w:b/>
        </w:rPr>
        <w:t>Edit</w:t>
      </w:r>
      <w:r>
        <w:t xml:space="preserve"> </w:t>
      </w:r>
      <w:r w:rsidRPr="00246E15">
        <w:rPr>
          <w:b/>
          <w:bCs/>
        </w:rPr>
        <w:t>Item</w:t>
      </w:r>
      <w:r>
        <w:t xml:space="preserve"> dialog appears. The information that was entered for the device you selected is displayed. You can make changes to any of the items and select </w:t>
      </w:r>
      <w:r w:rsidRPr="00C86CCD">
        <w:rPr>
          <w:b/>
        </w:rPr>
        <w:t>Save</w:t>
      </w:r>
      <w:r>
        <w:t xml:space="preserve"> or go back to the main screen without making any modifications by selecting </w:t>
      </w:r>
      <w:r w:rsidRPr="00C86CCD">
        <w:rPr>
          <w:b/>
        </w:rPr>
        <w:t>Cancel</w:t>
      </w:r>
      <w:r>
        <w:rPr>
          <w:bCs/>
        </w:rPr>
        <w:t>.</w:t>
      </w:r>
    </w:p>
    <w:p w14:paraId="096917DF" w14:textId="77777777" w:rsidR="00834FAA" w:rsidRDefault="00834FAA" w:rsidP="00834FAA">
      <w:pPr>
        <w:keepNext/>
        <w:jc w:val="center"/>
      </w:pPr>
      <w:r>
        <w:rPr>
          <w:noProof/>
        </w:rPr>
        <w:drawing>
          <wp:inline distT="0" distB="0" distL="0" distR="0" wp14:anchorId="2932C663" wp14:editId="1BF19BF8">
            <wp:extent cx="4183811" cy="1841145"/>
            <wp:effectExtent l="0" t="0" r="0" b="6985"/>
            <wp:docPr id="231" name="Picture 2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98411" cy="1847570"/>
                    </a:xfrm>
                    <a:prstGeom prst="rect">
                      <a:avLst/>
                    </a:prstGeom>
                  </pic:spPr>
                </pic:pic>
              </a:graphicData>
            </a:graphic>
          </wp:inline>
        </w:drawing>
      </w:r>
    </w:p>
    <w:p w14:paraId="1FC58614" w14:textId="6BE5E5AA" w:rsidR="00834FAA" w:rsidRDefault="00834FAA" w:rsidP="00834FAA">
      <w:pPr>
        <w:pStyle w:val="Caption"/>
      </w:pPr>
      <w:bookmarkStart w:id="1302" w:name="_Toc110350480"/>
      <w:bookmarkStart w:id="1303" w:name="_Toc135913126"/>
      <w:r>
        <w:t xml:space="preserve">Figure </w:t>
      </w:r>
      <w:fldSimple w:instr=" SEQ Figure \* ARABIC ">
        <w:r w:rsidR="00651143">
          <w:rPr>
            <w:noProof/>
          </w:rPr>
          <w:t>111</w:t>
        </w:r>
      </w:fldSimple>
      <w:r>
        <w:t xml:space="preserve"> Edit Item</w:t>
      </w:r>
      <w:bookmarkEnd w:id="1302"/>
      <w:bookmarkEnd w:id="1303"/>
    </w:p>
    <w:p w14:paraId="77B56C5A" w14:textId="77777777" w:rsidR="00834FAA" w:rsidRDefault="00834FAA">
      <w:pPr>
        <w:pStyle w:val="ListParagraph"/>
        <w:numPr>
          <w:ilvl w:val="0"/>
          <w:numId w:val="50"/>
        </w:numPr>
      </w:pPr>
      <w:r>
        <w:t xml:space="preserve">Once back at the main screen you can select </w:t>
      </w:r>
      <w:r w:rsidRPr="00C86CCD">
        <w:rPr>
          <w:b/>
        </w:rPr>
        <w:t>Publish</w:t>
      </w:r>
      <w:r>
        <w:t xml:space="preserve"> again, verify your device configurations, or continue entering devices by selecting a new device from the </w:t>
      </w:r>
      <w:r w:rsidRPr="00C86CCD">
        <w:rPr>
          <w:b/>
        </w:rPr>
        <w:t>Select the Device</w:t>
      </w:r>
      <w:r>
        <w:t xml:space="preserve"> menu.</w:t>
      </w:r>
    </w:p>
    <w:p w14:paraId="060AB6A7" w14:textId="77777777" w:rsidR="00834FAA" w:rsidRDefault="00834FAA">
      <w:pPr>
        <w:pStyle w:val="ListParagraph"/>
        <w:numPr>
          <w:ilvl w:val="0"/>
          <w:numId w:val="50"/>
        </w:numPr>
      </w:pPr>
      <w:r>
        <w:t xml:space="preserve">Once you have configured all your devices and the </w:t>
      </w:r>
      <w:r w:rsidRPr="00C86CCD">
        <w:rPr>
          <w:b/>
        </w:rPr>
        <w:t>Publish</w:t>
      </w:r>
      <w:r>
        <w:t xml:space="preserve"> is successful, you can exit the Configurator. Your device configuration is automatically saved on each successful Publish.</w:t>
      </w:r>
    </w:p>
    <w:p w14:paraId="640DE52E" w14:textId="77777777" w:rsidR="00834FAA" w:rsidRDefault="00834FAA">
      <w:pPr>
        <w:pStyle w:val="ListParagraph"/>
        <w:numPr>
          <w:ilvl w:val="0"/>
          <w:numId w:val="50"/>
        </w:numPr>
      </w:pPr>
      <w:bookmarkStart w:id="1304" w:name="_Hlk100572111"/>
      <w:r>
        <w:t>Re-enable Puppet on the Logstash host by executing the following command:</w:t>
      </w:r>
    </w:p>
    <w:p w14:paraId="041DFE9D" w14:textId="77777777" w:rsidR="00834FAA" w:rsidRPr="00176EC9" w:rsidRDefault="00834FAA" w:rsidP="00834FAA">
      <w:pPr>
        <w:pStyle w:val="ListParagraph"/>
        <w:spacing w:after="120"/>
        <w:contextualSpacing w:val="0"/>
        <w:rPr>
          <w:rFonts w:ascii="Courier New" w:hAnsi="Courier New" w:cs="Courier New"/>
        </w:rPr>
      </w:pPr>
      <w:r w:rsidRPr="009B0F97">
        <w:rPr>
          <w:rFonts w:ascii="Courier New" w:hAnsi="Courier New" w:cs="Courier New"/>
          <w:sz w:val="20"/>
          <w:szCs w:val="20"/>
        </w:rPr>
        <w:t># puppet agent –</w:t>
      </w:r>
      <w:r>
        <w:rPr>
          <w:rFonts w:ascii="Courier New" w:hAnsi="Courier New" w:cs="Courier New"/>
          <w:sz w:val="20"/>
          <w:szCs w:val="20"/>
        </w:rPr>
        <w:t>-</w:t>
      </w:r>
      <w:r w:rsidRPr="009B0F97">
        <w:rPr>
          <w:rFonts w:ascii="Courier New" w:hAnsi="Courier New" w:cs="Courier New"/>
          <w:sz w:val="20"/>
          <w:szCs w:val="20"/>
        </w:rPr>
        <w:t>enable</w:t>
      </w:r>
    </w:p>
    <w:p w14:paraId="0DBD8BE7" w14:textId="77777777" w:rsidR="00834FAA" w:rsidRDefault="00834FAA" w:rsidP="00834FAA">
      <w:pPr>
        <w:pStyle w:val="ListParagraph"/>
      </w:pPr>
      <w:r w:rsidRPr="009B0F97">
        <w:rPr>
          <w:b/>
          <w:bCs/>
          <w:color w:val="C00000"/>
        </w:rPr>
        <w:t>IMPORTAN</w:t>
      </w:r>
      <w:r>
        <w:rPr>
          <w:b/>
          <w:bCs/>
          <w:color w:val="C00000"/>
        </w:rPr>
        <w:t>T:</w:t>
      </w:r>
      <w:r>
        <w:t xml:space="preserve"> Don’t skip the previous step.</w:t>
      </w:r>
    </w:p>
    <w:bookmarkEnd w:id="1304"/>
    <w:p w14:paraId="3BACDF9B" w14:textId="77777777" w:rsidR="00834FAA" w:rsidRDefault="00834FAA" w:rsidP="00834FAA">
      <w:pPr>
        <w:spacing w:after="0"/>
      </w:pPr>
      <w:r w:rsidRPr="007251A5">
        <w:rPr>
          <w:b/>
        </w:rPr>
        <w:t>NOTE</w:t>
      </w:r>
      <w:r>
        <w:rPr>
          <w:b/>
        </w:rPr>
        <w:t>S</w:t>
      </w:r>
      <w:r w:rsidRPr="007251A5">
        <w:rPr>
          <w:b/>
          <w:bCs/>
        </w:rPr>
        <w:t>:</w:t>
      </w:r>
      <w:r>
        <w:t xml:space="preserve"> </w:t>
      </w:r>
    </w:p>
    <w:p w14:paraId="720B0A1B" w14:textId="77777777" w:rsidR="00834FAA" w:rsidRPr="007251A5" w:rsidRDefault="00834FAA">
      <w:pPr>
        <w:pStyle w:val="ListParagraph"/>
        <w:numPr>
          <w:ilvl w:val="0"/>
          <w:numId w:val="57"/>
        </w:numPr>
      </w:pPr>
      <w:r w:rsidRPr="007251A5">
        <w:t>You can run the configurator GUI at any time to either view, modify</w:t>
      </w:r>
      <w:r>
        <w:t>,</w:t>
      </w:r>
      <w:r w:rsidRPr="007251A5">
        <w:t xml:space="preserve"> or add devices for this Logstash instance to monitor.</w:t>
      </w:r>
    </w:p>
    <w:p w14:paraId="2C8FB4FB" w14:textId="77777777" w:rsidR="00834FAA" w:rsidRPr="005F1B3B" w:rsidRDefault="00834FAA">
      <w:pPr>
        <w:pStyle w:val="ListParagraph"/>
        <w:numPr>
          <w:ilvl w:val="0"/>
          <w:numId w:val="57"/>
        </w:numPr>
      </w:pPr>
      <w:r>
        <w:t>Every successful publish will restart the elasticDataCollector service so the current configuration is read in and collection from the devices is started.</w:t>
      </w:r>
    </w:p>
    <w:p w14:paraId="201ECEBD" w14:textId="3EB9C156" w:rsidR="00834FAA" w:rsidRDefault="00957E15" w:rsidP="00302637">
      <w:pPr>
        <w:pStyle w:val="Heading6"/>
      </w:pPr>
      <w:bookmarkStart w:id="1305" w:name="_Toc110601812"/>
      <w:r>
        <w:t xml:space="preserve"> </w:t>
      </w:r>
      <w:bookmarkStart w:id="1306" w:name="_Ref129588712"/>
      <w:bookmarkStart w:id="1307" w:name="_Ref129588752"/>
      <w:bookmarkStart w:id="1308" w:name="_Toc138076025"/>
      <w:r w:rsidR="00834FAA">
        <w:t>Verify Device Data is Being Collected</w:t>
      </w:r>
      <w:bookmarkEnd w:id="1305"/>
      <w:bookmarkEnd w:id="1306"/>
      <w:bookmarkEnd w:id="1307"/>
      <w:bookmarkEnd w:id="1308"/>
    </w:p>
    <w:p w14:paraId="58EDDC0F" w14:textId="77777777" w:rsidR="00834FAA" w:rsidRDefault="00834FAA" w:rsidP="00834FAA">
      <w:r>
        <w:t xml:space="preserve">Once you have a good configuration in place and the elasticDataCollector service is running we can verify that Elastic is receiving data for the devices. The easiest way to do this is viewing the </w:t>
      </w:r>
      <w:r w:rsidRPr="00C85570">
        <w:rPr>
          <w:b/>
          <w:bCs/>
        </w:rPr>
        <w:t>IAAS</w:t>
      </w:r>
      <w:r>
        <w:t>-</w:t>
      </w:r>
      <w:r w:rsidRPr="00C85570">
        <w:rPr>
          <w:b/>
          <w:bCs/>
        </w:rPr>
        <w:t>ES</w:t>
      </w:r>
      <w:r w:rsidRPr="00E06F03">
        <w:t>-</w:t>
      </w:r>
      <w:r>
        <w:rPr>
          <w:b/>
          <w:bCs/>
        </w:rPr>
        <w:t xml:space="preserve">Infrastructure Overall Status </w:t>
      </w:r>
      <w:r w:rsidRPr="00C85570">
        <w:rPr>
          <w:b/>
          <w:bCs/>
        </w:rPr>
        <w:t>Dashboard</w:t>
      </w:r>
      <w:r>
        <w:t>. This dashboard shows the overall status of each of the devices you have configured.</w:t>
      </w:r>
    </w:p>
    <w:p w14:paraId="38201C84" w14:textId="77777777" w:rsidR="00834FAA" w:rsidRDefault="00834FAA">
      <w:pPr>
        <w:pStyle w:val="ListParagraph"/>
        <w:keepNext/>
        <w:numPr>
          <w:ilvl w:val="0"/>
          <w:numId w:val="54"/>
        </w:numPr>
      </w:pPr>
      <w:r>
        <w:lastRenderedPageBreak/>
        <w:t xml:space="preserve">Select the </w:t>
      </w:r>
      <w:r w:rsidRPr="001A4583">
        <w:rPr>
          <w:b/>
          <w:bCs/>
        </w:rPr>
        <w:t>Dashboard</w:t>
      </w:r>
      <w:r>
        <w:t xml:space="preserve"> option from the hamburger menu.</w:t>
      </w:r>
    </w:p>
    <w:p w14:paraId="42F2D177" w14:textId="77777777" w:rsidR="00834FAA" w:rsidRDefault="00834FAA" w:rsidP="00834FAA">
      <w:pPr>
        <w:jc w:val="center"/>
      </w:pPr>
      <w:r>
        <w:rPr>
          <w:noProof/>
        </w:rPr>
        <w:drawing>
          <wp:inline distT="0" distB="0" distL="0" distR="0" wp14:anchorId="1EF94CAE" wp14:editId="5CFF674B">
            <wp:extent cx="1841854" cy="3856382"/>
            <wp:effectExtent l="0" t="0" r="6350" b="0"/>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52538" cy="3878752"/>
                    </a:xfrm>
                    <a:prstGeom prst="rect">
                      <a:avLst/>
                    </a:prstGeom>
                  </pic:spPr>
                </pic:pic>
              </a:graphicData>
            </a:graphic>
          </wp:inline>
        </w:drawing>
      </w:r>
    </w:p>
    <w:p w14:paraId="785A9014" w14:textId="1F3F44E8" w:rsidR="00834FAA" w:rsidRDefault="00834FAA" w:rsidP="00834FAA">
      <w:pPr>
        <w:pStyle w:val="Caption"/>
      </w:pPr>
      <w:bookmarkStart w:id="1309" w:name="_Toc110350481"/>
      <w:bookmarkStart w:id="1310" w:name="_Toc135913127"/>
      <w:r>
        <w:t xml:space="preserve">Figure </w:t>
      </w:r>
      <w:fldSimple w:instr=" SEQ Figure \* ARABIC ">
        <w:r w:rsidR="00651143">
          <w:rPr>
            <w:noProof/>
          </w:rPr>
          <w:t>112</w:t>
        </w:r>
      </w:fldSimple>
      <w:r>
        <w:t xml:space="preserve"> Select Dashboards Option</w:t>
      </w:r>
      <w:bookmarkEnd w:id="1309"/>
      <w:bookmarkEnd w:id="1310"/>
    </w:p>
    <w:p w14:paraId="455644E7" w14:textId="77777777" w:rsidR="00834FAA" w:rsidRDefault="00834FAA">
      <w:pPr>
        <w:pStyle w:val="ListParagraph"/>
        <w:keepNext/>
        <w:numPr>
          <w:ilvl w:val="0"/>
          <w:numId w:val="54"/>
        </w:numPr>
      </w:pPr>
      <w:r>
        <w:t xml:space="preserve">Type </w:t>
      </w:r>
      <w:bookmarkStart w:id="1311" w:name="_Hlk100576536"/>
      <w:r w:rsidRPr="00764E6C">
        <w:rPr>
          <w:b/>
          <w:bCs/>
        </w:rPr>
        <w:t>IAAS</w:t>
      </w:r>
      <w:r>
        <w:t>-</w:t>
      </w:r>
      <w:r w:rsidRPr="00764E6C">
        <w:rPr>
          <w:b/>
          <w:bCs/>
        </w:rPr>
        <w:t>ES</w:t>
      </w:r>
      <w:r w:rsidRPr="00E06F03">
        <w:t>-</w:t>
      </w:r>
      <w:r>
        <w:rPr>
          <w:b/>
          <w:bCs/>
        </w:rPr>
        <w:t xml:space="preserve">Infrastructure </w:t>
      </w:r>
      <w:bookmarkEnd w:id="1311"/>
      <w:r>
        <w:rPr>
          <w:b/>
          <w:bCs/>
        </w:rPr>
        <w:t xml:space="preserve">Overall Status </w:t>
      </w:r>
      <w:r w:rsidRPr="00764E6C">
        <w:rPr>
          <w:b/>
          <w:bCs/>
        </w:rPr>
        <w:t>Dashboard</w:t>
      </w:r>
      <w:r>
        <w:t xml:space="preserve"> in the search bar.</w:t>
      </w:r>
    </w:p>
    <w:p w14:paraId="199E32A7" w14:textId="77777777" w:rsidR="00834FAA" w:rsidRDefault="00834FAA" w:rsidP="00834FAA">
      <w:pPr>
        <w:jc w:val="center"/>
      </w:pPr>
      <w:r>
        <w:rPr>
          <w:noProof/>
        </w:rPr>
        <w:drawing>
          <wp:inline distT="0" distB="0" distL="0" distR="0" wp14:anchorId="4D2A93A8" wp14:editId="756F694C">
            <wp:extent cx="4916920" cy="151447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48035" cy="1524059"/>
                    </a:xfrm>
                    <a:prstGeom prst="rect">
                      <a:avLst/>
                    </a:prstGeom>
                  </pic:spPr>
                </pic:pic>
              </a:graphicData>
            </a:graphic>
          </wp:inline>
        </w:drawing>
      </w:r>
    </w:p>
    <w:p w14:paraId="6509F740" w14:textId="2EC2ECEF" w:rsidR="00834FAA" w:rsidRDefault="00834FAA" w:rsidP="00834FAA">
      <w:pPr>
        <w:pStyle w:val="Caption"/>
      </w:pPr>
      <w:bookmarkStart w:id="1312" w:name="_Toc110350482"/>
      <w:bookmarkStart w:id="1313" w:name="_Toc135913128"/>
      <w:r>
        <w:t xml:space="preserve">Figure </w:t>
      </w:r>
      <w:fldSimple w:instr=" SEQ Figure \* ARABIC ">
        <w:r w:rsidR="00651143">
          <w:rPr>
            <w:noProof/>
          </w:rPr>
          <w:t>113</w:t>
        </w:r>
      </w:fldSimple>
      <w:r>
        <w:t xml:space="preserve"> Select IAAS-ES-Infrastructure Status Dashboard</w:t>
      </w:r>
      <w:bookmarkEnd w:id="1312"/>
      <w:bookmarkEnd w:id="1313"/>
    </w:p>
    <w:p w14:paraId="4A5F3023" w14:textId="77777777" w:rsidR="00834FAA" w:rsidRDefault="00834FAA">
      <w:pPr>
        <w:pStyle w:val="ListParagraph"/>
        <w:keepNext/>
        <w:numPr>
          <w:ilvl w:val="0"/>
          <w:numId w:val="54"/>
        </w:numPr>
      </w:pPr>
      <w:r>
        <w:lastRenderedPageBreak/>
        <w:t>Verify that the devices you entered into the configuration are listed in the dashboard.</w:t>
      </w:r>
    </w:p>
    <w:p w14:paraId="40C6790B" w14:textId="77777777" w:rsidR="00834FAA" w:rsidRDefault="00834FAA" w:rsidP="00834FAA">
      <w:pPr>
        <w:keepNext/>
        <w:jc w:val="center"/>
      </w:pPr>
      <w:r>
        <w:rPr>
          <w:noProof/>
        </w:rPr>
        <w:drawing>
          <wp:inline distT="0" distB="0" distL="0" distR="0" wp14:anchorId="4E277D92" wp14:editId="5C0938B5">
            <wp:extent cx="5369487" cy="3323230"/>
            <wp:effectExtent l="0" t="0" r="3175" b="0"/>
            <wp:docPr id="234" name="Picture 23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tabl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84939" cy="3332793"/>
                    </a:xfrm>
                    <a:prstGeom prst="rect">
                      <a:avLst/>
                    </a:prstGeom>
                  </pic:spPr>
                </pic:pic>
              </a:graphicData>
            </a:graphic>
          </wp:inline>
        </w:drawing>
      </w:r>
    </w:p>
    <w:p w14:paraId="191E7C08" w14:textId="396C56A3" w:rsidR="00834FAA" w:rsidRDefault="00834FAA" w:rsidP="00834FAA">
      <w:pPr>
        <w:pStyle w:val="Caption"/>
      </w:pPr>
      <w:bookmarkStart w:id="1314" w:name="_Toc110350483"/>
      <w:bookmarkStart w:id="1315" w:name="_Toc135913129"/>
      <w:r>
        <w:t xml:space="preserve">Figure </w:t>
      </w:r>
      <w:fldSimple w:instr=" SEQ Figure \* ARABIC ">
        <w:r w:rsidR="00651143">
          <w:rPr>
            <w:noProof/>
          </w:rPr>
          <w:t>114</w:t>
        </w:r>
      </w:fldSimple>
      <w:r>
        <w:t xml:space="preserve"> Devices Listed in Dashboard</w:t>
      </w:r>
      <w:bookmarkEnd w:id="1314"/>
      <w:bookmarkEnd w:id="1315"/>
    </w:p>
    <w:p w14:paraId="4188FB00" w14:textId="77777777" w:rsidR="00834FAA" w:rsidRDefault="00834FAA" w:rsidP="00834FAA">
      <w:pPr>
        <w:pStyle w:val="ListParagraph"/>
      </w:pPr>
      <w:r>
        <w:t>There should be 6 areas on the dashboard:</w:t>
      </w:r>
    </w:p>
    <w:p w14:paraId="3F11FC67" w14:textId="77777777" w:rsidR="00834FAA" w:rsidRDefault="00834FAA">
      <w:pPr>
        <w:pStyle w:val="ListParagraph"/>
        <w:numPr>
          <w:ilvl w:val="0"/>
          <w:numId w:val="55"/>
        </w:numPr>
      </w:pPr>
      <w:r>
        <w:t>Isilon</w:t>
      </w:r>
    </w:p>
    <w:p w14:paraId="300CC73F" w14:textId="77777777" w:rsidR="00834FAA" w:rsidRDefault="00834FAA">
      <w:pPr>
        <w:pStyle w:val="ListParagraph"/>
        <w:numPr>
          <w:ilvl w:val="0"/>
          <w:numId w:val="55"/>
        </w:numPr>
      </w:pPr>
      <w:r>
        <w:t>Switches</w:t>
      </w:r>
    </w:p>
    <w:p w14:paraId="75448ED4" w14:textId="77777777" w:rsidR="00834FAA" w:rsidRDefault="00834FAA">
      <w:pPr>
        <w:pStyle w:val="ListParagraph"/>
        <w:numPr>
          <w:ilvl w:val="0"/>
          <w:numId w:val="55"/>
        </w:numPr>
      </w:pPr>
      <w:r>
        <w:t>Data Domain</w:t>
      </w:r>
    </w:p>
    <w:p w14:paraId="62285E23" w14:textId="77777777" w:rsidR="00834FAA" w:rsidRDefault="00834FAA">
      <w:pPr>
        <w:pStyle w:val="ListParagraph"/>
        <w:numPr>
          <w:ilvl w:val="0"/>
          <w:numId w:val="55"/>
        </w:numPr>
      </w:pPr>
      <w:r>
        <w:t>XtremIO</w:t>
      </w:r>
    </w:p>
    <w:p w14:paraId="41B0601F" w14:textId="77777777" w:rsidR="00834FAA" w:rsidRDefault="00834FAA">
      <w:pPr>
        <w:pStyle w:val="ListParagraph"/>
        <w:numPr>
          <w:ilvl w:val="0"/>
          <w:numId w:val="55"/>
        </w:numPr>
      </w:pPr>
      <w:r>
        <w:t>Fx2</w:t>
      </w:r>
    </w:p>
    <w:p w14:paraId="26646552" w14:textId="77777777" w:rsidR="00834FAA" w:rsidRDefault="00834FAA">
      <w:pPr>
        <w:pStyle w:val="ListParagraph"/>
        <w:numPr>
          <w:ilvl w:val="0"/>
          <w:numId w:val="55"/>
        </w:numPr>
      </w:pPr>
      <w:r>
        <w:t xml:space="preserve">Rc6xx </w:t>
      </w:r>
    </w:p>
    <w:p w14:paraId="748FCF61" w14:textId="77777777" w:rsidR="00834FAA" w:rsidRDefault="00834FAA" w:rsidP="00834FAA">
      <w:pPr>
        <w:spacing w:line="276" w:lineRule="auto"/>
      </w:pPr>
    </w:p>
    <w:p w14:paraId="4C13BF36" w14:textId="77777777" w:rsidR="00834FAA" w:rsidRDefault="00834FAA" w:rsidP="00834FAA">
      <w:r>
        <w:rPr>
          <w:b/>
          <w:color w:val="C00000"/>
        </w:rPr>
        <w:t>I</w:t>
      </w:r>
      <w:r w:rsidRPr="004F5FAE">
        <w:rPr>
          <w:b/>
          <w:color w:val="C00000"/>
        </w:rPr>
        <w:t>MPORTANT:</w:t>
      </w:r>
      <w:r w:rsidRPr="00A4041B">
        <w:rPr>
          <w:color w:val="FF0000"/>
        </w:rPr>
        <w:t xml:space="preserve"> </w:t>
      </w:r>
      <w:r>
        <w:t>All Logstash and elasticDataCollector instances must be upgraded before moving on to the next step.</w:t>
      </w:r>
    </w:p>
    <w:p w14:paraId="64ECF71D" w14:textId="0C868970" w:rsidR="00401057" w:rsidRDefault="00401057" w:rsidP="00401057">
      <w:pPr>
        <w:pStyle w:val="Heading6"/>
      </w:pPr>
      <w:r>
        <w:t xml:space="preserve"> </w:t>
      </w:r>
      <w:bookmarkStart w:id="1316" w:name="_Toc138076026"/>
      <w:r w:rsidRPr="00401057">
        <w:t>Update</w:t>
      </w:r>
      <w:r>
        <w:t xml:space="preserve"> 7k switch configuration for Data Collector</w:t>
      </w:r>
      <w:r w:rsidR="00A41CBF">
        <w:t xml:space="preserve"> (If needed)</w:t>
      </w:r>
      <w:bookmarkEnd w:id="1316"/>
    </w:p>
    <w:p w14:paraId="63496036" w14:textId="7AA0DA68" w:rsidR="00401057" w:rsidRDefault="00401057" w:rsidP="00401057">
      <w:r>
        <w:t>When setting up switches for monitoring in the previous installation of the data collector there was not an option for 7k switches.  Because of this the 7k switches were configured as 5k switches</w:t>
      </w:r>
      <w:r w:rsidR="004658EF">
        <w:t xml:space="preserve"> or possibly catalyst switches</w:t>
      </w:r>
      <w:r>
        <w:t>.  This version brings the ability to configure 7k switches for monitoring but also requires that any 7k switches that were previously setup as 5k switches must be changed to the correct configuration to ensure proper monitoring.</w:t>
      </w:r>
    </w:p>
    <w:p w14:paraId="2507C9CF" w14:textId="6B9C7484" w:rsidR="00401057" w:rsidRPr="00401057" w:rsidRDefault="00401057" w:rsidP="00401057">
      <w:r>
        <w:t>Follow these steps to modify an existing 7k switches configuration from being identified as a 5k</w:t>
      </w:r>
      <w:r w:rsidR="004658EF">
        <w:t xml:space="preserve"> or catalyst</w:t>
      </w:r>
      <w:r>
        <w:t xml:space="preserve"> to the proper identification as a 7k.</w:t>
      </w:r>
    </w:p>
    <w:p w14:paraId="1AD39DC8" w14:textId="38B1BE4A" w:rsidR="00401057" w:rsidRDefault="00401057" w:rsidP="00FF47CB">
      <w:r>
        <w:lastRenderedPageBreak/>
        <w:t xml:space="preserve">Open the configurator GUI as described in Section </w:t>
      </w:r>
      <w:r>
        <w:fldChar w:fldCharType="begin"/>
      </w:r>
      <w:r>
        <w:instrText xml:space="preserve"> REF _Ref100218082 \r \h </w:instrText>
      </w:r>
      <w:r>
        <w:fldChar w:fldCharType="separate"/>
      </w:r>
      <w:r w:rsidR="00651143">
        <w:t>5.5.5.2.3</w:t>
      </w:r>
      <w:r>
        <w:fldChar w:fldCharType="end"/>
      </w:r>
      <w:r w:rsidR="00FF47CB">
        <w:t xml:space="preserve"> above to c</w:t>
      </w:r>
      <w:r>
        <w:t xml:space="preserve">orrect any of the 7k switches for the site that have been previously configured as 5k </w:t>
      </w:r>
      <w:r w:rsidR="004658EF">
        <w:t xml:space="preserve">or catalyst </w:t>
      </w:r>
      <w:r>
        <w:t>switches</w:t>
      </w:r>
      <w:r w:rsidR="00FF47CB">
        <w:t xml:space="preserve"> by executing the following steps for each incorrectly configured switch.</w:t>
      </w:r>
    </w:p>
    <w:p w14:paraId="1EC93793" w14:textId="63B30B8A" w:rsidR="00494E8F" w:rsidRDefault="00FF47CB">
      <w:pPr>
        <w:pStyle w:val="ListParagraph"/>
        <w:numPr>
          <w:ilvl w:val="0"/>
          <w:numId w:val="81"/>
        </w:numPr>
      </w:pPr>
      <w:r>
        <w:t xml:space="preserve">Select the 7k switch that is currently defined as a 5k </w:t>
      </w:r>
      <w:r w:rsidR="004658EF">
        <w:t xml:space="preserve">or catalyst </w:t>
      </w:r>
      <w:r>
        <w:t xml:space="preserve">switch </w:t>
      </w:r>
    </w:p>
    <w:p w14:paraId="32484E1F" w14:textId="6A9DC9CE" w:rsidR="00FF47CB" w:rsidRDefault="00494E8F">
      <w:pPr>
        <w:pStyle w:val="ListParagraph"/>
        <w:numPr>
          <w:ilvl w:val="0"/>
          <w:numId w:val="81"/>
        </w:numPr>
      </w:pPr>
      <w:r>
        <w:t>S</w:t>
      </w:r>
      <w:r w:rsidR="00FF47CB">
        <w:t>elect “Edit”</w:t>
      </w:r>
    </w:p>
    <w:p w14:paraId="7793AE8C" w14:textId="22B17B3C" w:rsidR="00FF47CB" w:rsidRDefault="00494E8F" w:rsidP="00FF47CB">
      <w:pPr>
        <w:keepNext/>
        <w:ind w:left="720"/>
      </w:pPr>
      <w:r>
        <w:rPr>
          <w:noProof/>
        </w:rPr>
        <w:drawing>
          <wp:inline distT="0" distB="0" distL="0" distR="0" wp14:anchorId="0DD17E52" wp14:editId="1777FFDC">
            <wp:extent cx="5210175" cy="3826361"/>
            <wp:effectExtent l="0" t="0" r="0" b="3175"/>
            <wp:docPr id="243" name="Picture 2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10;&#10;Description automatically generated with medium confidenc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16665" cy="3831128"/>
                    </a:xfrm>
                    <a:prstGeom prst="rect">
                      <a:avLst/>
                    </a:prstGeom>
                  </pic:spPr>
                </pic:pic>
              </a:graphicData>
            </a:graphic>
          </wp:inline>
        </w:drawing>
      </w:r>
    </w:p>
    <w:p w14:paraId="306AA514" w14:textId="055DA2F3" w:rsidR="00FF47CB" w:rsidRDefault="00FF47CB" w:rsidP="00FF47CB">
      <w:pPr>
        <w:pStyle w:val="Caption"/>
      </w:pPr>
      <w:bookmarkStart w:id="1317" w:name="_Toc135913130"/>
      <w:r>
        <w:t xml:space="preserve">Figure </w:t>
      </w:r>
      <w:fldSimple w:instr=" SEQ Figure \* ARABIC ">
        <w:r w:rsidR="00651143">
          <w:rPr>
            <w:noProof/>
          </w:rPr>
          <w:t>115</w:t>
        </w:r>
      </w:fldSimple>
      <w:r>
        <w:t>- Example of selecting incorrectly configured 7k switch</w:t>
      </w:r>
      <w:bookmarkEnd w:id="1317"/>
    </w:p>
    <w:p w14:paraId="12A655B6" w14:textId="544A1A9A" w:rsidR="00FF47CB" w:rsidRDefault="00494E8F">
      <w:pPr>
        <w:pStyle w:val="ListParagraph"/>
        <w:numPr>
          <w:ilvl w:val="0"/>
          <w:numId w:val="81"/>
        </w:numPr>
      </w:pPr>
      <w:r>
        <w:t>From the “Device Name” pull down menu select “nexus7k”</w:t>
      </w:r>
      <w:r w:rsidR="00906708">
        <w:t xml:space="preserve"> and then “Save” </w:t>
      </w:r>
      <w:r w:rsidR="004658EF">
        <w:t>(No</w:t>
      </w:r>
      <w:r w:rsidR="00906708">
        <w:t xml:space="preserve"> need to update anything else unless necessary)</w:t>
      </w:r>
    </w:p>
    <w:p w14:paraId="79508AB6" w14:textId="4EF9E307" w:rsidR="00906708" w:rsidRDefault="004658EF" w:rsidP="00906708">
      <w:pPr>
        <w:pStyle w:val="ListParagraph"/>
        <w:keepNext/>
        <w:ind w:left="0"/>
        <w:jc w:val="center"/>
      </w:pPr>
      <w:r>
        <w:rPr>
          <w:noProof/>
        </w:rPr>
        <w:lastRenderedPageBreak/>
        <w:drawing>
          <wp:inline distT="0" distB="0" distL="0" distR="0" wp14:anchorId="638768EB" wp14:editId="5261A053">
            <wp:extent cx="5943600" cy="3487420"/>
            <wp:effectExtent l="0" t="0" r="0" b="0"/>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p>
    <w:p w14:paraId="4BB76EFA" w14:textId="14723987" w:rsidR="00494E8F" w:rsidRDefault="00906708" w:rsidP="00906708">
      <w:pPr>
        <w:pStyle w:val="Caption"/>
      </w:pPr>
      <w:bookmarkStart w:id="1318" w:name="_Toc135913131"/>
      <w:r>
        <w:t xml:space="preserve">Figure </w:t>
      </w:r>
      <w:fldSimple w:instr=" SEQ Figure \* ARABIC ">
        <w:r w:rsidR="00651143">
          <w:rPr>
            <w:noProof/>
          </w:rPr>
          <w:t>116</w:t>
        </w:r>
      </w:fldSimple>
      <w:r>
        <w:t>- Change 5k device to 7k device</w:t>
      </w:r>
      <w:bookmarkEnd w:id="1318"/>
    </w:p>
    <w:p w14:paraId="25DEFE73" w14:textId="244B1403" w:rsidR="00494E8F" w:rsidRDefault="004658EF">
      <w:pPr>
        <w:pStyle w:val="ListParagraph"/>
        <w:numPr>
          <w:ilvl w:val="0"/>
          <w:numId w:val="81"/>
        </w:numPr>
      </w:pPr>
      <w:r>
        <w:t xml:space="preserve">Repeat steps 1 thru 3 for all 7k switches that were previously misconfigured </w:t>
      </w:r>
    </w:p>
    <w:p w14:paraId="6F4B6F35" w14:textId="66D355F2" w:rsidR="004658EF" w:rsidRDefault="004658EF">
      <w:pPr>
        <w:pStyle w:val="ListParagraph"/>
        <w:numPr>
          <w:ilvl w:val="0"/>
          <w:numId w:val="81"/>
        </w:numPr>
      </w:pPr>
      <w:r>
        <w:t>Select the “Publish” button to update the stored device values</w:t>
      </w:r>
    </w:p>
    <w:p w14:paraId="1C6DE940" w14:textId="77777777" w:rsidR="004658EF" w:rsidRDefault="004658EF" w:rsidP="004658EF">
      <w:pPr>
        <w:pStyle w:val="ListParagraph"/>
        <w:keepNext/>
        <w:ind w:left="0"/>
        <w:jc w:val="center"/>
      </w:pPr>
      <w:r>
        <w:rPr>
          <w:noProof/>
        </w:rPr>
        <w:lastRenderedPageBreak/>
        <w:drawing>
          <wp:inline distT="0" distB="0" distL="0" distR="0" wp14:anchorId="04EF4E0F" wp14:editId="67A4D135">
            <wp:extent cx="5172075" cy="3829877"/>
            <wp:effectExtent l="0" t="0" r="0" b="0"/>
            <wp:docPr id="252" name="Picture 2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76548" cy="3833189"/>
                    </a:xfrm>
                    <a:prstGeom prst="rect">
                      <a:avLst/>
                    </a:prstGeom>
                  </pic:spPr>
                </pic:pic>
              </a:graphicData>
            </a:graphic>
          </wp:inline>
        </w:drawing>
      </w:r>
    </w:p>
    <w:p w14:paraId="5495171B" w14:textId="1F165B40" w:rsidR="004658EF" w:rsidRDefault="004658EF" w:rsidP="004658EF">
      <w:pPr>
        <w:pStyle w:val="Caption"/>
      </w:pPr>
      <w:bookmarkStart w:id="1319" w:name="_Toc135913132"/>
      <w:r>
        <w:t xml:space="preserve">Figure </w:t>
      </w:r>
      <w:fldSimple w:instr=" SEQ Figure \* ARABIC ">
        <w:r w:rsidR="00651143">
          <w:rPr>
            <w:noProof/>
          </w:rPr>
          <w:t>117</w:t>
        </w:r>
      </w:fldSimple>
      <w:r>
        <w:t>- Publish Device Configurations</w:t>
      </w:r>
      <w:bookmarkEnd w:id="1319"/>
    </w:p>
    <w:p w14:paraId="4FED89FC" w14:textId="5F279955" w:rsidR="004658EF" w:rsidRPr="0096400A" w:rsidRDefault="004658EF">
      <w:pPr>
        <w:pStyle w:val="ListParagraph"/>
        <w:numPr>
          <w:ilvl w:val="0"/>
          <w:numId w:val="81"/>
        </w:numPr>
      </w:pPr>
      <w:r>
        <w:t xml:space="preserve">The </w:t>
      </w:r>
      <w:r>
        <w:rPr>
          <w:rFonts w:cs="Times New Roman"/>
        </w:rPr>
        <w:t xml:space="preserve">Configurator will verify the values you have entered by trying to access the device(s). </w:t>
      </w:r>
      <w:r w:rsidRPr="00F6285E">
        <w:rPr>
          <w:rFonts w:cs="Times New Roman"/>
        </w:rPr>
        <w:t>If all goes well your configuration will be updated and a success message will be displayed</w:t>
      </w:r>
    </w:p>
    <w:p w14:paraId="1497EDC4" w14:textId="77777777" w:rsidR="0096400A" w:rsidRDefault="0096400A" w:rsidP="0096400A">
      <w:pPr>
        <w:pStyle w:val="ListParagraph"/>
        <w:keepNext/>
        <w:ind w:left="0"/>
        <w:jc w:val="center"/>
      </w:pPr>
      <w:r>
        <w:rPr>
          <w:noProof/>
        </w:rPr>
        <w:lastRenderedPageBreak/>
        <w:drawing>
          <wp:inline distT="0" distB="0" distL="0" distR="0" wp14:anchorId="67658A91" wp14:editId="43F44453">
            <wp:extent cx="2474446" cy="3513547"/>
            <wp:effectExtent l="0" t="0" r="2540" b="0"/>
            <wp:docPr id="253" name="Picture 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474446" cy="3513547"/>
                    </a:xfrm>
                    <a:prstGeom prst="rect">
                      <a:avLst/>
                    </a:prstGeom>
                  </pic:spPr>
                </pic:pic>
              </a:graphicData>
            </a:graphic>
          </wp:inline>
        </w:drawing>
      </w:r>
    </w:p>
    <w:p w14:paraId="0D32445F" w14:textId="34974910" w:rsidR="0096400A" w:rsidRPr="0096400A" w:rsidRDefault="0096400A" w:rsidP="0096400A">
      <w:pPr>
        <w:pStyle w:val="Caption"/>
      </w:pPr>
      <w:bookmarkStart w:id="1320" w:name="_Toc135913133"/>
      <w:r>
        <w:t xml:space="preserve">Figure </w:t>
      </w:r>
      <w:fldSimple w:instr=" SEQ Figure \* ARABIC ">
        <w:r w:rsidR="00651143">
          <w:rPr>
            <w:noProof/>
          </w:rPr>
          <w:t>118</w:t>
        </w:r>
      </w:fldSimple>
      <w:r>
        <w:t>- Example of successful publish of device information</w:t>
      </w:r>
      <w:bookmarkEnd w:id="1320"/>
    </w:p>
    <w:p w14:paraId="36F48F3B" w14:textId="5D858099" w:rsidR="0096400A" w:rsidRDefault="00E46461">
      <w:pPr>
        <w:pStyle w:val="ListParagraph"/>
        <w:numPr>
          <w:ilvl w:val="0"/>
          <w:numId w:val="81"/>
        </w:numPr>
      </w:pPr>
      <w:r>
        <w:t xml:space="preserve">Select “Continue” to return to main window and then select “Exit” </w:t>
      </w:r>
    </w:p>
    <w:p w14:paraId="65A359ED" w14:textId="36E6E3B7" w:rsidR="006F2241" w:rsidRDefault="006F2241" w:rsidP="006F2241">
      <w:pPr>
        <w:ind w:left="720"/>
      </w:pPr>
      <w:r w:rsidRPr="006F2241">
        <w:rPr>
          <w:b/>
          <w:bCs/>
        </w:rPr>
        <w:t>Note</w:t>
      </w:r>
      <w:r>
        <w:t>: The ElasticDataCollector will be restarted on a successful publish</w:t>
      </w:r>
    </w:p>
    <w:p w14:paraId="7CC68917" w14:textId="77777777" w:rsidR="00302637" w:rsidRDefault="00302637" w:rsidP="00302637">
      <w:pPr>
        <w:pStyle w:val="Heading3"/>
      </w:pPr>
      <w:bookmarkStart w:id="1321" w:name="_Toc138076027"/>
      <w:r>
        <w:t>Upgrade Beats</w:t>
      </w:r>
      <w:bookmarkEnd w:id="1321"/>
    </w:p>
    <w:p w14:paraId="470A8596" w14:textId="77777777" w:rsidR="00302637" w:rsidRDefault="00302637" w:rsidP="00302637">
      <w:pPr>
        <w:pStyle w:val="Heading4"/>
      </w:pPr>
      <w:bookmarkStart w:id="1322" w:name="_Toc51142842"/>
      <w:bookmarkStart w:id="1323" w:name="_Toc53754992"/>
      <w:bookmarkStart w:id="1324" w:name="_Toc110601792"/>
      <w:bookmarkStart w:id="1325" w:name="_Toc138076028"/>
      <w:bookmarkStart w:id="1326" w:name="_Hlk120783165"/>
      <w:r>
        <w:t>Verify B</w:t>
      </w:r>
      <w:r w:rsidRPr="00755943">
        <w:t>eat</w:t>
      </w:r>
      <w:r>
        <w:t xml:space="preserve"> Templates are </w:t>
      </w:r>
      <w:bookmarkEnd w:id="1322"/>
      <w:bookmarkEnd w:id="1323"/>
      <w:r>
        <w:t>Loaded</w:t>
      </w:r>
      <w:bookmarkEnd w:id="1324"/>
      <w:bookmarkEnd w:id="1325"/>
    </w:p>
    <w:p w14:paraId="79B39644" w14:textId="26410622" w:rsidR="00302637" w:rsidRPr="0090366B" w:rsidRDefault="00302637" w:rsidP="00302637">
      <w:r>
        <w:t>All templates, including beats, have been converted to composable index templates; these templates were loaded in section</w:t>
      </w:r>
      <w:r w:rsidR="006D4233">
        <w:t xml:space="preserve"> </w:t>
      </w:r>
      <w:r w:rsidR="006D4233">
        <w:fldChar w:fldCharType="begin"/>
      </w:r>
      <w:r w:rsidR="006D4233">
        <w:instrText xml:space="preserve"> REF _Ref48134690 \r \h </w:instrText>
      </w:r>
      <w:r w:rsidR="006D4233">
        <w:fldChar w:fldCharType="separate"/>
      </w:r>
      <w:r w:rsidR="00651143">
        <w:t>5.5.4.3</w:t>
      </w:r>
      <w:r w:rsidR="006D4233">
        <w:fldChar w:fldCharType="end"/>
      </w:r>
      <w:r>
        <w:t>. These steps are to verify the templates for the new version of beats have been loaded correctly.</w:t>
      </w:r>
    </w:p>
    <w:p w14:paraId="7998B98B" w14:textId="77777777" w:rsidR="00302637" w:rsidRDefault="00302637" w:rsidP="00302637">
      <w:r>
        <w:t xml:space="preserve">Verify all beats component templates were loaded properly by ensuring they are present in the </w:t>
      </w:r>
      <w:r w:rsidRPr="009272E0">
        <w:rPr>
          <w:b/>
          <w:bCs/>
        </w:rPr>
        <w:t>Component Templates</w:t>
      </w:r>
      <w:r>
        <w:t xml:space="preserve"> section of the </w:t>
      </w:r>
      <w:r w:rsidRPr="009272E0">
        <w:rPr>
          <w:b/>
          <w:bCs/>
        </w:rPr>
        <w:t>Index Management</w:t>
      </w:r>
      <w:r>
        <w:t xml:space="preserve"> screen in Kibana.</w:t>
      </w:r>
    </w:p>
    <w:p w14:paraId="7312F9A9" w14:textId="77777777" w:rsidR="00302637" w:rsidRDefault="00302637">
      <w:pPr>
        <w:pStyle w:val="ListParagraph"/>
        <w:numPr>
          <w:ilvl w:val="0"/>
          <w:numId w:val="61"/>
        </w:numPr>
      </w:pPr>
      <w:r w:rsidRPr="005D0FE9">
        <w:t>From the hamburger menu</w:t>
      </w:r>
      <w:r>
        <w:t>,</w:t>
      </w:r>
      <w:r w:rsidRPr="005D0FE9">
        <w:t xml:space="preserve"> select </w:t>
      </w:r>
      <w:r w:rsidRPr="00043684">
        <w:rPr>
          <w:b/>
          <w:bCs/>
        </w:rPr>
        <w:t>Stack Management</w:t>
      </w:r>
      <w:r>
        <w:t>.</w:t>
      </w:r>
      <w:r w:rsidRPr="005D0FE9">
        <w:t xml:space="preserve"> </w:t>
      </w:r>
    </w:p>
    <w:p w14:paraId="3A00C573" w14:textId="77777777" w:rsidR="00302637" w:rsidRDefault="00302637">
      <w:pPr>
        <w:pStyle w:val="ListParagraph"/>
        <w:numPr>
          <w:ilvl w:val="0"/>
          <w:numId w:val="61"/>
        </w:numPr>
      </w:pPr>
      <w:r>
        <w:t>S</w:t>
      </w:r>
      <w:r w:rsidRPr="005D0FE9">
        <w:t>elect</w:t>
      </w:r>
      <w:r>
        <w:t xml:space="preserve"> </w:t>
      </w:r>
      <w:r>
        <w:rPr>
          <w:b/>
          <w:bCs/>
        </w:rPr>
        <w:t xml:space="preserve">Index Management </w:t>
      </w:r>
      <w:r w:rsidRPr="005D0FE9">
        <w:t xml:space="preserve">in the </w:t>
      </w:r>
      <w:r w:rsidRPr="00B70516">
        <w:rPr>
          <w:b/>
        </w:rPr>
        <w:t>Data</w:t>
      </w:r>
      <w:r w:rsidRPr="005D0FE9">
        <w:t xml:space="preserve"> area.</w:t>
      </w:r>
      <w:r>
        <w:t xml:space="preserve"> </w:t>
      </w:r>
    </w:p>
    <w:p w14:paraId="4AA3ACC3" w14:textId="77777777" w:rsidR="00302637" w:rsidRDefault="00302637">
      <w:pPr>
        <w:pStyle w:val="ListParagraph"/>
        <w:numPr>
          <w:ilvl w:val="0"/>
          <w:numId w:val="61"/>
        </w:numPr>
      </w:pPr>
      <w:r>
        <w:t xml:space="preserve">Select the </w:t>
      </w:r>
      <w:r w:rsidRPr="00B70516">
        <w:rPr>
          <w:b/>
        </w:rPr>
        <w:t>Component Templates</w:t>
      </w:r>
      <w:r>
        <w:t xml:space="preserve"> tab</w:t>
      </w:r>
      <w:r w:rsidRPr="005D0FE9">
        <w:t>.</w:t>
      </w:r>
    </w:p>
    <w:p w14:paraId="04278278" w14:textId="77777777" w:rsidR="00302637" w:rsidRDefault="00302637">
      <w:pPr>
        <w:pStyle w:val="ListParagraph"/>
        <w:numPr>
          <w:ilvl w:val="0"/>
          <w:numId w:val="61"/>
        </w:numPr>
      </w:pPr>
      <w:r>
        <w:t xml:space="preserve">Type </w:t>
      </w:r>
      <w:r w:rsidRPr="009272E0">
        <w:rPr>
          <w:b/>
          <w:bCs/>
        </w:rPr>
        <w:t>beat-</w:t>
      </w:r>
      <w:r w:rsidRPr="009272E0">
        <w:rPr>
          <w:b/>
          <w:bCs/>
          <w:color w:val="FF0000"/>
        </w:rPr>
        <w:t>{version}</w:t>
      </w:r>
      <w:r w:rsidRPr="00B70516">
        <w:t xml:space="preserve"> </w:t>
      </w:r>
      <w:r>
        <w:t xml:space="preserve">in the </w:t>
      </w:r>
      <w:r w:rsidRPr="009272E0">
        <w:rPr>
          <w:b/>
          <w:bCs/>
        </w:rPr>
        <w:t>Search</w:t>
      </w:r>
      <w:r>
        <w:t xml:space="preserve"> bar.</w:t>
      </w:r>
    </w:p>
    <w:p w14:paraId="7AC4EFF6" w14:textId="77777777" w:rsidR="00302637" w:rsidRPr="005D0FE9" w:rsidRDefault="00302637" w:rsidP="00302637">
      <w:r>
        <w:t>The following is an example showing the Index Management page with the Component Templates for the 7.16.3 beats.</w:t>
      </w:r>
    </w:p>
    <w:p w14:paraId="70369D4F" w14:textId="77777777" w:rsidR="00302637" w:rsidRDefault="00302637" w:rsidP="00302637">
      <w:pPr>
        <w:keepNext/>
        <w:jc w:val="center"/>
      </w:pPr>
      <w:r>
        <w:rPr>
          <w:noProof/>
        </w:rPr>
        <w:lastRenderedPageBreak/>
        <w:drawing>
          <wp:inline distT="0" distB="0" distL="0" distR="0" wp14:anchorId="0FACF8EA" wp14:editId="79D5E03A">
            <wp:extent cx="5819775" cy="3196524"/>
            <wp:effectExtent l="0" t="0" r="0" b="4445"/>
            <wp:docPr id="227" name="Picture 2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824426" cy="3199078"/>
                    </a:xfrm>
                    <a:prstGeom prst="rect">
                      <a:avLst/>
                    </a:prstGeom>
                  </pic:spPr>
                </pic:pic>
              </a:graphicData>
            </a:graphic>
          </wp:inline>
        </w:drawing>
      </w:r>
    </w:p>
    <w:p w14:paraId="7A3DE418" w14:textId="55FD331E" w:rsidR="00302637" w:rsidRDefault="00302637" w:rsidP="00302637">
      <w:pPr>
        <w:pStyle w:val="Caption"/>
      </w:pPr>
      <w:bookmarkStart w:id="1327" w:name="_Toc110350458"/>
      <w:bookmarkStart w:id="1328" w:name="_Toc135913134"/>
      <w:r>
        <w:t xml:space="preserve">Figure </w:t>
      </w:r>
      <w:fldSimple w:instr=" SEQ Figure \* ARABIC ">
        <w:r w:rsidR="00651143">
          <w:rPr>
            <w:noProof/>
          </w:rPr>
          <w:t>119</w:t>
        </w:r>
      </w:fldSimple>
      <w:r>
        <w:t xml:space="preserve"> Example of beats component templates for version 7.16.3</w:t>
      </w:r>
      <w:bookmarkEnd w:id="1327"/>
      <w:bookmarkEnd w:id="1328"/>
    </w:p>
    <w:p w14:paraId="33646B6C" w14:textId="77777777" w:rsidR="00302637" w:rsidRDefault="00302637" w:rsidP="00302637">
      <w:r>
        <w:t>You should see a component template for each type of beat:</w:t>
      </w:r>
    </w:p>
    <w:p w14:paraId="2E79EE12" w14:textId="77777777" w:rsidR="00302637" w:rsidRDefault="00302637">
      <w:pPr>
        <w:pStyle w:val="ListParagraph"/>
        <w:numPr>
          <w:ilvl w:val="0"/>
          <w:numId w:val="60"/>
        </w:numPr>
      </w:pPr>
      <w:r>
        <w:t>estc_filebeat-</w:t>
      </w:r>
      <w:r w:rsidRPr="00085DA5">
        <w:rPr>
          <w:color w:val="FF0000"/>
        </w:rPr>
        <w:t>{version}</w:t>
      </w:r>
      <w:r w:rsidRPr="00B70516">
        <w:t>-mappings</w:t>
      </w:r>
    </w:p>
    <w:p w14:paraId="16AEE83B" w14:textId="77777777" w:rsidR="00302637" w:rsidRDefault="00302637">
      <w:pPr>
        <w:pStyle w:val="ListParagraph"/>
        <w:numPr>
          <w:ilvl w:val="0"/>
          <w:numId w:val="60"/>
        </w:numPr>
      </w:pPr>
      <w:r>
        <w:t>estc_heartbeat-</w:t>
      </w:r>
      <w:r w:rsidRPr="00085DA5">
        <w:rPr>
          <w:color w:val="FF0000"/>
        </w:rPr>
        <w:t>{version}</w:t>
      </w:r>
      <w:r w:rsidRPr="000B797A">
        <w:t>-mappings</w:t>
      </w:r>
    </w:p>
    <w:p w14:paraId="4F0FE20B" w14:textId="77777777" w:rsidR="00302637" w:rsidRDefault="00302637">
      <w:pPr>
        <w:pStyle w:val="ListParagraph"/>
        <w:numPr>
          <w:ilvl w:val="0"/>
          <w:numId w:val="60"/>
        </w:numPr>
      </w:pPr>
      <w:r>
        <w:t>estc_metricbeat-</w:t>
      </w:r>
      <w:r w:rsidRPr="00085DA5">
        <w:rPr>
          <w:color w:val="FF0000"/>
        </w:rPr>
        <w:t>{version}</w:t>
      </w:r>
      <w:r w:rsidRPr="000B797A">
        <w:t>-mappings</w:t>
      </w:r>
    </w:p>
    <w:p w14:paraId="2F5FAC32" w14:textId="77777777" w:rsidR="00302637" w:rsidRPr="00BA64A6" w:rsidRDefault="00302637">
      <w:pPr>
        <w:pStyle w:val="ListParagraph"/>
        <w:numPr>
          <w:ilvl w:val="0"/>
          <w:numId w:val="60"/>
        </w:numPr>
      </w:pPr>
      <w:r>
        <w:t>estc_winlogbeat-</w:t>
      </w:r>
      <w:r w:rsidRPr="00085DA5">
        <w:rPr>
          <w:color w:val="FF0000"/>
        </w:rPr>
        <w:t>{version}</w:t>
      </w:r>
      <w:r w:rsidRPr="000B797A">
        <w:t>-mappings</w:t>
      </w:r>
    </w:p>
    <w:p w14:paraId="045DB8BC" w14:textId="77777777" w:rsidR="00302637" w:rsidRDefault="00302637" w:rsidP="00302637">
      <w:r>
        <w:t>If you do not see the component templates for all 4 types of beats, you should stop here and consult with an Elastic SME.</w:t>
      </w:r>
    </w:p>
    <w:p w14:paraId="1A84AB1D" w14:textId="77777777" w:rsidR="00302637" w:rsidRDefault="00302637" w:rsidP="00302637">
      <w:r>
        <w:t xml:space="preserve">Verify all beats index templates were loaded properly by ensuring they are present in the </w:t>
      </w:r>
      <w:r w:rsidRPr="0060476C">
        <w:rPr>
          <w:b/>
          <w:bCs/>
        </w:rPr>
        <w:t>Index Templates</w:t>
      </w:r>
      <w:r>
        <w:t xml:space="preserve"> section of the </w:t>
      </w:r>
      <w:r w:rsidRPr="0060476C">
        <w:rPr>
          <w:b/>
          <w:bCs/>
        </w:rPr>
        <w:t>Index Management</w:t>
      </w:r>
      <w:r>
        <w:t xml:space="preserve"> screen in Kibana.</w:t>
      </w:r>
    </w:p>
    <w:p w14:paraId="6EA52E74" w14:textId="77777777" w:rsidR="00302637" w:rsidRDefault="00302637" w:rsidP="00302637">
      <w:pPr>
        <w:keepNext/>
      </w:pPr>
      <w:r>
        <w:t xml:space="preserve">Go to </w:t>
      </w:r>
      <w:r>
        <w:rPr>
          <w:b/>
          <w:bCs/>
        </w:rPr>
        <w:t xml:space="preserve">Stack Management in Kibana </w:t>
      </w:r>
      <w:r>
        <w:t xml:space="preserve">and look on the </w:t>
      </w:r>
      <w:r>
        <w:rPr>
          <w:b/>
        </w:rPr>
        <w:t>Index</w:t>
      </w:r>
      <w:r w:rsidRPr="000B797A">
        <w:rPr>
          <w:b/>
        </w:rPr>
        <w:t xml:space="preserve"> Templates</w:t>
      </w:r>
      <w:r>
        <w:t xml:space="preserve"> tab of the </w:t>
      </w:r>
      <w:r w:rsidRPr="000B797A">
        <w:rPr>
          <w:b/>
        </w:rPr>
        <w:t>Index Management</w:t>
      </w:r>
      <w:r>
        <w:t xml:space="preserve"> screen in the </w:t>
      </w:r>
      <w:r w:rsidRPr="000B797A">
        <w:rPr>
          <w:b/>
        </w:rPr>
        <w:t>Data</w:t>
      </w:r>
      <w:r>
        <w:t xml:space="preserve"> section.</w:t>
      </w:r>
    </w:p>
    <w:p w14:paraId="51F41DD0" w14:textId="77777777" w:rsidR="00302637" w:rsidRDefault="00302637">
      <w:pPr>
        <w:pStyle w:val="ListParagraph"/>
        <w:numPr>
          <w:ilvl w:val="0"/>
          <w:numId w:val="62"/>
        </w:numPr>
      </w:pPr>
      <w:r w:rsidRPr="005D0FE9">
        <w:t>From the hamburger menu</w:t>
      </w:r>
      <w:r>
        <w:t>,</w:t>
      </w:r>
      <w:r w:rsidRPr="005D0FE9">
        <w:t xml:space="preserve"> select </w:t>
      </w:r>
      <w:r w:rsidRPr="00043684">
        <w:rPr>
          <w:b/>
          <w:bCs/>
        </w:rPr>
        <w:t>Stack Management</w:t>
      </w:r>
      <w:r>
        <w:t>.</w:t>
      </w:r>
      <w:r w:rsidRPr="005D0FE9">
        <w:t xml:space="preserve"> </w:t>
      </w:r>
    </w:p>
    <w:p w14:paraId="1D289034" w14:textId="77777777" w:rsidR="00302637" w:rsidRDefault="00302637">
      <w:pPr>
        <w:pStyle w:val="ListParagraph"/>
        <w:numPr>
          <w:ilvl w:val="0"/>
          <w:numId w:val="62"/>
        </w:numPr>
      </w:pPr>
      <w:r>
        <w:t>S</w:t>
      </w:r>
      <w:r w:rsidRPr="005D0FE9">
        <w:t>elect</w:t>
      </w:r>
      <w:r>
        <w:t xml:space="preserve"> </w:t>
      </w:r>
      <w:r>
        <w:rPr>
          <w:b/>
          <w:bCs/>
        </w:rPr>
        <w:t xml:space="preserve">Index Management </w:t>
      </w:r>
      <w:r w:rsidRPr="005D0FE9">
        <w:t xml:space="preserve">in the </w:t>
      </w:r>
      <w:r w:rsidRPr="000B797A">
        <w:rPr>
          <w:b/>
        </w:rPr>
        <w:t>Data</w:t>
      </w:r>
      <w:r w:rsidRPr="005D0FE9">
        <w:t xml:space="preserve"> area.</w:t>
      </w:r>
      <w:r>
        <w:t xml:space="preserve"> </w:t>
      </w:r>
    </w:p>
    <w:p w14:paraId="3830D3FD" w14:textId="77777777" w:rsidR="00302637" w:rsidRDefault="00302637">
      <w:pPr>
        <w:pStyle w:val="ListParagraph"/>
        <w:numPr>
          <w:ilvl w:val="0"/>
          <w:numId w:val="62"/>
        </w:numPr>
      </w:pPr>
      <w:r>
        <w:t xml:space="preserve">Select the </w:t>
      </w:r>
      <w:r>
        <w:rPr>
          <w:b/>
        </w:rPr>
        <w:t>Index</w:t>
      </w:r>
      <w:r w:rsidRPr="000B797A">
        <w:rPr>
          <w:b/>
        </w:rPr>
        <w:t xml:space="preserve"> Templates</w:t>
      </w:r>
      <w:r>
        <w:t xml:space="preserve"> tab</w:t>
      </w:r>
      <w:r w:rsidRPr="005D0FE9">
        <w:t>.</w:t>
      </w:r>
    </w:p>
    <w:p w14:paraId="4441541F" w14:textId="77777777" w:rsidR="00302637" w:rsidRDefault="00302637">
      <w:pPr>
        <w:pStyle w:val="ListParagraph"/>
        <w:numPr>
          <w:ilvl w:val="0"/>
          <w:numId w:val="62"/>
        </w:numPr>
      </w:pPr>
      <w:r>
        <w:t xml:space="preserve">Type </w:t>
      </w:r>
      <w:r w:rsidRPr="0060476C">
        <w:rPr>
          <w:b/>
          <w:bCs/>
        </w:rPr>
        <w:t>beat-</w:t>
      </w:r>
      <w:r w:rsidRPr="0060476C">
        <w:rPr>
          <w:b/>
          <w:bCs/>
          <w:color w:val="FF0000"/>
        </w:rPr>
        <w:t>{version}</w:t>
      </w:r>
      <w:r w:rsidRPr="000B797A">
        <w:t xml:space="preserve"> </w:t>
      </w:r>
      <w:r>
        <w:t>in the Search bar.</w:t>
      </w:r>
    </w:p>
    <w:p w14:paraId="1945007B" w14:textId="77777777" w:rsidR="00302637" w:rsidRPr="005D0FE9" w:rsidRDefault="00302637" w:rsidP="00302637">
      <w:pPr>
        <w:keepNext/>
      </w:pPr>
      <w:r>
        <w:lastRenderedPageBreak/>
        <w:t>The following is an example showing the Index Management page with the Index Templates for the 7.16.3 beats.</w:t>
      </w:r>
    </w:p>
    <w:p w14:paraId="073032A6" w14:textId="77777777" w:rsidR="00302637" w:rsidRDefault="00302637" w:rsidP="00302637">
      <w:pPr>
        <w:keepNext/>
        <w:jc w:val="center"/>
      </w:pPr>
      <w:r>
        <w:rPr>
          <w:noProof/>
        </w:rPr>
        <w:drawing>
          <wp:inline distT="0" distB="0" distL="0" distR="0" wp14:anchorId="1D080C41" wp14:editId="58CAE4C4">
            <wp:extent cx="5943600" cy="2747645"/>
            <wp:effectExtent l="0" t="0" r="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5F13B41D" w14:textId="5EF5392F" w:rsidR="00302637" w:rsidRDefault="00302637" w:rsidP="00302637">
      <w:pPr>
        <w:pStyle w:val="Caption"/>
      </w:pPr>
      <w:bookmarkStart w:id="1329" w:name="_Toc110350459"/>
      <w:bookmarkStart w:id="1330" w:name="_Toc135913135"/>
      <w:r>
        <w:t xml:space="preserve">Figure </w:t>
      </w:r>
      <w:fldSimple w:instr=" SEQ Figure \* ARABIC ">
        <w:r w:rsidR="00651143">
          <w:rPr>
            <w:noProof/>
          </w:rPr>
          <w:t>120</w:t>
        </w:r>
      </w:fldSimple>
      <w:r>
        <w:t xml:space="preserve"> Example of beats index templates for version 7.16.3</w:t>
      </w:r>
      <w:bookmarkEnd w:id="1329"/>
      <w:bookmarkEnd w:id="1330"/>
    </w:p>
    <w:p w14:paraId="11F1A404" w14:textId="77777777" w:rsidR="00302637" w:rsidRDefault="00302637" w:rsidP="00302637">
      <w:r>
        <w:t>You should see an index template for filebeat, heartbeat, and winlogbeat.</w:t>
      </w:r>
    </w:p>
    <w:p w14:paraId="7E2DDB02" w14:textId="77777777" w:rsidR="00302637" w:rsidRDefault="00302637">
      <w:pPr>
        <w:pStyle w:val="ListParagraph"/>
        <w:numPr>
          <w:ilvl w:val="0"/>
          <w:numId w:val="60"/>
        </w:numPr>
      </w:pPr>
      <w:r>
        <w:t>esti_filebeat-</w:t>
      </w:r>
      <w:r w:rsidRPr="00085DA5">
        <w:rPr>
          <w:color w:val="FF0000"/>
        </w:rPr>
        <w:t>{version}</w:t>
      </w:r>
    </w:p>
    <w:p w14:paraId="4037C65A" w14:textId="77777777" w:rsidR="00302637" w:rsidRDefault="00302637">
      <w:pPr>
        <w:pStyle w:val="ListParagraph"/>
        <w:numPr>
          <w:ilvl w:val="0"/>
          <w:numId w:val="60"/>
        </w:numPr>
      </w:pPr>
      <w:r>
        <w:t>esti_heartbeat-</w:t>
      </w:r>
      <w:r w:rsidRPr="00085DA5">
        <w:rPr>
          <w:color w:val="FF0000"/>
        </w:rPr>
        <w:t>{version}</w:t>
      </w:r>
    </w:p>
    <w:p w14:paraId="36C13074" w14:textId="77777777" w:rsidR="00302637" w:rsidRDefault="00302637">
      <w:pPr>
        <w:pStyle w:val="ListParagraph"/>
        <w:numPr>
          <w:ilvl w:val="0"/>
          <w:numId w:val="60"/>
        </w:numPr>
      </w:pPr>
      <w:r>
        <w:t>esti_winlogbeat-</w:t>
      </w:r>
      <w:r w:rsidRPr="00085DA5">
        <w:rPr>
          <w:color w:val="FF0000"/>
        </w:rPr>
        <w:t>{version}</w:t>
      </w:r>
    </w:p>
    <w:p w14:paraId="2C6CB01A" w14:textId="77777777" w:rsidR="00302637" w:rsidRDefault="00302637" w:rsidP="00302637">
      <w:r>
        <w:t>If you do not see an index template for each beat shown, you should stop here and consult with an Elastic SME.</w:t>
      </w:r>
    </w:p>
    <w:p w14:paraId="60ACA6BE" w14:textId="77777777" w:rsidR="00302637" w:rsidRDefault="00302637" w:rsidP="00302637">
      <w:pPr>
        <w:spacing w:after="120"/>
      </w:pPr>
      <w:r>
        <w:t>You should also see site-based index templates for Metricbeat. There should be a Metricbeat index template for each site that is sending data into Elastic.</w:t>
      </w:r>
    </w:p>
    <w:p w14:paraId="5A85A3EF" w14:textId="77777777" w:rsidR="00302637" w:rsidRPr="00BA64A6" w:rsidRDefault="00302637">
      <w:pPr>
        <w:pStyle w:val="ListParagraph"/>
        <w:numPr>
          <w:ilvl w:val="0"/>
          <w:numId w:val="63"/>
        </w:numPr>
      </w:pPr>
      <w:r>
        <w:t>esti_metricbeat--</w:t>
      </w:r>
      <w:r w:rsidRPr="00085DA5">
        <w:rPr>
          <w:color w:val="FF0000"/>
        </w:rPr>
        <w:t>{version</w:t>
      </w:r>
      <w:r>
        <w:rPr>
          <w:color w:val="FF0000"/>
        </w:rPr>
        <w:t>}-{site</w:t>
      </w:r>
      <w:r w:rsidRPr="00085DA5">
        <w:rPr>
          <w:color w:val="FF0000"/>
        </w:rPr>
        <w:t>}</w:t>
      </w:r>
    </w:p>
    <w:p w14:paraId="53EEEAA7" w14:textId="77777777" w:rsidR="00302637" w:rsidRPr="00D76E94" w:rsidRDefault="00302637" w:rsidP="00302637">
      <w:r>
        <w:t>If you do not see index templates for every site, you should stop here and consult with an Elastic SME.</w:t>
      </w:r>
    </w:p>
    <w:p w14:paraId="0C925761" w14:textId="72664643" w:rsidR="00302637" w:rsidRDefault="00302637" w:rsidP="00302637">
      <w:pPr>
        <w:pStyle w:val="Heading4"/>
      </w:pPr>
      <w:bookmarkStart w:id="1331" w:name="_Toc51142843"/>
      <w:bookmarkStart w:id="1332" w:name="_Toc53754993"/>
      <w:bookmarkStart w:id="1333" w:name="_Toc110601793"/>
      <w:bookmarkStart w:id="1334" w:name="_Toc138076029"/>
      <w:bookmarkEnd w:id="1326"/>
      <w:r>
        <w:t>SCCM Configuration</w:t>
      </w:r>
      <w:bookmarkEnd w:id="1331"/>
      <w:bookmarkEnd w:id="1332"/>
      <w:bookmarkEnd w:id="1333"/>
      <w:r>
        <w:t xml:space="preserve"> to deploy beats on Windows</w:t>
      </w:r>
      <w:bookmarkEnd w:id="1334"/>
    </w:p>
    <w:p w14:paraId="652EED11" w14:textId="77777777" w:rsidR="00302637" w:rsidRPr="009C78A3" w:rsidRDefault="00302637" w:rsidP="00302637">
      <w:pPr>
        <w:keepNext/>
        <w:rPr>
          <w:b/>
        </w:rPr>
      </w:pPr>
      <w:r w:rsidRPr="00045ABC">
        <w:rPr>
          <w:b/>
        </w:rPr>
        <w:t>NOTE:</w:t>
      </w:r>
      <w:r w:rsidRPr="009C78A3">
        <w:rPr>
          <w:b/>
        </w:rPr>
        <w:t xml:space="preserve"> </w:t>
      </w:r>
      <w:r w:rsidRPr="009C78A3">
        <w:rPr>
          <w:bCs/>
        </w:rPr>
        <w:t xml:space="preserve">An SCCM administrator </w:t>
      </w:r>
      <w:r>
        <w:rPr>
          <w:bCs/>
        </w:rPr>
        <w:t>is required</w:t>
      </w:r>
      <w:r w:rsidRPr="009C78A3">
        <w:rPr>
          <w:bCs/>
        </w:rPr>
        <w:t xml:space="preserve"> to execute this section</w:t>
      </w:r>
      <w:r>
        <w:rPr>
          <w:bCs/>
        </w:rPr>
        <w:t>.</w:t>
      </w:r>
    </w:p>
    <w:p w14:paraId="5449944B" w14:textId="77777777" w:rsidR="00302637" w:rsidRDefault="00302637" w:rsidP="00302637">
      <w:pPr>
        <w:spacing w:after="120"/>
      </w:pPr>
      <w:r>
        <w:t>SCCM is used to deploy all beat collectors for Windows systems. Currently SCCM deploys Winlogbeat, Metricbeat, and Filebeat on OA DCGS systems.</w:t>
      </w:r>
    </w:p>
    <w:p w14:paraId="25CAE966" w14:textId="4BEA58A6" w:rsidR="00302637" w:rsidRPr="00BA64A6" w:rsidRDefault="00302637">
      <w:pPr>
        <w:pStyle w:val="xmsolistparagraph"/>
        <w:numPr>
          <w:ilvl w:val="0"/>
          <w:numId w:val="66"/>
        </w:numPr>
        <w:shd w:val="clear" w:color="auto" w:fill="FFFFFF"/>
        <w:spacing w:before="0" w:beforeAutospacing="0" w:after="0" w:afterAutospacing="0"/>
      </w:pPr>
      <w:r w:rsidRPr="00BA64A6">
        <w:rPr>
          <w:sz w:val="22"/>
          <w:szCs w:val="22"/>
          <w:bdr w:val="none" w:sz="0" w:space="0" w:color="auto" w:frame="1"/>
        </w:rPr>
        <w:t>Ex</w:t>
      </w:r>
      <w:r>
        <w:rPr>
          <w:sz w:val="22"/>
          <w:szCs w:val="22"/>
          <w:bdr w:val="none" w:sz="0" w:space="0" w:color="auto" w:frame="1"/>
        </w:rPr>
        <w:t>tract oadcgs-es-elastic-sccm- X.X.X.X</w:t>
      </w:r>
      <w:r w:rsidRPr="00BA64A6">
        <w:rPr>
          <w:sz w:val="22"/>
          <w:szCs w:val="22"/>
          <w:bdr w:val="none" w:sz="0" w:space="0" w:color="auto" w:frame="1"/>
        </w:rPr>
        <w:t xml:space="preserve">.zip onto </w:t>
      </w:r>
      <w:r>
        <w:rPr>
          <w:sz w:val="22"/>
          <w:szCs w:val="22"/>
          <w:bdr w:val="none" w:sz="0" w:space="0" w:color="auto" w:frame="1"/>
        </w:rPr>
        <w:t xml:space="preserve">the </w:t>
      </w:r>
      <w:r w:rsidRPr="00BA64A6">
        <w:rPr>
          <w:sz w:val="22"/>
          <w:szCs w:val="22"/>
          <w:bdr w:val="none" w:sz="0" w:space="0" w:color="auto" w:frame="1"/>
        </w:rPr>
        <w:t xml:space="preserve">SCCM </w:t>
      </w:r>
      <w:r w:rsidR="003D6F8B" w:rsidRPr="00BA64A6">
        <w:rPr>
          <w:sz w:val="22"/>
          <w:szCs w:val="22"/>
          <w:bdr w:val="none" w:sz="0" w:space="0" w:color="auto" w:frame="1"/>
        </w:rPr>
        <w:t>share</w:t>
      </w:r>
      <w:r w:rsidR="003D6F8B">
        <w:rPr>
          <w:sz w:val="22"/>
          <w:szCs w:val="22"/>
          <w:bdr w:val="none" w:sz="0" w:space="0" w:color="auto" w:frame="1"/>
        </w:rPr>
        <w:t xml:space="preserve"> (staging area)</w:t>
      </w:r>
      <w:r w:rsidRPr="00BA64A6">
        <w:rPr>
          <w:sz w:val="22"/>
          <w:szCs w:val="22"/>
          <w:bdr w:val="none" w:sz="0" w:space="0" w:color="auto" w:frame="1"/>
        </w:rPr>
        <w:t>.</w:t>
      </w:r>
    </w:p>
    <w:p w14:paraId="7468B3F6" w14:textId="77777777" w:rsidR="00302637" w:rsidRPr="00BA64A6" w:rsidRDefault="00302637">
      <w:pPr>
        <w:pStyle w:val="xmsolistparagraph"/>
        <w:numPr>
          <w:ilvl w:val="0"/>
          <w:numId w:val="66"/>
        </w:numPr>
        <w:shd w:val="clear" w:color="auto" w:fill="FFFFFF"/>
        <w:spacing w:before="0" w:beforeAutospacing="0" w:after="0" w:afterAutospacing="0"/>
      </w:pPr>
      <w:r w:rsidRPr="00BA64A6">
        <w:rPr>
          <w:sz w:val="22"/>
          <w:szCs w:val="22"/>
          <w:bdr w:val="none" w:sz="0" w:space="0" w:color="auto" w:frame="1"/>
        </w:rPr>
        <w:t>Copy the elastic_cachain.pem file from the existing Elastic share into the extracted SCCM install, replacing the dummy cachain.pem (e.g.</w:t>
      </w:r>
      <w:r>
        <w:rPr>
          <w:sz w:val="22"/>
          <w:szCs w:val="22"/>
          <w:bdr w:val="none" w:sz="0" w:space="0" w:color="auto" w:frame="1"/>
        </w:rPr>
        <w:t>,</w:t>
      </w:r>
      <w:r w:rsidRPr="00BA64A6">
        <w:rPr>
          <w:sz w:val="22"/>
          <w:szCs w:val="22"/>
          <w:bdr w:val="none" w:sz="0" w:space="0" w:color="auto" w:frame="1"/>
        </w:rPr>
        <w:t xml:space="preserve"> on the fileserver in &lt;install&gt;\oadcgs-es-elastic-sccm-</w:t>
      </w:r>
      <w:r>
        <w:rPr>
          <w:sz w:val="22"/>
          <w:szCs w:val="22"/>
          <w:bdr w:val="none" w:sz="0" w:space="0" w:color="auto" w:frame="1"/>
        </w:rPr>
        <w:t xml:space="preserve"> 1.3.24.19</w:t>
      </w:r>
      <w:r w:rsidRPr="00BA64A6">
        <w:rPr>
          <w:sz w:val="22"/>
          <w:szCs w:val="22"/>
          <w:bdr w:val="none" w:sz="0" w:space="0" w:color="auto" w:frame="1"/>
        </w:rPr>
        <w:t>\oadcgs-es-elastic-sccm\sccm\shareDir\).</w:t>
      </w:r>
    </w:p>
    <w:p w14:paraId="6FCCD043" w14:textId="77777777" w:rsidR="00302637" w:rsidRPr="00BA64A6" w:rsidRDefault="00302637" w:rsidP="00302637">
      <w:pPr>
        <w:pStyle w:val="xmsolistparagraph"/>
        <w:shd w:val="clear" w:color="auto" w:fill="FFFFFF"/>
        <w:spacing w:before="0" w:beforeAutospacing="0" w:after="0" w:afterAutospacing="0"/>
        <w:ind w:left="720"/>
      </w:pPr>
    </w:p>
    <w:p w14:paraId="1F5E89C3" w14:textId="77777777" w:rsidR="00302637" w:rsidRDefault="00302637" w:rsidP="00302637">
      <w:r>
        <w:t xml:space="preserve">To upgrade beats collectors used on Windows system in DCGS, </w:t>
      </w:r>
      <w:r w:rsidRPr="00483CA4">
        <w:rPr>
          <w:color w:val="FF0000"/>
        </w:rPr>
        <w:t xml:space="preserve">refer to Section 5.3 </w:t>
      </w:r>
      <w:r w:rsidRPr="00483CA4">
        <w:rPr>
          <w:iCs/>
          <w:color w:val="FF0000"/>
        </w:rPr>
        <w:t>Installation Instructions for Upgrades</w:t>
      </w:r>
      <w:r w:rsidRPr="00483CA4">
        <w:rPr>
          <w:color w:val="FF0000"/>
        </w:rPr>
        <w:t xml:space="preserve"> in </w:t>
      </w:r>
      <w:r w:rsidRPr="00483CA4">
        <w:rPr>
          <w:i/>
          <w:iCs/>
          <w:color w:val="FF0000"/>
        </w:rPr>
        <w:t>ES-018 – SCCM – Instructions for Building an SCCM Package to Install Beats for Windows</w:t>
      </w:r>
      <w:r w:rsidRPr="00483CA4">
        <w:rPr>
          <w:color w:val="FF0000"/>
        </w:rPr>
        <w:t>.</w:t>
      </w:r>
    </w:p>
    <w:p w14:paraId="08D7B537" w14:textId="77777777" w:rsidR="00302637" w:rsidRPr="00BA64A6" w:rsidRDefault="00302637" w:rsidP="00302637">
      <w:pPr>
        <w:rPr>
          <w:color w:val="FF0000"/>
        </w:rPr>
      </w:pPr>
      <w:r w:rsidRPr="0054006A">
        <w:rPr>
          <w:b/>
          <w:bCs/>
          <w:color w:val="C00000"/>
        </w:rPr>
        <w:t>IMPORTANT:</w:t>
      </w:r>
      <w:r w:rsidRPr="00BA64A6">
        <w:rPr>
          <w:color w:val="FF0000"/>
        </w:rPr>
        <w:t xml:space="preserve"> </w:t>
      </w:r>
      <w:r w:rsidRPr="0054006A">
        <w:t xml:space="preserve">The cachain.pem file delivered with the upgrade is empty and must be replaced with the correct cachain.pem for the system. </w:t>
      </w:r>
    </w:p>
    <w:p w14:paraId="564FBB5F" w14:textId="5C50195C" w:rsidR="00302637" w:rsidRDefault="00302637" w:rsidP="00302637">
      <w:pPr>
        <w:spacing w:after="120"/>
      </w:pPr>
      <w:r w:rsidRPr="00045ABC">
        <w:rPr>
          <w:b/>
        </w:rPr>
        <w:t>NOTE</w:t>
      </w:r>
      <w:r w:rsidRPr="00045ABC">
        <w:t>:</w:t>
      </w:r>
      <w:r>
        <w:t xml:space="preserve"> Make sure the following files are present on the SCCM share after installing the new SCCM package:</w:t>
      </w:r>
    </w:p>
    <w:p w14:paraId="07E9D350" w14:textId="0EACB626" w:rsidR="003D6F8B" w:rsidRDefault="003D6F8B" w:rsidP="00302637">
      <w:pPr>
        <w:spacing w:after="120"/>
      </w:pPr>
      <w:r w:rsidRPr="00483CA4">
        <w:rPr>
          <w:b/>
          <w:bCs/>
        </w:rPr>
        <w:t>NOTE</w:t>
      </w:r>
      <w:r>
        <w:t>: Also ensure any system specific configurations are not lost by copying them into the new package. This would include configuration files not delivered or configuration files modified after delivery.</w:t>
      </w:r>
    </w:p>
    <w:p w14:paraId="4BD414C9" w14:textId="77777777" w:rsidR="00302637" w:rsidRDefault="00302637">
      <w:pPr>
        <w:pStyle w:val="ListParagraph"/>
        <w:numPr>
          <w:ilvl w:val="0"/>
          <w:numId w:val="65"/>
        </w:numPr>
      </w:pPr>
      <w:r>
        <w:t>install_beats_windows.ps1</w:t>
      </w:r>
    </w:p>
    <w:p w14:paraId="222E44BA" w14:textId="77777777" w:rsidR="00302637" w:rsidRDefault="00302637">
      <w:pPr>
        <w:pStyle w:val="ListParagraph"/>
        <w:numPr>
          <w:ilvl w:val="0"/>
          <w:numId w:val="65"/>
        </w:numPr>
      </w:pPr>
      <w:r>
        <w:t>remove_Beats.ps1</w:t>
      </w:r>
    </w:p>
    <w:p w14:paraId="640F6803" w14:textId="77777777" w:rsidR="00302637" w:rsidRDefault="00302637">
      <w:pPr>
        <w:pStyle w:val="ListParagraph"/>
        <w:numPr>
          <w:ilvl w:val="0"/>
          <w:numId w:val="65"/>
        </w:numPr>
      </w:pPr>
      <w:r>
        <w:t>cachain.pem (Updated with system cachain.pem)</w:t>
      </w:r>
    </w:p>
    <w:p w14:paraId="3E163021" w14:textId="71FB2BFA" w:rsidR="00302637" w:rsidRDefault="00302637">
      <w:pPr>
        <w:pStyle w:val="ListParagraph"/>
        <w:numPr>
          <w:ilvl w:val="0"/>
          <w:numId w:val="64"/>
        </w:numPr>
      </w:pPr>
      <w:r>
        <w:t>configs/Metricbeat</w:t>
      </w:r>
    </w:p>
    <w:p w14:paraId="7B2BFF7E" w14:textId="77777777" w:rsidR="00302637" w:rsidRDefault="00302637">
      <w:pPr>
        <w:pStyle w:val="ListParagraph"/>
        <w:numPr>
          <w:ilvl w:val="1"/>
          <w:numId w:val="64"/>
        </w:numPr>
      </w:pPr>
      <w:r>
        <w:t>all.module.windows.yml</w:t>
      </w:r>
    </w:p>
    <w:p w14:paraId="61F5898B" w14:textId="77777777" w:rsidR="00302637" w:rsidRDefault="00302637">
      <w:pPr>
        <w:pStyle w:val="ListParagraph"/>
        <w:numPr>
          <w:ilvl w:val="1"/>
          <w:numId w:val="64"/>
        </w:numPr>
      </w:pPr>
      <w:r>
        <w:t>all.module.system.yml</w:t>
      </w:r>
    </w:p>
    <w:p w14:paraId="23AA949B" w14:textId="77777777" w:rsidR="00302637" w:rsidRDefault="00302637">
      <w:pPr>
        <w:pStyle w:val="ListParagraph"/>
        <w:numPr>
          <w:ilvl w:val="1"/>
          <w:numId w:val="64"/>
        </w:numPr>
      </w:pPr>
      <w:r>
        <w:t>appmonitor_win.js</w:t>
      </w:r>
    </w:p>
    <w:p w14:paraId="6213C27E" w14:textId="77777777" w:rsidR="00302637" w:rsidRDefault="00302637">
      <w:pPr>
        <w:pStyle w:val="ListParagraph"/>
        <w:numPr>
          <w:ilvl w:val="1"/>
          <w:numId w:val="64"/>
        </w:numPr>
      </w:pPr>
      <w:r>
        <w:t>dc01.metricbeat.yml</w:t>
      </w:r>
    </w:p>
    <w:p w14:paraId="2B1940DA" w14:textId="77777777" w:rsidR="00302637" w:rsidRDefault="00302637">
      <w:pPr>
        <w:pStyle w:val="ListParagraph"/>
        <w:numPr>
          <w:ilvl w:val="1"/>
          <w:numId w:val="64"/>
        </w:numPr>
      </w:pPr>
      <w:r>
        <w:t>dc02.metricbeat.yml</w:t>
      </w:r>
    </w:p>
    <w:p w14:paraId="02D9C650" w14:textId="77777777" w:rsidR="00302637" w:rsidRDefault="00302637">
      <w:pPr>
        <w:pStyle w:val="ListParagraph"/>
        <w:numPr>
          <w:ilvl w:val="1"/>
          <w:numId w:val="64"/>
        </w:numPr>
      </w:pPr>
      <w:r>
        <w:t>hb10.metricbeat.yml</w:t>
      </w:r>
    </w:p>
    <w:p w14:paraId="779999BD" w14:textId="77777777" w:rsidR="00302637" w:rsidRDefault="00302637">
      <w:pPr>
        <w:pStyle w:val="ListParagraph"/>
        <w:numPr>
          <w:ilvl w:val="1"/>
          <w:numId w:val="64"/>
        </w:numPr>
      </w:pPr>
      <w:r>
        <w:t>hb11.metricbeat.yml</w:t>
      </w:r>
    </w:p>
    <w:p w14:paraId="5AABEE15" w14:textId="77777777" w:rsidR="00302637" w:rsidRDefault="00302637">
      <w:pPr>
        <w:pStyle w:val="ListParagraph"/>
        <w:numPr>
          <w:ilvl w:val="1"/>
          <w:numId w:val="64"/>
        </w:numPr>
      </w:pPr>
      <w:r>
        <w:t>jb01.metricbeat.yml</w:t>
      </w:r>
    </w:p>
    <w:p w14:paraId="10D9874E" w14:textId="77777777" w:rsidR="00302637" w:rsidRDefault="00302637">
      <w:pPr>
        <w:pStyle w:val="ListParagraph"/>
        <w:numPr>
          <w:ilvl w:val="1"/>
          <w:numId w:val="64"/>
        </w:numPr>
      </w:pPr>
      <w:r>
        <w:t>metricbeat.yml</w:t>
      </w:r>
    </w:p>
    <w:p w14:paraId="04286F7D" w14:textId="77777777" w:rsidR="00302637" w:rsidRDefault="00302637">
      <w:pPr>
        <w:pStyle w:val="ListParagraph"/>
        <w:numPr>
          <w:ilvl w:val="1"/>
          <w:numId w:val="64"/>
        </w:numPr>
      </w:pPr>
      <w:r>
        <w:t>sc01.metricbeat.yml</w:t>
      </w:r>
    </w:p>
    <w:p w14:paraId="1E49D213" w14:textId="77777777" w:rsidR="00302637" w:rsidRDefault="00302637">
      <w:pPr>
        <w:pStyle w:val="ListParagraph"/>
        <w:numPr>
          <w:ilvl w:val="1"/>
          <w:numId w:val="64"/>
        </w:numPr>
      </w:pPr>
      <w:r>
        <w:t>sc02.metricbeat.yml</w:t>
      </w:r>
    </w:p>
    <w:p w14:paraId="110CD735" w14:textId="77777777" w:rsidR="00302637" w:rsidRDefault="00302637">
      <w:pPr>
        <w:pStyle w:val="ListParagraph"/>
        <w:numPr>
          <w:ilvl w:val="1"/>
          <w:numId w:val="64"/>
        </w:numPr>
      </w:pPr>
      <w:r>
        <w:t>sc03.metricbeat.yml</w:t>
      </w:r>
    </w:p>
    <w:p w14:paraId="34A8B77D" w14:textId="77777777" w:rsidR="00302637" w:rsidRDefault="00302637">
      <w:pPr>
        <w:pStyle w:val="ListParagraph"/>
        <w:numPr>
          <w:ilvl w:val="1"/>
          <w:numId w:val="64"/>
        </w:numPr>
      </w:pPr>
      <w:r>
        <w:t>sc04.metricbeat.yml</w:t>
      </w:r>
    </w:p>
    <w:p w14:paraId="479408D5" w14:textId="77777777" w:rsidR="00302637" w:rsidRDefault="00302637">
      <w:pPr>
        <w:pStyle w:val="ListParagraph"/>
        <w:numPr>
          <w:ilvl w:val="1"/>
          <w:numId w:val="64"/>
        </w:numPr>
      </w:pPr>
      <w:r>
        <w:t>sc05.metricbeat.yml</w:t>
      </w:r>
    </w:p>
    <w:p w14:paraId="1523A5BA" w14:textId="77777777" w:rsidR="00302637" w:rsidRDefault="00302637">
      <w:pPr>
        <w:pStyle w:val="ListParagraph"/>
        <w:numPr>
          <w:ilvl w:val="1"/>
          <w:numId w:val="64"/>
        </w:numPr>
      </w:pPr>
      <w:r>
        <w:t>sc06.metricbeat.yml</w:t>
      </w:r>
    </w:p>
    <w:p w14:paraId="13999BF4" w14:textId="77777777" w:rsidR="00302637" w:rsidRDefault="00302637">
      <w:pPr>
        <w:pStyle w:val="ListParagraph"/>
        <w:numPr>
          <w:ilvl w:val="1"/>
          <w:numId w:val="64"/>
        </w:numPr>
      </w:pPr>
      <w:r>
        <w:t>wb01.metricbeat.yml</w:t>
      </w:r>
    </w:p>
    <w:p w14:paraId="0DEF3EE3" w14:textId="77777777" w:rsidR="00302637" w:rsidRDefault="00302637">
      <w:pPr>
        <w:pStyle w:val="ListParagraph"/>
        <w:numPr>
          <w:ilvl w:val="0"/>
          <w:numId w:val="64"/>
        </w:numPr>
      </w:pPr>
      <w:r>
        <w:t>configs/filebeat</w:t>
      </w:r>
    </w:p>
    <w:p w14:paraId="2E4C4330" w14:textId="77777777" w:rsidR="00302637" w:rsidRDefault="00302637">
      <w:pPr>
        <w:pStyle w:val="ListParagraph"/>
        <w:numPr>
          <w:ilvl w:val="1"/>
          <w:numId w:val="64"/>
        </w:numPr>
      </w:pPr>
      <w:r>
        <w:t>filebeat.yml</w:t>
      </w:r>
    </w:p>
    <w:p w14:paraId="3EBA4F2C" w14:textId="77777777" w:rsidR="00302637" w:rsidRDefault="00302637">
      <w:pPr>
        <w:pStyle w:val="ListParagraph"/>
        <w:numPr>
          <w:ilvl w:val="1"/>
          <w:numId w:val="64"/>
        </w:numPr>
      </w:pPr>
      <w:r>
        <w:t>inputs.txt</w:t>
      </w:r>
    </w:p>
    <w:p w14:paraId="0C7C1072" w14:textId="77777777" w:rsidR="00302637" w:rsidRDefault="00302637">
      <w:pPr>
        <w:pStyle w:val="ListParagraph"/>
        <w:numPr>
          <w:ilvl w:val="0"/>
          <w:numId w:val="64"/>
        </w:numPr>
      </w:pPr>
      <w:r>
        <w:t>configs/filebeat/inputs.d</w:t>
      </w:r>
    </w:p>
    <w:p w14:paraId="0E8FA781" w14:textId="77777777" w:rsidR="00302637" w:rsidRDefault="00302637">
      <w:pPr>
        <w:pStyle w:val="ListParagraph"/>
        <w:numPr>
          <w:ilvl w:val="1"/>
          <w:numId w:val="64"/>
        </w:numPr>
      </w:pPr>
      <w:r>
        <w:t>example_config.yml</w:t>
      </w:r>
    </w:p>
    <w:p w14:paraId="3819BB48" w14:textId="77777777" w:rsidR="00302637" w:rsidRDefault="00302637">
      <w:pPr>
        <w:pStyle w:val="ListParagraph"/>
        <w:numPr>
          <w:ilvl w:val="0"/>
          <w:numId w:val="64"/>
        </w:numPr>
      </w:pPr>
      <w:r>
        <w:t>configs/winlogbeat</w:t>
      </w:r>
    </w:p>
    <w:p w14:paraId="4E329491" w14:textId="77777777" w:rsidR="00302637" w:rsidRDefault="00302637">
      <w:pPr>
        <w:pStyle w:val="ListParagraph"/>
        <w:numPr>
          <w:ilvl w:val="1"/>
          <w:numId w:val="64"/>
        </w:numPr>
      </w:pPr>
      <w:r>
        <w:t>ec01.winlogbeat.yml</w:t>
      </w:r>
    </w:p>
    <w:p w14:paraId="057A6F99" w14:textId="77777777" w:rsidR="00302637" w:rsidRPr="001E172B" w:rsidRDefault="00302637" w:rsidP="00302637">
      <w:r w:rsidRPr="0054006A">
        <w:rPr>
          <w:b/>
          <w:bCs/>
          <w:color w:val="C00000"/>
        </w:rPr>
        <w:t>IMPORTANT:</w:t>
      </w:r>
      <w:r w:rsidRPr="00543369">
        <w:rPr>
          <w:color w:val="FF0000"/>
        </w:rPr>
        <w:t xml:space="preserve"> </w:t>
      </w:r>
      <w:r>
        <w:t>You will need the following zip files to execute the instructions.</w:t>
      </w:r>
    </w:p>
    <w:p w14:paraId="4517E9CB" w14:textId="77777777" w:rsidR="00302637" w:rsidRPr="00463860" w:rsidRDefault="00302637">
      <w:pPr>
        <w:pStyle w:val="ListParagraph"/>
        <w:numPr>
          <w:ilvl w:val="0"/>
          <w:numId w:val="68"/>
        </w:numPr>
      </w:pPr>
      <w:r w:rsidRPr="00463860">
        <w:t>The zip files for the beats to be upgraded</w:t>
      </w:r>
      <w:r>
        <w:t xml:space="preserve"> should now be added to the </w:t>
      </w:r>
      <w:r w:rsidRPr="00771E8E">
        <w:rPr>
          <w:b/>
          <w:bCs/>
        </w:rPr>
        <w:t>zipfiles</w:t>
      </w:r>
      <w:r>
        <w:t xml:space="preserve"> directory:</w:t>
      </w:r>
    </w:p>
    <w:p w14:paraId="4170E6D7" w14:textId="77777777" w:rsidR="00302637" w:rsidRPr="00463860" w:rsidRDefault="00302637">
      <w:pPr>
        <w:pStyle w:val="ListParagraph"/>
        <w:numPr>
          <w:ilvl w:val="1"/>
          <w:numId w:val="67"/>
        </w:numPr>
      </w:pPr>
      <w:r w:rsidRPr="00463860">
        <w:lastRenderedPageBreak/>
        <w:t>filebeat-</w:t>
      </w:r>
      <w:r w:rsidRPr="00463860">
        <w:rPr>
          <w:color w:val="FF0000"/>
        </w:rPr>
        <w:t>{version}</w:t>
      </w:r>
      <w:r w:rsidRPr="00463860">
        <w:t>.windows-x86_64.zip</w:t>
      </w:r>
    </w:p>
    <w:p w14:paraId="235494A2" w14:textId="77777777" w:rsidR="00302637" w:rsidRPr="00463860" w:rsidRDefault="00302637">
      <w:pPr>
        <w:pStyle w:val="ListParagraph"/>
        <w:numPr>
          <w:ilvl w:val="1"/>
          <w:numId w:val="67"/>
        </w:numPr>
      </w:pPr>
      <w:r w:rsidRPr="00463860">
        <w:t>metricbeat-</w:t>
      </w:r>
      <w:r w:rsidRPr="00463860">
        <w:rPr>
          <w:color w:val="FF0000"/>
        </w:rPr>
        <w:t>{version}</w:t>
      </w:r>
      <w:r w:rsidRPr="00463860">
        <w:t>.windows-x86_64.zip</w:t>
      </w:r>
    </w:p>
    <w:p w14:paraId="7ED6CC1C" w14:textId="77777777" w:rsidR="00302637" w:rsidRPr="00463860" w:rsidRDefault="00302637">
      <w:pPr>
        <w:pStyle w:val="ListParagraph"/>
        <w:numPr>
          <w:ilvl w:val="1"/>
          <w:numId w:val="67"/>
        </w:numPr>
      </w:pPr>
      <w:r w:rsidRPr="00463860">
        <w:t>winlogbeat-</w:t>
      </w:r>
      <w:r w:rsidRPr="00463860">
        <w:rPr>
          <w:color w:val="FF0000"/>
        </w:rPr>
        <w:t>{version}</w:t>
      </w:r>
      <w:r w:rsidRPr="00463860">
        <w:t>.windows-x86_64.zip</w:t>
      </w:r>
    </w:p>
    <w:p w14:paraId="11615665" w14:textId="77777777" w:rsidR="00302637" w:rsidRPr="001E172B" w:rsidRDefault="00302637">
      <w:pPr>
        <w:pStyle w:val="ListParagraph"/>
        <w:numPr>
          <w:ilvl w:val="0"/>
          <w:numId w:val="68"/>
        </w:numPr>
      </w:pPr>
      <w:r w:rsidRPr="00BF05A5">
        <w:rPr>
          <w:bdr w:val="none" w:sz="0" w:space="0" w:color="auto" w:frame="1"/>
        </w:rPr>
        <w:t>Extract Elastic-Elastic_Window_Beats-7.</w:t>
      </w:r>
      <w:r>
        <w:rPr>
          <w:bdr w:val="none" w:sz="0" w:space="0" w:color="auto" w:frame="1"/>
        </w:rPr>
        <w:t>X.X</w:t>
      </w:r>
      <w:r w:rsidRPr="00BF05A5">
        <w:rPr>
          <w:bdr w:val="none" w:sz="0" w:space="0" w:color="auto" w:frame="1"/>
        </w:rPr>
        <w:t>.zip onto</w:t>
      </w:r>
      <w:r>
        <w:rPr>
          <w:bdr w:val="none" w:sz="0" w:space="0" w:color="auto" w:frame="1"/>
        </w:rPr>
        <w:t xml:space="preserve"> the</w:t>
      </w:r>
      <w:r w:rsidRPr="00BF05A5">
        <w:rPr>
          <w:bdr w:val="none" w:sz="0" w:space="0" w:color="auto" w:frame="1"/>
        </w:rPr>
        <w:t xml:space="preserve"> SCCM share.</w:t>
      </w:r>
    </w:p>
    <w:p w14:paraId="5E3C1CDB" w14:textId="77777777" w:rsidR="00302637" w:rsidRDefault="00302637" w:rsidP="00302637">
      <w:pPr>
        <w:spacing w:after="0"/>
      </w:pPr>
      <w:r w:rsidRPr="00045ABC">
        <w:rPr>
          <w:b/>
          <w:bCs/>
        </w:rPr>
        <w:t>NOTE</w:t>
      </w:r>
      <w:r>
        <w:rPr>
          <w:b/>
          <w:bCs/>
        </w:rPr>
        <w:t>S</w:t>
      </w:r>
      <w:r w:rsidRPr="00045ABC">
        <w:rPr>
          <w:b/>
          <w:bCs/>
        </w:rPr>
        <w:t>:</w:t>
      </w:r>
    </w:p>
    <w:p w14:paraId="432BF84B" w14:textId="77777777" w:rsidR="00302637" w:rsidRDefault="00302637">
      <w:pPr>
        <w:pStyle w:val="ListParagraph"/>
        <w:numPr>
          <w:ilvl w:val="0"/>
          <w:numId w:val="69"/>
        </w:numPr>
      </w:pPr>
      <w:r w:rsidRPr="00045ABC">
        <w:t>SCCM updates for Beats deployments should always occur after installs/upgrades of the Elastic core components.</w:t>
      </w:r>
    </w:p>
    <w:p w14:paraId="08E11CF5" w14:textId="77777777" w:rsidR="00302637" w:rsidRPr="00045ABC" w:rsidRDefault="00302637">
      <w:pPr>
        <w:pStyle w:val="ListParagraph"/>
        <w:numPr>
          <w:ilvl w:val="0"/>
          <w:numId w:val="69"/>
        </w:numPr>
      </w:pPr>
      <w:r w:rsidRPr="00CE42FD">
        <w:t xml:space="preserve">You will not need to redeploy this package. The Distribution Points will update on a daily schedule. For quicker results, you can right click the package in the SCCM console and select </w:t>
      </w:r>
      <w:r w:rsidRPr="0054006A">
        <w:rPr>
          <w:b/>
          <w:bCs/>
        </w:rPr>
        <w:t>Update Distribution Points</w:t>
      </w:r>
      <w:r w:rsidRPr="00CE42FD">
        <w:t>.</w:t>
      </w:r>
    </w:p>
    <w:p w14:paraId="4BD3107A" w14:textId="77777777" w:rsidR="00302637" w:rsidRDefault="00302637" w:rsidP="00302637">
      <w:pPr>
        <w:pStyle w:val="ListParagraph"/>
      </w:pPr>
    </w:p>
    <w:p w14:paraId="7948FD26" w14:textId="7B72960D" w:rsidR="00302637" w:rsidRPr="00045ABC" w:rsidRDefault="00E31C75" w:rsidP="00302637">
      <w:pPr>
        <w:pStyle w:val="Heading4"/>
      </w:pPr>
      <w:bookmarkStart w:id="1335" w:name="_Toc138076030"/>
      <w:r>
        <w:t>Metricbeat upgrade for Domain Controllers</w:t>
      </w:r>
      <w:bookmarkEnd w:id="1335"/>
    </w:p>
    <w:p w14:paraId="00249F6F" w14:textId="77777777" w:rsidR="00302637" w:rsidRDefault="00302637" w:rsidP="00302637">
      <w:pPr>
        <w:spacing w:after="0"/>
        <w:rPr>
          <w:b/>
        </w:rPr>
      </w:pPr>
      <w:bookmarkStart w:id="1336" w:name="_Hlk100561302"/>
      <w:r w:rsidRPr="00045ABC">
        <w:rPr>
          <w:b/>
        </w:rPr>
        <w:t>NOTE</w:t>
      </w:r>
      <w:r>
        <w:rPr>
          <w:b/>
        </w:rPr>
        <w:t>S</w:t>
      </w:r>
      <w:r w:rsidRPr="00045ABC">
        <w:rPr>
          <w:b/>
        </w:rPr>
        <w:t xml:space="preserve">: </w:t>
      </w:r>
    </w:p>
    <w:p w14:paraId="180505EC" w14:textId="77777777" w:rsidR="00302637" w:rsidRPr="00045ABC" w:rsidRDefault="00302637">
      <w:pPr>
        <w:pStyle w:val="ListParagraph"/>
        <w:numPr>
          <w:ilvl w:val="0"/>
          <w:numId w:val="70"/>
        </w:numPr>
      </w:pPr>
      <w:r w:rsidRPr="0054006A">
        <w:rPr>
          <w:bCs/>
        </w:rPr>
        <w:t xml:space="preserve">A </w:t>
      </w:r>
      <w:r>
        <w:rPr>
          <w:bCs/>
        </w:rPr>
        <w:t>user with the D</w:t>
      </w:r>
      <w:r w:rsidRPr="0054006A">
        <w:rPr>
          <w:bCs/>
        </w:rPr>
        <w:t xml:space="preserve">omain </w:t>
      </w:r>
      <w:r>
        <w:rPr>
          <w:bCs/>
        </w:rPr>
        <w:t>A</w:t>
      </w:r>
      <w:r w:rsidRPr="0054006A">
        <w:rPr>
          <w:bCs/>
        </w:rPr>
        <w:t>dmin</w:t>
      </w:r>
      <w:r>
        <w:rPr>
          <w:bCs/>
        </w:rPr>
        <w:t xml:space="preserve"> Role </w:t>
      </w:r>
      <w:r w:rsidRPr="0054006A">
        <w:rPr>
          <w:bCs/>
        </w:rPr>
        <w:t>is required to execute this section. An SCCM SME may be needed to verify the correct location of the Elastic Share for SCCM.</w:t>
      </w:r>
    </w:p>
    <w:p w14:paraId="68B0C774" w14:textId="1082591A" w:rsidR="00E31C75" w:rsidRDefault="00302637">
      <w:pPr>
        <w:pStyle w:val="ListParagraph"/>
        <w:numPr>
          <w:ilvl w:val="0"/>
          <w:numId w:val="70"/>
        </w:numPr>
      </w:pPr>
      <w:r w:rsidRPr="00E31C75">
        <w:rPr>
          <w:bCs/>
        </w:rPr>
        <w:t xml:space="preserve">The </w:t>
      </w:r>
      <w:r w:rsidR="00E31C75" w:rsidRPr="00E31C75">
        <w:rPr>
          <w:bCs/>
        </w:rPr>
        <w:t xml:space="preserve">DCMedia Folder is replicated among all domain controllers so this update only needs to be made from one domain controller and the others should also receive the update. </w:t>
      </w:r>
    </w:p>
    <w:p w14:paraId="5BBBDBF2" w14:textId="69896B62" w:rsidR="00E31C75" w:rsidRDefault="00E31C75">
      <w:pPr>
        <w:pStyle w:val="ListParagraph"/>
        <w:numPr>
          <w:ilvl w:val="0"/>
          <w:numId w:val="70"/>
        </w:numPr>
      </w:pPr>
      <w:r>
        <w:t xml:space="preserve">The DCMedia DFS was configured in a previous Elastic upgrade.  If it is not configured consult an Elastic SME for guidance.  </w:t>
      </w:r>
    </w:p>
    <w:p w14:paraId="50F1C33B" w14:textId="47A36958" w:rsidR="00E31C75" w:rsidRDefault="00E31C75" w:rsidP="00E31C75">
      <w:pPr>
        <w:pStyle w:val="ListParagraph"/>
      </w:pPr>
    </w:p>
    <w:p w14:paraId="630D334D" w14:textId="568C604B" w:rsidR="00400B8B" w:rsidRDefault="00400B8B" w:rsidP="00400B8B">
      <w:pPr>
        <w:pStyle w:val="ListParagraph"/>
        <w:ind w:left="0"/>
      </w:pPr>
      <w:r>
        <w:t>Follow these steps to upgrade Metricbeat on all domain controllers:</w:t>
      </w:r>
    </w:p>
    <w:p w14:paraId="6256F1B0" w14:textId="3C82E1FA" w:rsidR="00400B8B" w:rsidRDefault="00400B8B" w:rsidP="00400B8B">
      <w:pPr>
        <w:pStyle w:val="ListParagraph"/>
        <w:ind w:left="0"/>
      </w:pPr>
    </w:p>
    <w:p w14:paraId="04240306" w14:textId="339AED77" w:rsidR="00400B8B" w:rsidRDefault="00400B8B">
      <w:pPr>
        <w:pStyle w:val="ListParagraph"/>
        <w:numPr>
          <w:ilvl w:val="0"/>
          <w:numId w:val="91"/>
        </w:numPr>
      </w:pPr>
      <w:r>
        <w:t>Determine location of new Metricbeat zip file (Metricbeat-X.X.X-windows-x86_64.zip) from install team.</w:t>
      </w:r>
    </w:p>
    <w:p w14:paraId="5994BBC8" w14:textId="0BEC609D" w:rsidR="00400B8B" w:rsidRDefault="00400B8B">
      <w:pPr>
        <w:pStyle w:val="ListParagraph"/>
        <w:numPr>
          <w:ilvl w:val="0"/>
          <w:numId w:val="91"/>
        </w:numPr>
      </w:pPr>
      <w:r>
        <w:t>Login to any Domain Controller</w:t>
      </w:r>
    </w:p>
    <w:p w14:paraId="27AD0A4C" w14:textId="136509B6" w:rsidR="00400B8B" w:rsidRPr="00602891" w:rsidRDefault="00400B8B">
      <w:pPr>
        <w:pStyle w:val="ListParagraph"/>
        <w:numPr>
          <w:ilvl w:val="0"/>
          <w:numId w:val="91"/>
        </w:numPr>
        <w:rPr>
          <w:rStyle w:val="Hyperlink"/>
          <w:color w:val="auto"/>
          <w:u w:val="none"/>
        </w:rPr>
      </w:pPr>
      <w:r>
        <w:t xml:space="preserve">Copy new Metricbeat to </w:t>
      </w:r>
      <w:r w:rsidR="00D655DA">
        <w:fldChar w:fldCharType="begin"/>
      </w:r>
      <w:r w:rsidR="00D655DA">
        <w:instrText>HYPERLINK</w:instrText>
      </w:r>
      <w:r w:rsidR="00D655DA">
        <w:fldChar w:fldCharType="separate"/>
      </w:r>
      <w:r w:rsidR="00C6432A">
        <w:rPr>
          <w:b/>
          <w:bCs/>
        </w:rPr>
        <w:t>Error! Hyperlink reference not valid.</w:t>
      </w:r>
      <w:r w:rsidR="00D655DA">
        <w:rPr>
          <w:rStyle w:val="Hyperlink"/>
        </w:rPr>
        <w:fldChar w:fldCharType="end"/>
      </w:r>
    </w:p>
    <w:p w14:paraId="2D12D7D3" w14:textId="2E0C24C8" w:rsidR="00602891" w:rsidRDefault="00602891">
      <w:pPr>
        <w:pStyle w:val="ListParagraph"/>
        <w:numPr>
          <w:ilvl w:val="0"/>
          <w:numId w:val="91"/>
        </w:numPr>
      </w:pPr>
      <w:r>
        <w:rPr>
          <w:rStyle w:val="Hyperlink"/>
          <w:color w:val="auto"/>
          <w:u w:val="none"/>
        </w:rPr>
        <w:t>Remove zip files for older versions</w:t>
      </w:r>
    </w:p>
    <w:p w14:paraId="7897176A" w14:textId="2B1894ED" w:rsidR="00302637" w:rsidRDefault="00400B8B" w:rsidP="00302637">
      <w:r>
        <w:t>The</w:t>
      </w:r>
      <w:r w:rsidR="00302637">
        <w:t xml:space="preserve"> schedule</w:t>
      </w:r>
      <w:r>
        <w:t>d</w:t>
      </w:r>
      <w:r w:rsidR="00302637">
        <w:t xml:space="preserve"> task will execute once a day, ensuring that Metricbeat is installed and running on each domain controller. After the scheduled execution time (4 am in the current DFS installation instructions) verify that Metricbeat </w:t>
      </w:r>
      <w:r w:rsidR="00AE51D0">
        <w:t>has been upgraded by checking the version in Elasticsearch</w:t>
      </w:r>
      <w:r w:rsidR="00302637">
        <w:t>.</w:t>
      </w:r>
    </w:p>
    <w:p w14:paraId="576A44C1" w14:textId="33139610" w:rsidR="00302637" w:rsidRDefault="00302637" w:rsidP="00302637">
      <w:r w:rsidRPr="0054006A">
        <w:rPr>
          <w:b/>
          <w:bCs/>
        </w:rPr>
        <w:t>NOTE:</w:t>
      </w:r>
      <w:r>
        <w:t xml:space="preserve">  If after 24 Metricbeat </w:t>
      </w:r>
      <w:r w:rsidR="00AE51D0">
        <w:t xml:space="preserve">has not been upgraded to the correct version </w:t>
      </w:r>
      <w:r>
        <w:t>reach out to an Elastic SME for guidance.</w:t>
      </w:r>
    </w:p>
    <w:p w14:paraId="0AC8C3E9" w14:textId="77777777" w:rsidR="00302637" w:rsidRDefault="00302637" w:rsidP="00302637">
      <w:pPr>
        <w:pStyle w:val="Heading4"/>
      </w:pPr>
      <w:bookmarkStart w:id="1337" w:name="_Toc120861816"/>
      <w:bookmarkStart w:id="1338" w:name="_Toc120861948"/>
      <w:bookmarkStart w:id="1339" w:name="_Toc121206500"/>
      <w:bookmarkStart w:id="1340" w:name="_Toc120861817"/>
      <w:bookmarkStart w:id="1341" w:name="_Toc120861949"/>
      <w:bookmarkStart w:id="1342" w:name="_Toc121206501"/>
      <w:bookmarkStart w:id="1343" w:name="_Toc120861818"/>
      <w:bookmarkStart w:id="1344" w:name="_Toc120861950"/>
      <w:bookmarkStart w:id="1345" w:name="_Toc121206502"/>
      <w:bookmarkStart w:id="1346" w:name="_Toc120861819"/>
      <w:bookmarkStart w:id="1347" w:name="_Toc120861951"/>
      <w:bookmarkStart w:id="1348" w:name="_Toc121206503"/>
      <w:bookmarkStart w:id="1349" w:name="_Toc120861820"/>
      <w:bookmarkStart w:id="1350" w:name="_Toc120861952"/>
      <w:bookmarkStart w:id="1351" w:name="_Toc121206504"/>
      <w:bookmarkStart w:id="1352" w:name="_Toc120861821"/>
      <w:bookmarkStart w:id="1353" w:name="_Toc120861953"/>
      <w:bookmarkStart w:id="1354" w:name="_Toc121206505"/>
      <w:bookmarkStart w:id="1355" w:name="_Toc120861822"/>
      <w:bookmarkStart w:id="1356" w:name="_Toc120861954"/>
      <w:bookmarkStart w:id="1357" w:name="_Toc121206506"/>
      <w:bookmarkStart w:id="1358" w:name="_Toc120861823"/>
      <w:bookmarkStart w:id="1359" w:name="_Toc120861955"/>
      <w:bookmarkStart w:id="1360" w:name="_Toc121206507"/>
      <w:bookmarkStart w:id="1361" w:name="_Toc120861824"/>
      <w:bookmarkStart w:id="1362" w:name="_Toc120861956"/>
      <w:bookmarkStart w:id="1363" w:name="_Toc121206508"/>
      <w:bookmarkStart w:id="1364" w:name="_Toc120861825"/>
      <w:bookmarkStart w:id="1365" w:name="_Toc120861957"/>
      <w:bookmarkStart w:id="1366" w:name="_Toc121206509"/>
      <w:bookmarkStart w:id="1367" w:name="_Toc120861826"/>
      <w:bookmarkStart w:id="1368" w:name="_Toc120861958"/>
      <w:bookmarkStart w:id="1369" w:name="_Toc121206510"/>
      <w:bookmarkStart w:id="1370" w:name="_Toc120861827"/>
      <w:bookmarkStart w:id="1371" w:name="_Toc120861959"/>
      <w:bookmarkStart w:id="1372" w:name="_Toc121206511"/>
      <w:bookmarkStart w:id="1373" w:name="_Toc120861828"/>
      <w:bookmarkStart w:id="1374" w:name="_Toc120861960"/>
      <w:bookmarkStart w:id="1375" w:name="_Toc121206512"/>
      <w:bookmarkStart w:id="1376" w:name="_Toc120861829"/>
      <w:bookmarkStart w:id="1377" w:name="_Toc120861961"/>
      <w:bookmarkStart w:id="1378" w:name="_Toc121206513"/>
      <w:bookmarkStart w:id="1379" w:name="_Toc120861830"/>
      <w:bookmarkStart w:id="1380" w:name="_Toc120861962"/>
      <w:bookmarkStart w:id="1381" w:name="_Toc121206514"/>
      <w:bookmarkStart w:id="1382" w:name="_Toc120861831"/>
      <w:bookmarkStart w:id="1383" w:name="_Toc120861963"/>
      <w:bookmarkStart w:id="1384" w:name="_Toc121206515"/>
      <w:bookmarkStart w:id="1385" w:name="_Toc120861832"/>
      <w:bookmarkStart w:id="1386" w:name="_Toc120861964"/>
      <w:bookmarkStart w:id="1387" w:name="_Toc121206516"/>
      <w:bookmarkStart w:id="1388" w:name="_Toc120861833"/>
      <w:bookmarkStart w:id="1389" w:name="_Toc120861965"/>
      <w:bookmarkStart w:id="1390" w:name="_Toc121206517"/>
      <w:bookmarkStart w:id="1391" w:name="_Toc120861834"/>
      <w:bookmarkStart w:id="1392" w:name="_Toc120861966"/>
      <w:bookmarkStart w:id="1393" w:name="_Toc121206518"/>
      <w:bookmarkStart w:id="1394" w:name="_Toc120861835"/>
      <w:bookmarkStart w:id="1395" w:name="_Toc120861967"/>
      <w:bookmarkStart w:id="1396" w:name="_Toc121206519"/>
      <w:bookmarkStart w:id="1397" w:name="_Toc120861836"/>
      <w:bookmarkStart w:id="1398" w:name="_Toc120861968"/>
      <w:bookmarkStart w:id="1399" w:name="_Toc121206520"/>
      <w:bookmarkStart w:id="1400" w:name="_Toc120861837"/>
      <w:bookmarkStart w:id="1401" w:name="_Toc120861969"/>
      <w:bookmarkStart w:id="1402" w:name="_Toc121206521"/>
      <w:bookmarkStart w:id="1403" w:name="_Toc120861838"/>
      <w:bookmarkStart w:id="1404" w:name="_Toc120861970"/>
      <w:bookmarkStart w:id="1405" w:name="_Toc121206522"/>
      <w:bookmarkStart w:id="1406" w:name="_Toc120861839"/>
      <w:bookmarkStart w:id="1407" w:name="_Toc120861971"/>
      <w:bookmarkStart w:id="1408" w:name="_Toc121206523"/>
      <w:bookmarkStart w:id="1409" w:name="_Toc120861840"/>
      <w:bookmarkStart w:id="1410" w:name="_Toc120861972"/>
      <w:bookmarkStart w:id="1411" w:name="_Toc121206524"/>
      <w:bookmarkStart w:id="1412" w:name="_Toc120861841"/>
      <w:bookmarkStart w:id="1413" w:name="_Toc120861973"/>
      <w:bookmarkStart w:id="1414" w:name="_Toc121206525"/>
      <w:bookmarkStart w:id="1415" w:name="_Toc120861842"/>
      <w:bookmarkStart w:id="1416" w:name="_Toc120861974"/>
      <w:bookmarkStart w:id="1417" w:name="_Toc121206526"/>
      <w:bookmarkStart w:id="1418" w:name="_Toc120861843"/>
      <w:bookmarkStart w:id="1419" w:name="_Toc120861975"/>
      <w:bookmarkStart w:id="1420" w:name="_Toc121206527"/>
      <w:bookmarkStart w:id="1421" w:name="_Toc120861844"/>
      <w:bookmarkStart w:id="1422" w:name="_Toc120861976"/>
      <w:bookmarkStart w:id="1423" w:name="_Toc121206528"/>
      <w:bookmarkStart w:id="1424" w:name="_Toc120861845"/>
      <w:bookmarkStart w:id="1425" w:name="_Toc120861977"/>
      <w:bookmarkStart w:id="1426" w:name="_Toc121206529"/>
      <w:bookmarkStart w:id="1427" w:name="_Toc120861846"/>
      <w:bookmarkStart w:id="1428" w:name="_Toc120861978"/>
      <w:bookmarkStart w:id="1429" w:name="_Toc121206530"/>
      <w:bookmarkStart w:id="1430" w:name="_Toc120861847"/>
      <w:bookmarkStart w:id="1431" w:name="_Toc120861979"/>
      <w:bookmarkStart w:id="1432" w:name="_Toc121206531"/>
      <w:bookmarkStart w:id="1433" w:name="_Toc120861848"/>
      <w:bookmarkStart w:id="1434" w:name="_Toc120861980"/>
      <w:bookmarkStart w:id="1435" w:name="_Toc121206532"/>
      <w:bookmarkStart w:id="1436" w:name="_Toc120861849"/>
      <w:bookmarkStart w:id="1437" w:name="_Toc120861981"/>
      <w:bookmarkStart w:id="1438" w:name="_Toc121206533"/>
      <w:bookmarkStart w:id="1439" w:name="_Toc120861850"/>
      <w:bookmarkStart w:id="1440" w:name="_Toc120861982"/>
      <w:bookmarkStart w:id="1441" w:name="_Toc121206534"/>
      <w:bookmarkStart w:id="1442" w:name="_Toc120861851"/>
      <w:bookmarkStart w:id="1443" w:name="_Toc120861983"/>
      <w:bookmarkStart w:id="1444" w:name="_Toc121206535"/>
      <w:bookmarkStart w:id="1445" w:name="_Toc120861852"/>
      <w:bookmarkStart w:id="1446" w:name="_Toc120861984"/>
      <w:bookmarkStart w:id="1447" w:name="_Toc121206536"/>
      <w:bookmarkStart w:id="1448" w:name="_Toc120861853"/>
      <w:bookmarkStart w:id="1449" w:name="_Toc120861985"/>
      <w:bookmarkStart w:id="1450" w:name="_Toc121206537"/>
      <w:bookmarkStart w:id="1451" w:name="_Toc120861854"/>
      <w:bookmarkStart w:id="1452" w:name="_Toc120861986"/>
      <w:bookmarkStart w:id="1453" w:name="_Toc121206538"/>
      <w:bookmarkStart w:id="1454" w:name="_Toc120861855"/>
      <w:bookmarkStart w:id="1455" w:name="_Toc120861987"/>
      <w:bookmarkStart w:id="1456" w:name="_Toc121206539"/>
      <w:bookmarkStart w:id="1457" w:name="_Toc120861856"/>
      <w:bookmarkStart w:id="1458" w:name="_Toc120861988"/>
      <w:bookmarkStart w:id="1459" w:name="_Toc121206540"/>
      <w:bookmarkStart w:id="1460" w:name="_Toc120861857"/>
      <w:bookmarkStart w:id="1461" w:name="_Toc120861989"/>
      <w:bookmarkStart w:id="1462" w:name="_Toc121206541"/>
      <w:bookmarkStart w:id="1463" w:name="_Toc120861858"/>
      <w:bookmarkStart w:id="1464" w:name="_Toc120861990"/>
      <w:bookmarkStart w:id="1465" w:name="_Toc121206542"/>
      <w:bookmarkStart w:id="1466" w:name="_Toc138076031"/>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r>
        <w:t>Linux Beats</w:t>
      </w:r>
      <w:bookmarkEnd w:id="1466"/>
    </w:p>
    <w:p w14:paraId="53106E87" w14:textId="77777777" w:rsidR="00302637" w:rsidRPr="000828D6" w:rsidRDefault="00302637" w:rsidP="00302637">
      <w:pPr>
        <w:rPr>
          <w:bCs/>
        </w:rPr>
      </w:pPr>
      <w:r w:rsidRPr="00045ABC">
        <w:rPr>
          <w:b/>
        </w:rPr>
        <w:t>NOTE:</w:t>
      </w:r>
      <w:r w:rsidRPr="000828D6">
        <w:rPr>
          <w:bCs/>
        </w:rPr>
        <w:t xml:space="preserve"> A Puppet administrator </w:t>
      </w:r>
      <w:r>
        <w:rPr>
          <w:bCs/>
        </w:rPr>
        <w:t>is required</w:t>
      </w:r>
      <w:r w:rsidRPr="000828D6">
        <w:rPr>
          <w:bCs/>
        </w:rPr>
        <w:t xml:space="preserve"> to execute this section</w:t>
      </w:r>
      <w:r>
        <w:rPr>
          <w:bCs/>
        </w:rPr>
        <w:t>.</w:t>
      </w:r>
    </w:p>
    <w:p w14:paraId="386D0351" w14:textId="77777777" w:rsidR="00302637" w:rsidRDefault="00302637" w:rsidP="00302637">
      <w:r>
        <w:t xml:space="preserve">Puppet is used to automatically install Metricbeat and Filebeat on Linux hosts. Details on this can be found in </w:t>
      </w:r>
      <w:r w:rsidRPr="00034C36">
        <w:rPr>
          <w:i/>
        </w:rPr>
        <w:t>ES-018 – Elastic Logging and Aggregation Cluster (ELAC) – System Installation Instruction</w:t>
      </w:r>
      <w:r>
        <w:rPr>
          <w:i/>
        </w:rPr>
        <w:t>s</w:t>
      </w:r>
      <w:r>
        <w:t>. Puppet should already be set up for installing beats automatically so in this section you will only be updating the repo with the new RPMs.</w:t>
      </w:r>
    </w:p>
    <w:p w14:paraId="4924FED6" w14:textId="77777777" w:rsidR="00302637" w:rsidRDefault="00302637">
      <w:pPr>
        <w:pStyle w:val="ListParagraph"/>
        <w:numPr>
          <w:ilvl w:val="0"/>
          <w:numId w:val="71"/>
        </w:numPr>
        <w:spacing w:after="120"/>
      </w:pPr>
      <w:r>
        <w:lastRenderedPageBreak/>
        <w:t xml:space="preserve">Copy the following </w:t>
      </w:r>
      <w:r w:rsidRPr="000F51B6">
        <w:t>RPM</w:t>
      </w:r>
      <w:r>
        <w:t xml:space="preserve">s to the </w:t>
      </w:r>
      <w:r w:rsidRPr="000F51B6">
        <w:t>Elastic</w:t>
      </w:r>
      <w:r>
        <w:t xml:space="preserve"> repo (/var/www/html/yum/elastic):</w:t>
      </w:r>
    </w:p>
    <w:p w14:paraId="2B512B5D" w14:textId="77777777" w:rsidR="00302637" w:rsidRDefault="00302637">
      <w:pPr>
        <w:pStyle w:val="ListParagraph"/>
        <w:numPr>
          <w:ilvl w:val="1"/>
          <w:numId w:val="72"/>
        </w:numPr>
      </w:pPr>
      <w:r>
        <w:t>filebeat-</w:t>
      </w:r>
      <w:r w:rsidRPr="00085DA5">
        <w:rPr>
          <w:color w:val="FF0000"/>
        </w:rPr>
        <w:t>{version}</w:t>
      </w:r>
      <w:r>
        <w:t>-x86_64.rpm</w:t>
      </w:r>
    </w:p>
    <w:p w14:paraId="63F95D88" w14:textId="77777777" w:rsidR="00302637" w:rsidRDefault="00302637">
      <w:pPr>
        <w:pStyle w:val="ListParagraph"/>
        <w:numPr>
          <w:ilvl w:val="1"/>
          <w:numId w:val="72"/>
        </w:numPr>
      </w:pPr>
      <w:r>
        <w:t>heartbeat-</w:t>
      </w:r>
      <w:r w:rsidRPr="00085DA5">
        <w:rPr>
          <w:color w:val="FF0000"/>
        </w:rPr>
        <w:t>{version}</w:t>
      </w:r>
      <w:r>
        <w:t>-x86_64.rpm</w:t>
      </w:r>
    </w:p>
    <w:p w14:paraId="708626EF" w14:textId="77777777" w:rsidR="00302637" w:rsidRDefault="00302637">
      <w:pPr>
        <w:pStyle w:val="ListParagraph"/>
        <w:numPr>
          <w:ilvl w:val="1"/>
          <w:numId w:val="72"/>
        </w:numPr>
      </w:pPr>
      <w:r>
        <w:t>metricbeat-</w:t>
      </w:r>
      <w:r w:rsidRPr="00085DA5">
        <w:rPr>
          <w:color w:val="FF0000"/>
        </w:rPr>
        <w:t>{version}</w:t>
      </w:r>
      <w:r>
        <w:t>-x86_64.rpm</w:t>
      </w:r>
    </w:p>
    <w:p w14:paraId="65909AAE" w14:textId="77777777" w:rsidR="00302637" w:rsidRDefault="00302637">
      <w:pPr>
        <w:pStyle w:val="ListParagraph"/>
        <w:keepNext/>
        <w:numPr>
          <w:ilvl w:val="0"/>
          <w:numId w:val="71"/>
        </w:numPr>
        <w:spacing w:after="120"/>
      </w:pPr>
      <w:r>
        <w:t xml:space="preserve">Ensure </w:t>
      </w:r>
      <w:r w:rsidRPr="000F51B6">
        <w:t>RPM</w:t>
      </w:r>
      <w:r>
        <w:t>s have the correct owner/group:</w:t>
      </w:r>
    </w:p>
    <w:p w14:paraId="778AE8CA" w14:textId="7015C62C" w:rsidR="00302637" w:rsidRPr="00F40415" w:rsidRDefault="00302637" w:rsidP="00302637">
      <w:pPr>
        <w:rPr>
          <w:rFonts w:ascii="Courier New" w:hAnsi="Courier New" w:cs="Courier New"/>
          <w:sz w:val="20"/>
          <w:szCs w:val="20"/>
        </w:rPr>
      </w:pPr>
      <w:r w:rsidRPr="00F40415">
        <w:rPr>
          <w:rFonts w:ascii="Courier New" w:hAnsi="Courier New" w:cs="Courier New"/>
          <w:sz w:val="20"/>
          <w:szCs w:val="20"/>
        </w:rPr>
        <w:tab/>
        <w:t xml:space="preserve"># chown </w:t>
      </w:r>
      <w:r w:rsidR="00A41CBF">
        <w:rPr>
          <w:rFonts w:ascii="Courier New" w:hAnsi="Courier New" w:cs="Courier New"/>
          <w:sz w:val="20"/>
          <w:szCs w:val="20"/>
        </w:rPr>
        <w:t xml:space="preserve">-R </w:t>
      </w:r>
      <w:r w:rsidRPr="00F40415">
        <w:rPr>
          <w:rFonts w:ascii="Courier New" w:hAnsi="Courier New" w:cs="Courier New"/>
          <w:sz w:val="20"/>
          <w:szCs w:val="20"/>
        </w:rPr>
        <w:t>apache:apache *</w:t>
      </w:r>
    </w:p>
    <w:p w14:paraId="27117695" w14:textId="77777777" w:rsidR="00302637" w:rsidRPr="001A3398" w:rsidRDefault="00302637">
      <w:pPr>
        <w:pStyle w:val="ListParagraph"/>
        <w:numPr>
          <w:ilvl w:val="0"/>
          <w:numId w:val="71"/>
        </w:numPr>
        <w:spacing w:after="120"/>
      </w:pPr>
      <w:r w:rsidRPr="001A3398">
        <w:t xml:space="preserve">Repo files must have SELinux context </w:t>
      </w:r>
      <w:r w:rsidRPr="00F40415">
        <w:rPr>
          <w:b/>
          <w:bCs/>
        </w:rPr>
        <w:t>httpd_sys_content_t</w:t>
      </w:r>
      <w:r w:rsidRPr="001A3398">
        <w:t xml:space="preserve"> set.</w:t>
      </w:r>
      <w:r>
        <w:t xml:space="preserve"> </w:t>
      </w:r>
      <w:r w:rsidRPr="001A3398">
        <w:t xml:space="preserve">If you copy the </w:t>
      </w:r>
      <w:r w:rsidRPr="000F51B6">
        <w:t>RPM</w:t>
      </w:r>
      <w:r w:rsidRPr="001A3398">
        <w:t>s into the directory</w:t>
      </w:r>
      <w:r>
        <w:t>,</w:t>
      </w:r>
      <w:r w:rsidRPr="001A3398">
        <w:t xml:space="preserve"> they will automatically </w:t>
      </w:r>
      <w:r>
        <w:t>have</w:t>
      </w:r>
      <w:r w:rsidRPr="001A3398">
        <w:t xml:space="preserve"> this context set.</w:t>
      </w:r>
      <w:r>
        <w:t xml:space="preserve"> </w:t>
      </w:r>
      <w:r w:rsidRPr="001A3398">
        <w:t>If you move them</w:t>
      </w:r>
      <w:r>
        <w:t>,</w:t>
      </w:r>
      <w:r w:rsidRPr="001A3398">
        <w:t xml:space="preserve"> they won’t.</w:t>
      </w:r>
      <w:r>
        <w:t xml:space="preserve"> </w:t>
      </w:r>
      <w:r w:rsidRPr="001A3398">
        <w:t>Check to ensure all files have the correct context set by executing:</w:t>
      </w:r>
    </w:p>
    <w:p w14:paraId="63FF0CDD" w14:textId="77777777" w:rsidR="00302637" w:rsidRPr="00F40415" w:rsidRDefault="00302637" w:rsidP="00302637">
      <w:pPr>
        <w:rPr>
          <w:rFonts w:ascii="Courier New" w:hAnsi="Courier New" w:cs="Courier New"/>
          <w:sz w:val="20"/>
          <w:szCs w:val="20"/>
        </w:rPr>
      </w:pPr>
      <w:r w:rsidRPr="00F40415">
        <w:rPr>
          <w:rFonts w:ascii="Courier New" w:hAnsi="Courier New" w:cs="Courier New"/>
          <w:sz w:val="20"/>
          <w:szCs w:val="20"/>
        </w:rPr>
        <w:tab/>
        <w:t># ls –lZ</w:t>
      </w:r>
    </w:p>
    <w:p w14:paraId="4A9D7937" w14:textId="77777777" w:rsidR="00302637" w:rsidRDefault="00302637" w:rsidP="00302637">
      <w:pPr>
        <w:keepNext/>
        <w:spacing w:after="120"/>
        <w:jc w:val="center"/>
      </w:pPr>
      <w:r>
        <w:rPr>
          <w:noProof/>
        </w:rPr>
        <w:drawing>
          <wp:inline distT="0" distB="0" distL="0" distR="0" wp14:anchorId="088E54A2" wp14:editId="57517DE0">
            <wp:extent cx="5943600" cy="1184910"/>
            <wp:effectExtent l="0" t="0" r="0" b="0"/>
            <wp:docPr id="237" name="Picture 23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 shot of a computer&#10;&#10;Description automatically generated with medium confidence"/>
                    <pic:cNvPicPr/>
                  </pic:nvPicPr>
                  <pic:blipFill>
                    <a:blip r:embed="rId90"/>
                    <a:stretch>
                      <a:fillRect/>
                    </a:stretch>
                  </pic:blipFill>
                  <pic:spPr>
                    <a:xfrm>
                      <a:off x="0" y="0"/>
                      <a:ext cx="5943600" cy="1184910"/>
                    </a:xfrm>
                    <a:prstGeom prst="rect">
                      <a:avLst/>
                    </a:prstGeom>
                  </pic:spPr>
                </pic:pic>
              </a:graphicData>
            </a:graphic>
          </wp:inline>
        </w:drawing>
      </w:r>
    </w:p>
    <w:p w14:paraId="16400149" w14:textId="5A90C7B6" w:rsidR="00302637" w:rsidRDefault="00302637" w:rsidP="00302637">
      <w:pPr>
        <w:pStyle w:val="Caption"/>
        <w:rPr>
          <w:color w:val="0070C0"/>
        </w:rPr>
      </w:pPr>
      <w:bookmarkStart w:id="1467" w:name="_Toc53755072"/>
      <w:bookmarkStart w:id="1468" w:name="_Toc110350460"/>
      <w:bookmarkStart w:id="1469" w:name="_Toc135913136"/>
      <w:r>
        <w:t xml:space="preserve">Figure </w:t>
      </w:r>
      <w:fldSimple w:instr=" SEQ Figure \* ARABIC ">
        <w:r w:rsidR="00651143">
          <w:rPr>
            <w:noProof/>
          </w:rPr>
          <w:t>121</w:t>
        </w:r>
      </w:fldSimple>
      <w:r>
        <w:t xml:space="preserve"> </w:t>
      </w:r>
      <w:r w:rsidRPr="00DD20F1">
        <w:t>httpd_sys_context_t</w:t>
      </w:r>
      <w:bookmarkEnd w:id="1467"/>
      <w:bookmarkEnd w:id="1468"/>
      <w:bookmarkEnd w:id="1469"/>
    </w:p>
    <w:p w14:paraId="307DF9E1" w14:textId="77777777" w:rsidR="00302637" w:rsidRPr="00F40415" w:rsidRDefault="00302637">
      <w:pPr>
        <w:pStyle w:val="ListParagraph"/>
        <w:numPr>
          <w:ilvl w:val="0"/>
          <w:numId w:val="71"/>
        </w:numPr>
        <w:spacing w:after="120"/>
        <w:contextualSpacing w:val="0"/>
        <w:rPr>
          <w:color w:val="0070C0"/>
        </w:rPr>
      </w:pPr>
      <w:r w:rsidRPr="001A3398">
        <w:t xml:space="preserve">If all files do not have </w:t>
      </w:r>
      <w:r w:rsidRPr="00F40415">
        <w:rPr>
          <w:b/>
          <w:bCs/>
        </w:rPr>
        <w:t>httpd_sys_context_t</w:t>
      </w:r>
      <w:r w:rsidRPr="001A3398">
        <w:t xml:space="preserve"> set</w:t>
      </w:r>
      <w:r>
        <w:t>,</w:t>
      </w:r>
      <w:r w:rsidRPr="001A3398">
        <w:t xml:space="preserve"> execute the following:</w:t>
      </w:r>
    </w:p>
    <w:p w14:paraId="6BE7F498" w14:textId="77777777" w:rsidR="00302637" w:rsidRPr="00F40415" w:rsidRDefault="00302637" w:rsidP="00302637">
      <w:pPr>
        <w:pStyle w:val="ListParagraph"/>
        <w:spacing w:after="120"/>
        <w:contextualSpacing w:val="0"/>
        <w:rPr>
          <w:color w:val="0070C0"/>
        </w:rPr>
      </w:pPr>
      <w:r w:rsidRPr="00F40415">
        <w:rPr>
          <w:rFonts w:ascii="Courier New" w:hAnsi="Courier New" w:cs="Courier New"/>
          <w:sz w:val="20"/>
          <w:szCs w:val="20"/>
        </w:rPr>
        <w:t># restorecon *</w:t>
      </w:r>
    </w:p>
    <w:p w14:paraId="3C9F4C7A" w14:textId="77777777" w:rsidR="00302637" w:rsidRDefault="00302637">
      <w:pPr>
        <w:pStyle w:val="ListParagraph"/>
        <w:numPr>
          <w:ilvl w:val="0"/>
          <w:numId w:val="71"/>
        </w:numPr>
        <w:spacing w:after="120"/>
      </w:pPr>
      <w:r>
        <w:t xml:space="preserve">Recreate the </w:t>
      </w:r>
      <w:r w:rsidRPr="000F51B6">
        <w:t>Elastic</w:t>
      </w:r>
      <w:r>
        <w:t xml:space="preserve"> repo so it’s ready for use:</w:t>
      </w:r>
    </w:p>
    <w:p w14:paraId="4645B578" w14:textId="77777777" w:rsidR="00302637" w:rsidRPr="00F40415" w:rsidRDefault="00302637" w:rsidP="00302637">
      <w:pPr>
        <w:spacing w:after="0"/>
        <w:ind w:left="720"/>
        <w:rPr>
          <w:rFonts w:ascii="Courier New" w:hAnsi="Courier New" w:cs="Courier New"/>
          <w:sz w:val="20"/>
          <w:szCs w:val="20"/>
        </w:rPr>
      </w:pPr>
      <w:r w:rsidRPr="00F40415">
        <w:rPr>
          <w:rFonts w:ascii="Courier New" w:hAnsi="Courier New" w:cs="Courier New"/>
          <w:sz w:val="20"/>
          <w:szCs w:val="20"/>
        </w:rPr>
        <w:t># createrepo ./</w:t>
      </w:r>
    </w:p>
    <w:p w14:paraId="7B4F8B91" w14:textId="77777777" w:rsidR="00302637" w:rsidRDefault="00302637" w:rsidP="00302637">
      <w:pPr>
        <w:ind w:left="720"/>
        <w:rPr>
          <w:rFonts w:ascii="Courier New" w:hAnsi="Courier New" w:cs="Courier New"/>
          <w:sz w:val="20"/>
          <w:szCs w:val="20"/>
        </w:rPr>
      </w:pPr>
      <w:r w:rsidRPr="00F40415">
        <w:rPr>
          <w:rFonts w:ascii="Courier New" w:hAnsi="Courier New" w:cs="Courier New"/>
          <w:sz w:val="20"/>
          <w:szCs w:val="20"/>
        </w:rPr>
        <w:t># gpg –</w:t>
      </w:r>
      <w:r>
        <w:rPr>
          <w:rFonts w:ascii="Courier New" w:hAnsi="Courier New" w:cs="Courier New"/>
          <w:sz w:val="20"/>
          <w:szCs w:val="20"/>
        </w:rPr>
        <w:t>-</w:t>
      </w:r>
      <w:r w:rsidRPr="00F40415">
        <w:rPr>
          <w:rFonts w:ascii="Courier New" w:hAnsi="Courier New" w:cs="Courier New"/>
          <w:sz w:val="20"/>
          <w:szCs w:val="20"/>
        </w:rPr>
        <w:t>detach-sign –</w:t>
      </w:r>
      <w:r>
        <w:rPr>
          <w:rFonts w:ascii="Courier New" w:hAnsi="Courier New" w:cs="Courier New"/>
          <w:sz w:val="20"/>
          <w:szCs w:val="20"/>
        </w:rPr>
        <w:t>-</w:t>
      </w:r>
      <w:r w:rsidRPr="00F40415">
        <w:rPr>
          <w:rFonts w:ascii="Courier New" w:hAnsi="Courier New" w:cs="Courier New"/>
          <w:sz w:val="20"/>
          <w:szCs w:val="20"/>
        </w:rPr>
        <w:t>armor ./repodata/repomd.xml</w:t>
      </w:r>
      <w:r>
        <w:rPr>
          <w:rFonts w:ascii="Courier New" w:hAnsi="Courier New" w:cs="Courier New"/>
          <w:sz w:val="20"/>
          <w:szCs w:val="20"/>
        </w:rPr>
        <w:t xml:space="preserve"> </w:t>
      </w:r>
    </w:p>
    <w:p w14:paraId="35AA24C0" w14:textId="77777777" w:rsidR="00302637" w:rsidRPr="00BA64A6" w:rsidRDefault="00302637" w:rsidP="00302637">
      <w:pPr>
        <w:ind w:left="720"/>
        <w:rPr>
          <w:rFonts w:cs="Times New Roman"/>
        </w:rPr>
      </w:pPr>
      <w:r w:rsidRPr="00B0787F">
        <w:rPr>
          <w:rFonts w:cs="Times New Roman"/>
          <w:b/>
          <w:bCs/>
        </w:rPr>
        <w:t>NOTE:</w:t>
      </w:r>
      <w:r>
        <w:rPr>
          <w:rFonts w:cs="Times New Roman"/>
        </w:rPr>
        <w:t xml:space="preserve"> </w:t>
      </w:r>
      <w:r w:rsidRPr="00BA64A6">
        <w:rPr>
          <w:rFonts w:cs="Times New Roman"/>
        </w:rPr>
        <w:t xml:space="preserve">Ensure there are 2 dashes before </w:t>
      </w:r>
      <w:r>
        <w:rPr>
          <w:rFonts w:cs="Times New Roman"/>
        </w:rPr>
        <w:t>“</w:t>
      </w:r>
      <w:r w:rsidRPr="00BA64A6">
        <w:rPr>
          <w:rFonts w:cs="Times New Roman"/>
        </w:rPr>
        <w:t>detach-sign</w:t>
      </w:r>
      <w:r>
        <w:rPr>
          <w:rFonts w:cs="Times New Roman"/>
        </w:rPr>
        <w:t>”</w:t>
      </w:r>
      <w:r w:rsidRPr="00BA64A6">
        <w:rPr>
          <w:rFonts w:cs="Times New Roman"/>
        </w:rPr>
        <w:t xml:space="preserve"> and </w:t>
      </w:r>
      <w:r>
        <w:rPr>
          <w:rFonts w:cs="Times New Roman"/>
        </w:rPr>
        <w:t>“</w:t>
      </w:r>
      <w:r w:rsidRPr="00BA64A6">
        <w:rPr>
          <w:rFonts w:cs="Times New Roman"/>
        </w:rPr>
        <w:t>armor</w:t>
      </w:r>
      <w:r>
        <w:rPr>
          <w:rFonts w:cs="Times New Roman"/>
        </w:rPr>
        <w:t>”</w:t>
      </w:r>
      <w:r w:rsidRPr="00BA64A6">
        <w:rPr>
          <w:rFonts w:cs="Times New Roman"/>
        </w:rPr>
        <w:t xml:space="preserve"> when running this command</w:t>
      </w:r>
      <w:r>
        <w:rPr>
          <w:rFonts w:cs="Times New Roman"/>
        </w:rPr>
        <w:t>.</w:t>
      </w:r>
    </w:p>
    <w:p w14:paraId="5B50A2F4" w14:textId="77777777" w:rsidR="00302637" w:rsidRDefault="00302637" w:rsidP="00302637">
      <w:r>
        <w:t xml:space="preserve">Now that the </w:t>
      </w:r>
      <w:r w:rsidRPr="000F51B6">
        <w:t>RPM</w:t>
      </w:r>
      <w:r>
        <w:t>s are available, Puppet will automatically install the new version when it is run on each host.</w:t>
      </w:r>
    </w:p>
    <w:p w14:paraId="3F88563D" w14:textId="77777777" w:rsidR="00302637" w:rsidRDefault="00302637" w:rsidP="00302637">
      <w:pPr>
        <w:pStyle w:val="Heading5"/>
      </w:pPr>
      <w:bookmarkStart w:id="1470" w:name="_Toc110601801"/>
      <w:bookmarkStart w:id="1471" w:name="_Toc138076032"/>
      <w:r>
        <w:t>Update Puppet to Restart Beats on Every Puppet Run</w:t>
      </w:r>
      <w:bookmarkEnd w:id="1470"/>
      <w:bookmarkEnd w:id="1471"/>
    </w:p>
    <w:p w14:paraId="6C6135B4" w14:textId="77777777" w:rsidR="00302637" w:rsidRDefault="00302637" w:rsidP="00302637">
      <w:r w:rsidRPr="00364511">
        <w:rPr>
          <w:b/>
          <w:bCs/>
        </w:rPr>
        <w:t>NOTE</w:t>
      </w:r>
      <w:r>
        <w:t>: A Puppet administrator is required to execute this section.</w:t>
      </w:r>
    </w:p>
    <w:p w14:paraId="68562888" w14:textId="77777777" w:rsidR="00302637" w:rsidRDefault="00302637" w:rsidP="00302637">
      <w:pPr>
        <w:rPr>
          <w:b/>
          <w:color w:val="7030A0"/>
        </w:rPr>
      </w:pPr>
      <w:r>
        <w:t xml:space="preserve">Puppet must be executing correctly on each Linux box for the beats upgrade/restart to work properly. </w:t>
      </w:r>
    </w:p>
    <w:p w14:paraId="4C5DEA35" w14:textId="77777777" w:rsidR="00302637" w:rsidRDefault="00302637" w:rsidP="00302637">
      <w:r>
        <w:t xml:space="preserve">To ensure the beats are restarted after being upgraded by Puppet set the new </w:t>
      </w:r>
      <w:r w:rsidRPr="00650129">
        <w:rPr>
          <w:b/>
          <w:bCs/>
        </w:rPr>
        <w:t>restart_beats</w:t>
      </w:r>
      <w:r>
        <w:t xml:space="preserve"> parameter to </w:t>
      </w:r>
      <w:r w:rsidRPr="00650129">
        <w:rPr>
          <w:b/>
          <w:bCs/>
        </w:rPr>
        <w:t>true</w:t>
      </w:r>
      <w:r>
        <w:t xml:space="preserve"> in the Puppet web interface.</w:t>
      </w:r>
    </w:p>
    <w:p w14:paraId="49EED64F" w14:textId="7857B2D1" w:rsidR="00302637" w:rsidRDefault="00757943">
      <w:pPr>
        <w:pStyle w:val="ListParagraph"/>
        <w:keepNext/>
        <w:numPr>
          <w:ilvl w:val="0"/>
          <w:numId w:val="73"/>
        </w:numPr>
      </w:pPr>
      <w:r>
        <w:lastRenderedPageBreak/>
        <w:t xml:space="preserve">Under </w:t>
      </w:r>
      <w:r w:rsidRPr="003667C7">
        <w:rPr>
          <w:b/>
          <w:bCs/>
        </w:rPr>
        <w:t>Node Groups</w:t>
      </w:r>
      <w:r>
        <w:t xml:space="preserve"> find the group for Elastic Clients then s</w:t>
      </w:r>
      <w:r w:rsidR="00302637">
        <w:t xml:space="preserve">elect the </w:t>
      </w:r>
      <w:r w:rsidR="00302637" w:rsidRPr="00650129">
        <w:rPr>
          <w:b/>
          <w:bCs/>
        </w:rPr>
        <w:t>restart_beats</w:t>
      </w:r>
      <w:r w:rsidR="00302637">
        <w:t xml:space="preserve"> parameter on the </w:t>
      </w:r>
      <w:r w:rsidR="00302637" w:rsidRPr="00364511">
        <w:rPr>
          <w:b/>
          <w:bCs/>
        </w:rPr>
        <w:t>Classes</w:t>
      </w:r>
      <w:r w:rsidR="00302637">
        <w:t xml:space="preserve"> tab (</w:t>
      </w:r>
      <w:r w:rsidR="00302637" w:rsidRPr="00364511">
        <w:rPr>
          <w:b/>
          <w:bCs/>
        </w:rPr>
        <w:t>Configuration</w:t>
      </w:r>
      <w:r w:rsidR="00302637">
        <w:t xml:space="preserve"> tab in older Puppet versions) of the </w:t>
      </w:r>
      <w:r w:rsidR="00302637" w:rsidRPr="00650129">
        <w:rPr>
          <w:b/>
          <w:bCs/>
        </w:rPr>
        <w:t>Elastic Clients</w:t>
      </w:r>
      <w:r w:rsidR="00302637">
        <w:t xml:space="preserve"> classification.</w:t>
      </w:r>
    </w:p>
    <w:p w14:paraId="6AA0737B" w14:textId="77777777" w:rsidR="00302637" w:rsidRDefault="00302637" w:rsidP="00302637">
      <w:pPr>
        <w:keepNext/>
        <w:jc w:val="center"/>
      </w:pPr>
      <w:r>
        <w:rPr>
          <w:noProof/>
        </w:rPr>
        <w:drawing>
          <wp:inline distT="0" distB="0" distL="0" distR="0" wp14:anchorId="6C56EEF6" wp14:editId="5E1A457B">
            <wp:extent cx="4704464" cy="3998794"/>
            <wp:effectExtent l="0" t="0" r="1270" b="1905"/>
            <wp:docPr id="238" name="Picture 2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717247" cy="4009660"/>
                    </a:xfrm>
                    <a:prstGeom prst="rect">
                      <a:avLst/>
                    </a:prstGeom>
                  </pic:spPr>
                </pic:pic>
              </a:graphicData>
            </a:graphic>
          </wp:inline>
        </w:drawing>
      </w:r>
    </w:p>
    <w:p w14:paraId="287B2D45" w14:textId="57D8C4BE" w:rsidR="00302637" w:rsidRDefault="00302637" w:rsidP="00302637">
      <w:pPr>
        <w:pStyle w:val="Caption"/>
      </w:pPr>
      <w:bookmarkStart w:id="1472" w:name="_Toc110350461"/>
      <w:bookmarkStart w:id="1473" w:name="_Toc135913137"/>
      <w:r>
        <w:t xml:space="preserve">Figure </w:t>
      </w:r>
      <w:fldSimple w:instr=" SEQ Figure \* ARABIC ">
        <w:r w:rsidR="00651143">
          <w:rPr>
            <w:noProof/>
          </w:rPr>
          <w:t>122</w:t>
        </w:r>
      </w:fldSimple>
      <w:r>
        <w:t xml:space="preserve"> Select restart_beats</w:t>
      </w:r>
      <w:bookmarkEnd w:id="1472"/>
      <w:bookmarkEnd w:id="1473"/>
    </w:p>
    <w:p w14:paraId="18848603" w14:textId="77777777" w:rsidR="00302637" w:rsidRDefault="00302637">
      <w:pPr>
        <w:pStyle w:val="ListParagraph"/>
        <w:keepNext/>
        <w:numPr>
          <w:ilvl w:val="0"/>
          <w:numId w:val="73"/>
        </w:numPr>
      </w:pPr>
      <w:r>
        <w:lastRenderedPageBreak/>
        <w:t>Once selected, change the value from the default (</w:t>
      </w:r>
      <w:r w:rsidRPr="00650129">
        <w:rPr>
          <w:b/>
          <w:bCs/>
        </w:rPr>
        <w:t>false</w:t>
      </w:r>
      <w:r>
        <w:t xml:space="preserve">) to </w:t>
      </w:r>
      <w:r w:rsidRPr="00650129">
        <w:rPr>
          <w:b/>
          <w:bCs/>
        </w:rPr>
        <w:t>true</w:t>
      </w:r>
      <w:r>
        <w:t xml:space="preserve"> and click </w:t>
      </w:r>
      <w:r w:rsidRPr="00650129">
        <w:rPr>
          <w:b/>
          <w:bCs/>
        </w:rPr>
        <w:t xml:space="preserve">Add to Node </w:t>
      </w:r>
      <w:r w:rsidRPr="00D30A7D">
        <w:rPr>
          <w:b/>
          <w:bCs/>
        </w:rPr>
        <w:t>Group</w:t>
      </w:r>
      <w:r>
        <w:t xml:space="preserve"> (</w:t>
      </w:r>
      <w:r w:rsidRPr="00650129">
        <w:rPr>
          <w:b/>
          <w:bCs/>
        </w:rPr>
        <w:t>Add Parameter</w:t>
      </w:r>
      <w:r>
        <w:rPr>
          <w:b/>
          <w:bCs/>
        </w:rPr>
        <w:t xml:space="preserve"> </w:t>
      </w:r>
      <w:r>
        <w:t>in older Puppet versions).</w:t>
      </w:r>
    </w:p>
    <w:p w14:paraId="2F15E1AE" w14:textId="77777777" w:rsidR="00302637" w:rsidRDefault="00302637" w:rsidP="00302637">
      <w:pPr>
        <w:keepNext/>
        <w:jc w:val="center"/>
      </w:pPr>
      <w:r>
        <w:rPr>
          <w:noProof/>
        </w:rPr>
        <w:drawing>
          <wp:inline distT="0" distB="0" distL="0" distR="0" wp14:anchorId="30E8721A" wp14:editId="606E10EE">
            <wp:extent cx="4844882" cy="3350525"/>
            <wp:effectExtent l="0" t="0" r="0" b="2540"/>
            <wp:docPr id="226" name="Picture 2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Teams&#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62524" cy="3362725"/>
                    </a:xfrm>
                    <a:prstGeom prst="rect">
                      <a:avLst/>
                    </a:prstGeom>
                  </pic:spPr>
                </pic:pic>
              </a:graphicData>
            </a:graphic>
          </wp:inline>
        </w:drawing>
      </w:r>
    </w:p>
    <w:p w14:paraId="757F99B6" w14:textId="70E1A804" w:rsidR="00302637" w:rsidRDefault="00302637" w:rsidP="00302637">
      <w:pPr>
        <w:pStyle w:val="Caption"/>
      </w:pPr>
      <w:bookmarkStart w:id="1474" w:name="_Toc110350462"/>
      <w:bookmarkStart w:id="1475" w:name="_Toc135913138"/>
      <w:r>
        <w:t xml:space="preserve">Figure </w:t>
      </w:r>
      <w:fldSimple w:instr=" SEQ Figure \* ARABIC ">
        <w:r w:rsidR="00651143">
          <w:rPr>
            <w:noProof/>
          </w:rPr>
          <w:t>123</w:t>
        </w:r>
      </w:fldSimple>
      <w:r>
        <w:t xml:space="preserve"> </w:t>
      </w:r>
      <w:r w:rsidRPr="00601CC0">
        <w:t>Add to Node Group</w:t>
      </w:r>
      <w:bookmarkEnd w:id="1474"/>
      <w:bookmarkEnd w:id="1475"/>
    </w:p>
    <w:p w14:paraId="3B38E297" w14:textId="77777777" w:rsidR="00302637" w:rsidRDefault="00302637">
      <w:pPr>
        <w:pStyle w:val="ListParagraph"/>
        <w:numPr>
          <w:ilvl w:val="0"/>
          <w:numId w:val="73"/>
        </w:numPr>
      </w:pPr>
      <w:r>
        <w:t xml:space="preserve">Click the </w:t>
      </w:r>
      <w:r>
        <w:rPr>
          <w:b/>
          <w:bCs/>
        </w:rPr>
        <w:t>C</w:t>
      </w:r>
      <w:r w:rsidRPr="002E54AF">
        <w:rPr>
          <w:b/>
          <w:bCs/>
        </w:rPr>
        <w:t>ommit 1 change</w:t>
      </w:r>
      <w:r>
        <w:t xml:space="preserve"> button to commit the change.</w:t>
      </w:r>
    </w:p>
    <w:p w14:paraId="10597DEB" w14:textId="77777777" w:rsidR="00302637" w:rsidRDefault="00302637" w:rsidP="00302637">
      <w:pPr>
        <w:pStyle w:val="ListParagraph"/>
      </w:pPr>
    </w:p>
    <w:p w14:paraId="544069A6" w14:textId="77777777" w:rsidR="00302637" w:rsidRDefault="00302637" w:rsidP="00302637">
      <w:pPr>
        <w:pStyle w:val="ListParagraph"/>
      </w:pPr>
      <w:r>
        <w:rPr>
          <w:noProof/>
        </w:rPr>
        <w:drawing>
          <wp:inline distT="0" distB="0" distL="0" distR="0" wp14:anchorId="798C7138" wp14:editId="1BE06DBA">
            <wp:extent cx="5543550" cy="2371408"/>
            <wp:effectExtent l="0" t="0" r="0" b="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554206" cy="2375967"/>
                    </a:xfrm>
                    <a:prstGeom prst="rect">
                      <a:avLst/>
                    </a:prstGeom>
                  </pic:spPr>
                </pic:pic>
              </a:graphicData>
            </a:graphic>
          </wp:inline>
        </w:drawing>
      </w:r>
    </w:p>
    <w:p w14:paraId="4621F7DF" w14:textId="77777777" w:rsidR="00302637" w:rsidRDefault="00302637" w:rsidP="00302637">
      <w:pPr>
        <w:pStyle w:val="ListParagraph"/>
      </w:pPr>
    </w:p>
    <w:p w14:paraId="202EF570" w14:textId="77777777" w:rsidR="00302637" w:rsidRDefault="00302637">
      <w:pPr>
        <w:pStyle w:val="ListParagraph"/>
        <w:numPr>
          <w:ilvl w:val="0"/>
          <w:numId w:val="73"/>
        </w:numPr>
      </w:pPr>
      <w:r>
        <w:t xml:space="preserve">After setting this option you can monitor the beats being upgraded using the </w:t>
      </w:r>
      <w:r w:rsidRPr="00771E8E">
        <w:rPr>
          <w:b/>
          <w:bCs/>
        </w:rPr>
        <w:t>Beats Versions Dashboard</w:t>
      </w:r>
      <w:r>
        <w:t>, which is loaded in the next section.</w:t>
      </w:r>
    </w:p>
    <w:p w14:paraId="448A91D8" w14:textId="372D2396" w:rsidR="00302637" w:rsidRDefault="00302637">
      <w:pPr>
        <w:pStyle w:val="ListParagraph"/>
        <w:numPr>
          <w:ilvl w:val="0"/>
          <w:numId w:val="73"/>
        </w:numPr>
      </w:pPr>
      <w:r>
        <w:t xml:space="preserve">Once </w:t>
      </w:r>
      <w:r w:rsidR="00757943">
        <w:t xml:space="preserve">the job finishes or in about an hour </w:t>
      </w:r>
      <w:r>
        <w:t xml:space="preserve">all beats </w:t>
      </w:r>
      <w:r w:rsidR="00757943">
        <w:t xml:space="preserve">should </w:t>
      </w:r>
      <w:r>
        <w:t xml:space="preserve">have been upgraded to </w:t>
      </w:r>
      <w:r w:rsidR="001C4D90">
        <w:t>8.6.2</w:t>
      </w:r>
      <w:r w:rsidR="00757943">
        <w:t>,</w:t>
      </w:r>
      <w:r>
        <w:t xml:space="preserve"> return to this section and remove this parameter. Upon removal, the setting will return to the default value </w:t>
      </w:r>
      <w:r>
        <w:lastRenderedPageBreak/>
        <w:t>(</w:t>
      </w:r>
      <w:r w:rsidRPr="00771E8E">
        <w:rPr>
          <w:b/>
          <w:bCs/>
        </w:rPr>
        <w:t>false</w:t>
      </w:r>
      <w:r>
        <w:rPr>
          <w:b/>
          <w:bCs/>
        </w:rPr>
        <w:t>)</w:t>
      </w:r>
      <w:r>
        <w:t xml:space="preserve"> and the beats will stop being restarted on every Puppet run. (</w:t>
      </w:r>
      <w:r w:rsidRPr="00771E8E">
        <w:rPr>
          <w:b/>
          <w:bCs/>
        </w:rPr>
        <w:t>DO NOT FORGET TO DO THIS</w:t>
      </w:r>
      <w:r>
        <w:rPr>
          <w:b/>
          <w:bCs/>
        </w:rPr>
        <w:t>.</w:t>
      </w:r>
      <w:r>
        <w:t>)</w:t>
      </w:r>
    </w:p>
    <w:p w14:paraId="1309E23D" w14:textId="77777777" w:rsidR="00302637" w:rsidRDefault="00302637" w:rsidP="00302637">
      <w:pPr>
        <w:jc w:val="center"/>
      </w:pPr>
      <w:r>
        <w:rPr>
          <w:noProof/>
        </w:rPr>
        <w:drawing>
          <wp:inline distT="0" distB="0" distL="0" distR="0" wp14:anchorId="0BDE4021" wp14:editId="684EF75F">
            <wp:extent cx="5295900" cy="1140090"/>
            <wp:effectExtent l="0" t="0" r="0" b="3175"/>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08775" cy="1142862"/>
                    </a:xfrm>
                    <a:prstGeom prst="rect">
                      <a:avLst/>
                    </a:prstGeom>
                  </pic:spPr>
                </pic:pic>
              </a:graphicData>
            </a:graphic>
          </wp:inline>
        </w:drawing>
      </w:r>
    </w:p>
    <w:p w14:paraId="2354D579" w14:textId="75560F5B" w:rsidR="00302637" w:rsidRPr="0083136A" w:rsidRDefault="00302637" w:rsidP="005A0736">
      <w:pPr>
        <w:pStyle w:val="Caption"/>
      </w:pPr>
      <w:bookmarkStart w:id="1476" w:name="_Toc110350463"/>
      <w:bookmarkStart w:id="1477" w:name="_Toc135913139"/>
      <w:r>
        <w:t xml:space="preserve">Figure </w:t>
      </w:r>
      <w:fldSimple w:instr=" SEQ Figure \* ARABIC ">
        <w:r w:rsidR="00651143">
          <w:rPr>
            <w:noProof/>
          </w:rPr>
          <w:t>124</w:t>
        </w:r>
      </w:fldSimple>
      <w:r>
        <w:t xml:space="preserve"> Remove Parameter</w:t>
      </w:r>
      <w:bookmarkEnd w:id="1476"/>
      <w:bookmarkEnd w:id="1477"/>
    </w:p>
    <w:p w14:paraId="5A761346" w14:textId="6E7175C6" w:rsidR="00291744" w:rsidRDefault="00291744" w:rsidP="00291744">
      <w:pPr>
        <w:pStyle w:val="Heading3"/>
      </w:pPr>
      <w:bookmarkStart w:id="1478" w:name="_Toc129612180"/>
      <w:bookmarkStart w:id="1479" w:name="_Toc129612181"/>
      <w:bookmarkStart w:id="1480" w:name="_Toc129612182"/>
      <w:bookmarkStart w:id="1481" w:name="_Toc129612183"/>
      <w:bookmarkStart w:id="1482" w:name="_Toc129612184"/>
      <w:bookmarkStart w:id="1483" w:name="_Toc129612185"/>
      <w:bookmarkStart w:id="1484" w:name="_Toc129612186"/>
      <w:bookmarkStart w:id="1485" w:name="_Toc129612187"/>
      <w:bookmarkStart w:id="1486" w:name="_Toc129612188"/>
      <w:bookmarkStart w:id="1487" w:name="_Toc129612189"/>
      <w:bookmarkStart w:id="1488" w:name="_Toc129612190"/>
      <w:bookmarkStart w:id="1489" w:name="_Toc129612191"/>
      <w:bookmarkStart w:id="1490" w:name="_Toc129612192"/>
      <w:bookmarkStart w:id="1491" w:name="_Toc129612193"/>
      <w:bookmarkStart w:id="1492" w:name="_Toc129612194"/>
      <w:bookmarkStart w:id="1493" w:name="_Toc129612195"/>
      <w:bookmarkStart w:id="1494" w:name="_Toc129612196"/>
      <w:bookmarkStart w:id="1495" w:name="_Toc129612197"/>
      <w:bookmarkStart w:id="1496" w:name="_Toc129612198"/>
      <w:bookmarkStart w:id="1497" w:name="_Toc129612199"/>
      <w:bookmarkStart w:id="1498" w:name="_Toc129612200"/>
      <w:bookmarkStart w:id="1499" w:name="_Toc129612201"/>
      <w:bookmarkStart w:id="1500" w:name="_Toc129612202"/>
      <w:bookmarkStart w:id="1501" w:name="_Toc129612203"/>
      <w:bookmarkStart w:id="1502" w:name="_Toc129612204"/>
      <w:bookmarkStart w:id="1503" w:name="_Toc129612205"/>
      <w:bookmarkStart w:id="1504" w:name="_Toc129612206"/>
      <w:bookmarkStart w:id="1505" w:name="_Toc129612207"/>
      <w:bookmarkStart w:id="1506" w:name="_Toc129612208"/>
      <w:bookmarkStart w:id="1507" w:name="_Toc129612209"/>
      <w:bookmarkStart w:id="1508" w:name="_Toc129612210"/>
      <w:bookmarkStart w:id="1509" w:name="_Toc129612211"/>
      <w:bookmarkStart w:id="1510" w:name="_Toc129612212"/>
      <w:bookmarkStart w:id="1511" w:name="_Toc129612213"/>
      <w:bookmarkStart w:id="1512" w:name="_Toc129612214"/>
      <w:bookmarkStart w:id="1513" w:name="_Toc129612215"/>
      <w:bookmarkStart w:id="1514" w:name="_Toc129612216"/>
      <w:bookmarkStart w:id="1515" w:name="_Toc129612217"/>
      <w:bookmarkStart w:id="1516" w:name="_Toc129612218"/>
      <w:bookmarkStart w:id="1517" w:name="_Toc129612219"/>
      <w:bookmarkStart w:id="1518" w:name="_Toc129612220"/>
      <w:bookmarkStart w:id="1519" w:name="_Toc129612221"/>
      <w:bookmarkStart w:id="1520" w:name="_Toc129612222"/>
      <w:bookmarkStart w:id="1521" w:name="_Toc129612223"/>
      <w:bookmarkStart w:id="1522" w:name="_Toc129612224"/>
      <w:bookmarkStart w:id="1523" w:name="_Toc129612225"/>
      <w:bookmarkStart w:id="1524" w:name="_Toc129612226"/>
      <w:bookmarkStart w:id="1525" w:name="_Toc129612227"/>
      <w:bookmarkStart w:id="1526" w:name="_Toc129612228"/>
      <w:bookmarkStart w:id="1527" w:name="_Toc129612229"/>
      <w:bookmarkStart w:id="1528" w:name="_Toc129612230"/>
      <w:bookmarkStart w:id="1529" w:name="_Toc129612231"/>
      <w:bookmarkStart w:id="1530" w:name="_Toc129612232"/>
      <w:bookmarkStart w:id="1531" w:name="_Toc129612233"/>
      <w:bookmarkStart w:id="1532" w:name="_Toc129612234"/>
      <w:bookmarkStart w:id="1533" w:name="_Toc110601805"/>
      <w:bookmarkStart w:id="1534" w:name="_Toc138076033"/>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r>
        <w:t>Load Kibana Saved Objects</w:t>
      </w:r>
      <w:bookmarkEnd w:id="1533"/>
      <w:bookmarkEnd w:id="1534"/>
      <w:r>
        <w:t xml:space="preserve"> </w:t>
      </w:r>
    </w:p>
    <w:p w14:paraId="11C02591" w14:textId="6925AE59" w:rsidR="00542126" w:rsidRPr="00542126" w:rsidRDefault="00542126" w:rsidP="00542126"/>
    <w:p w14:paraId="7ECE3A98" w14:textId="77777777" w:rsidR="00291744" w:rsidRPr="00C3081E" w:rsidRDefault="00291744" w:rsidP="00291744">
      <w:r w:rsidRPr="00045ABC">
        <w:rPr>
          <w:b/>
          <w:bCs/>
        </w:rPr>
        <w:t>NOTE:</w:t>
      </w:r>
      <w:r>
        <w:t xml:space="preserve"> </w:t>
      </w:r>
      <w:r w:rsidRPr="0005114B">
        <w:t xml:space="preserve">You must be root </w:t>
      </w:r>
      <w:r>
        <w:t xml:space="preserve">and a member of the </w:t>
      </w:r>
      <w:r w:rsidRPr="00CA7D25">
        <w:rPr>
          <w:rFonts w:cs="Times New Roman"/>
          <w:b/>
          <w:bCs/>
        </w:rPr>
        <w:t>ent elastic admins</w:t>
      </w:r>
      <w:r>
        <w:t xml:space="preserve"> AD group to load saved objects into Kibana.</w:t>
      </w:r>
      <w:r w:rsidRPr="00184133">
        <w:rPr>
          <w:rFonts w:cs="Times New Roman"/>
          <w:bCs/>
        </w:rPr>
        <w:t xml:space="preserve"> </w:t>
      </w:r>
      <w:r>
        <w:rPr>
          <w:rFonts w:cs="Times New Roman"/>
          <w:bCs/>
        </w:rPr>
        <w:t xml:space="preserve">Having the </w:t>
      </w:r>
      <w:r w:rsidRPr="00CA7D25">
        <w:rPr>
          <w:rFonts w:cs="Times New Roman"/>
          <w:b/>
        </w:rPr>
        <w:t>Elastic Administrator</w:t>
      </w:r>
      <w:r>
        <w:rPr>
          <w:rFonts w:cs="Times New Roman"/>
          <w:bCs/>
        </w:rPr>
        <w:t xml:space="preserve"> OneIM Role will place the user in this group.</w:t>
      </w:r>
    </w:p>
    <w:p w14:paraId="5CBD1D7B" w14:textId="77777777" w:rsidR="00291744" w:rsidRPr="00B91F98" w:rsidRDefault="00291744">
      <w:pPr>
        <w:pStyle w:val="ListParagraph"/>
        <w:numPr>
          <w:ilvl w:val="0"/>
          <w:numId w:val="74"/>
        </w:numPr>
        <w:spacing w:after="120"/>
        <w:contextualSpacing w:val="0"/>
      </w:pPr>
      <w:r>
        <w:t xml:space="preserve">Run the following command as root from any of the running </w:t>
      </w:r>
      <w:r w:rsidRPr="000F51B6">
        <w:t>Elastic</w:t>
      </w:r>
      <w:r>
        <w:t xml:space="preserve"> nodes to install </w:t>
      </w:r>
      <w:r w:rsidRPr="00B91F98">
        <w:t>objects</w:t>
      </w:r>
      <w:r>
        <w:t>; red text in the output can be ignored:</w:t>
      </w:r>
    </w:p>
    <w:p w14:paraId="5E20E0E2" w14:textId="0675D433" w:rsidR="00291744" w:rsidRDefault="00291744" w:rsidP="00291744">
      <w:pPr>
        <w:pStyle w:val="ListParagraph"/>
        <w:spacing w:after="120"/>
        <w:contextualSpacing w:val="0"/>
        <w:rPr>
          <w:rStyle w:val="QuoteChar"/>
          <w:rFonts w:ascii="Courier New" w:hAnsi="Courier New" w:cs="Courier New"/>
          <w:b w:val="0"/>
          <w:bCs/>
          <w:color w:val="auto"/>
          <w:sz w:val="20"/>
          <w:szCs w:val="20"/>
        </w:rPr>
      </w:pPr>
      <w:r w:rsidRPr="00B91F98">
        <w:rPr>
          <w:rStyle w:val="QuoteChar"/>
          <w:rFonts w:ascii="Courier New" w:hAnsi="Courier New" w:cs="Courier New"/>
          <w:bCs/>
          <w:color w:val="auto"/>
          <w:sz w:val="20"/>
          <w:szCs w:val="20"/>
        </w:rPr>
        <w:t># curl –k https://</w:t>
      </w:r>
      <w:r w:rsidRPr="00FC0A09">
        <w:rPr>
          <w:rStyle w:val="QuoteChar"/>
          <w:rFonts w:ascii="Courier New" w:hAnsi="Courier New" w:cs="Courier New"/>
          <w:bCs/>
          <w:color w:val="auto"/>
          <w:sz w:val="20"/>
          <w:szCs w:val="20"/>
        </w:rPr>
        <w:t>{site code}</w:t>
      </w:r>
      <w:r>
        <w:rPr>
          <w:rStyle w:val="QuoteChar"/>
          <w:rFonts w:ascii="Courier New" w:hAnsi="Courier New" w:cs="Courier New"/>
          <w:bCs/>
          <w:color w:val="auto"/>
          <w:sz w:val="20"/>
          <w:szCs w:val="20"/>
        </w:rPr>
        <w:t>su01</w:t>
      </w:r>
      <w:r w:rsidRPr="00B91F98">
        <w:rPr>
          <w:rStyle w:val="QuoteChar"/>
          <w:rFonts w:ascii="Courier New" w:hAnsi="Courier New" w:cs="Courier New"/>
          <w:bCs/>
          <w:color w:val="auto"/>
          <w:sz w:val="20"/>
          <w:szCs w:val="20"/>
        </w:rPr>
        <w:t>ro01.`hostname –d`/yum/elastic/install/load_</w:t>
      </w:r>
      <w:r>
        <w:rPr>
          <w:rStyle w:val="QuoteChar"/>
          <w:rFonts w:ascii="Courier New" w:hAnsi="Courier New" w:cs="Courier New"/>
          <w:bCs/>
          <w:color w:val="auto"/>
          <w:sz w:val="20"/>
          <w:szCs w:val="20"/>
        </w:rPr>
        <w:t>objects.</w:t>
      </w:r>
      <w:r w:rsidRPr="00B91F98">
        <w:rPr>
          <w:rStyle w:val="QuoteChar"/>
          <w:rFonts w:ascii="Courier New" w:hAnsi="Courier New" w:cs="Courier New"/>
          <w:bCs/>
          <w:color w:val="auto"/>
          <w:sz w:val="20"/>
          <w:szCs w:val="20"/>
        </w:rPr>
        <w:t>sh | bash</w:t>
      </w:r>
    </w:p>
    <w:p w14:paraId="37A5C8AC" w14:textId="7944D106" w:rsidR="00291744" w:rsidRDefault="00291744">
      <w:pPr>
        <w:pStyle w:val="ListParagraph"/>
        <w:numPr>
          <w:ilvl w:val="0"/>
          <w:numId w:val="74"/>
        </w:numPr>
      </w:pPr>
      <w:r>
        <w:t xml:space="preserve">After </w:t>
      </w:r>
      <w:r w:rsidR="00404A1F">
        <w:t>running the script</w:t>
      </w:r>
      <w:r>
        <w:t xml:space="preserve">, verify the objects are loaded. Navigate to the </w:t>
      </w:r>
      <w:r w:rsidRPr="009D054A">
        <w:rPr>
          <w:b/>
          <w:bCs/>
        </w:rPr>
        <w:t>Stack Management</w:t>
      </w:r>
      <w:r>
        <w:t xml:space="preserve"> screen. Select </w:t>
      </w:r>
      <w:r w:rsidRPr="006A67C8">
        <w:rPr>
          <w:b/>
          <w:bCs/>
        </w:rPr>
        <w:t>Saved</w:t>
      </w:r>
      <w:r>
        <w:t xml:space="preserve"> </w:t>
      </w:r>
      <w:r w:rsidRPr="006A67C8">
        <w:rPr>
          <w:b/>
          <w:bCs/>
        </w:rPr>
        <w:t>Objects</w:t>
      </w:r>
      <w:r>
        <w:t xml:space="preserve"> under the </w:t>
      </w:r>
      <w:r w:rsidRPr="006A67C8">
        <w:rPr>
          <w:b/>
          <w:bCs/>
        </w:rPr>
        <w:t>Kibana</w:t>
      </w:r>
      <w:r>
        <w:t xml:space="preserve"> section.</w:t>
      </w:r>
    </w:p>
    <w:p w14:paraId="6E103CC8" w14:textId="77777777" w:rsidR="00291744" w:rsidRDefault="00291744" w:rsidP="00291744">
      <w:pPr>
        <w:keepNext/>
        <w:jc w:val="center"/>
      </w:pPr>
      <w:r>
        <w:rPr>
          <w:noProof/>
        </w:rPr>
        <w:drawing>
          <wp:inline distT="0" distB="0" distL="0" distR="0" wp14:anchorId="660BD021" wp14:editId="6E3C6557">
            <wp:extent cx="1572895" cy="1249680"/>
            <wp:effectExtent l="0" t="0" r="8255" b="7620"/>
            <wp:docPr id="244" name="Picture 2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2895" cy="1249680"/>
                    </a:xfrm>
                    <a:prstGeom prst="rect">
                      <a:avLst/>
                    </a:prstGeom>
                    <a:noFill/>
                  </pic:spPr>
                </pic:pic>
              </a:graphicData>
            </a:graphic>
          </wp:inline>
        </w:drawing>
      </w:r>
    </w:p>
    <w:p w14:paraId="7FF8BDBD" w14:textId="28959520" w:rsidR="00291744" w:rsidRDefault="00291744" w:rsidP="00291744">
      <w:pPr>
        <w:pStyle w:val="Caption"/>
      </w:pPr>
      <w:bookmarkStart w:id="1535" w:name="_Toc110350465"/>
      <w:bookmarkStart w:id="1536" w:name="_Toc135913140"/>
      <w:r>
        <w:t xml:space="preserve">Figure </w:t>
      </w:r>
      <w:fldSimple w:instr=" SEQ Figure \* ARABIC ">
        <w:r w:rsidR="00651143">
          <w:rPr>
            <w:noProof/>
          </w:rPr>
          <w:t>125</w:t>
        </w:r>
      </w:fldSimple>
      <w:r>
        <w:t xml:space="preserve"> Select Saved Objects</w:t>
      </w:r>
      <w:bookmarkEnd w:id="1535"/>
      <w:bookmarkEnd w:id="1536"/>
    </w:p>
    <w:p w14:paraId="3AC0839F" w14:textId="6BD572E7" w:rsidR="00B708E5" w:rsidRDefault="00291744">
      <w:pPr>
        <w:pStyle w:val="ListParagraph"/>
        <w:keepNext/>
        <w:numPr>
          <w:ilvl w:val="0"/>
          <w:numId w:val="74"/>
        </w:numPr>
      </w:pPr>
      <w:r>
        <w:t xml:space="preserve">The </w:t>
      </w:r>
      <w:r w:rsidRPr="00860C9C">
        <w:rPr>
          <w:b/>
          <w:bCs/>
        </w:rPr>
        <w:t>Saved</w:t>
      </w:r>
      <w:r>
        <w:t xml:space="preserve"> </w:t>
      </w:r>
      <w:r w:rsidRPr="00860C9C">
        <w:rPr>
          <w:b/>
          <w:bCs/>
        </w:rPr>
        <w:t>Objects</w:t>
      </w:r>
      <w:r>
        <w:t xml:space="preserve"> page displays. </w:t>
      </w:r>
      <w:r w:rsidR="00B708E5">
        <w:t xml:space="preserve">There should be at least 476 Objects </w:t>
      </w:r>
      <w:r w:rsidR="005A0736">
        <w:t>loaded.</w:t>
      </w:r>
    </w:p>
    <w:p w14:paraId="6857F566" w14:textId="77777777" w:rsidR="00B708E5" w:rsidRDefault="00B708E5" w:rsidP="00B708E5">
      <w:pPr>
        <w:pStyle w:val="ListParagraph"/>
        <w:keepNext/>
      </w:pPr>
    </w:p>
    <w:p w14:paraId="59F8BA7B" w14:textId="0D3FCD92" w:rsidR="00B708E5" w:rsidRDefault="00291744" w:rsidP="00B708E5">
      <w:pPr>
        <w:pStyle w:val="ListParagraph"/>
        <w:keepNext/>
        <w:numPr>
          <w:ilvl w:val="0"/>
          <w:numId w:val="74"/>
        </w:numPr>
      </w:pPr>
      <w:r>
        <w:t xml:space="preserve">Select the </w:t>
      </w:r>
      <w:r w:rsidRPr="00B708E5">
        <w:rPr>
          <w:b/>
          <w:bCs/>
        </w:rPr>
        <w:t>Type</w:t>
      </w:r>
      <w:r>
        <w:t xml:space="preserve"> drop-down</w:t>
      </w:r>
      <w:r w:rsidR="00B708E5">
        <w:t xml:space="preserve">, scroll down and examine each type.  The following shows the minimum number you should see for each type.  There may be more if additions were added that are not delivered with the baseline. </w:t>
      </w:r>
    </w:p>
    <w:p w14:paraId="0FA2F567" w14:textId="77777777" w:rsidR="00B708E5" w:rsidRDefault="00B708E5" w:rsidP="00B708E5">
      <w:pPr>
        <w:pStyle w:val="ListParagraph"/>
      </w:pPr>
    </w:p>
    <w:p w14:paraId="63BE1E72" w14:textId="7005AD05" w:rsidR="00B708E5" w:rsidRDefault="00B708E5" w:rsidP="00B708E5">
      <w:pPr>
        <w:pStyle w:val="ListParagraph"/>
        <w:keepNext/>
        <w:numPr>
          <w:ilvl w:val="0"/>
          <w:numId w:val="107"/>
        </w:numPr>
      </w:pPr>
      <w:r>
        <w:lastRenderedPageBreak/>
        <w:t>data view (35)</w:t>
      </w:r>
    </w:p>
    <w:p w14:paraId="4E2288FB" w14:textId="24CB968C" w:rsidR="00B708E5" w:rsidRDefault="00B708E5" w:rsidP="00B708E5">
      <w:pPr>
        <w:pStyle w:val="ListParagraph"/>
        <w:keepNext/>
        <w:numPr>
          <w:ilvl w:val="0"/>
          <w:numId w:val="107"/>
        </w:numPr>
      </w:pPr>
      <w:r>
        <w:t>search (65)</w:t>
      </w:r>
    </w:p>
    <w:p w14:paraId="315B4AE8" w14:textId="4B55827B" w:rsidR="00B708E5" w:rsidRDefault="00B708E5" w:rsidP="00B708E5">
      <w:pPr>
        <w:pStyle w:val="ListParagraph"/>
        <w:keepNext/>
        <w:numPr>
          <w:ilvl w:val="0"/>
          <w:numId w:val="107"/>
        </w:numPr>
      </w:pPr>
      <w:r>
        <w:t>visualization (281)</w:t>
      </w:r>
    </w:p>
    <w:p w14:paraId="2A7B78A2" w14:textId="4FEE542C" w:rsidR="00B708E5" w:rsidRDefault="00B708E5" w:rsidP="00B708E5">
      <w:pPr>
        <w:pStyle w:val="ListParagraph"/>
        <w:keepNext/>
        <w:numPr>
          <w:ilvl w:val="0"/>
          <w:numId w:val="107"/>
        </w:numPr>
      </w:pPr>
      <w:r>
        <w:t>dashboard (67)</w:t>
      </w:r>
    </w:p>
    <w:p w14:paraId="051FF84D" w14:textId="34296F58" w:rsidR="00B708E5" w:rsidRDefault="00B708E5" w:rsidP="00B708E5">
      <w:pPr>
        <w:pStyle w:val="ListParagraph"/>
        <w:keepNext/>
        <w:numPr>
          <w:ilvl w:val="0"/>
          <w:numId w:val="107"/>
        </w:numPr>
      </w:pPr>
      <w:r>
        <w:t>lens (27</w:t>
      </w:r>
    </w:p>
    <w:p w14:paraId="6772456F" w14:textId="34A15098" w:rsidR="00B708E5" w:rsidRDefault="00B708E5" w:rsidP="00B708E5">
      <w:pPr>
        <w:pStyle w:val="ListParagraph"/>
      </w:pPr>
    </w:p>
    <w:p w14:paraId="2B9DB7F4" w14:textId="1BA87735" w:rsidR="00B708E5" w:rsidRDefault="00B708E5" w:rsidP="00B708E5">
      <w:pPr>
        <w:pStyle w:val="ListParagraph"/>
      </w:pPr>
      <w:r>
        <w:t>Example:</w:t>
      </w:r>
    </w:p>
    <w:p w14:paraId="28F1FCCE" w14:textId="77777777" w:rsidR="005A0736" w:rsidRDefault="005A0736" w:rsidP="00B708E5">
      <w:pPr>
        <w:pStyle w:val="ListParagraph"/>
      </w:pPr>
    </w:p>
    <w:p w14:paraId="5FC1036C" w14:textId="7AC0841E" w:rsidR="00B708E5" w:rsidRDefault="00B708E5" w:rsidP="00B708E5">
      <w:pPr>
        <w:pStyle w:val="ListParagraph"/>
      </w:pPr>
      <w:r>
        <w:tab/>
      </w:r>
      <w:r w:rsidR="005A0736">
        <w:rPr>
          <w:noProof/>
        </w:rPr>
        <w:drawing>
          <wp:inline distT="0" distB="0" distL="0" distR="0" wp14:anchorId="0D5564E4" wp14:editId="25F0A2F6">
            <wp:extent cx="2943636" cy="3334215"/>
            <wp:effectExtent l="0" t="0" r="952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943636" cy="3334215"/>
                    </a:xfrm>
                    <a:prstGeom prst="rect">
                      <a:avLst/>
                    </a:prstGeom>
                  </pic:spPr>
                </pic:pic>
              </a:graphicData>
            </a:graphic>
          </wp:inline>
        </w:drawing>
      </w:r>
    </w:p>
    <w:p w14:paraId="4699787F" w14:textId="77777777" w:rsidR="005A0736" w:rsidRDefault="005A0736" w:rsidP="00B708E5">
      <w:pPr>
        <w:pStyle w:val="ListParagraph"/>
      </w:pPr>
    </w:p>
    <w:p w14:paraId="1C096415" w14:textId="4ED24A6C" w:rsidR="005A0736" w:rsidRDefault="005A0736" w:rsidP="00B708E5">
      <w:pPr>
        <w:pStyle w:val="ListParagraph"/>
      </w:pPr>
      <w:r w:rsidRPr="00306EB4">
        <w:rPr>
          <w:b/>
          <w:bCs/>
        </w:rPr>
        <w:t>Note</w:t>
      </w:r>
      <w:r>
        <w:t xml:space="preserve">: As part of this upgrade object for exiting ART integrations are added.  This include </w:t>
      </w:r>
      <w:r w:rsidR="00306EB4">
        <w:t xml:space="preserve">GXPXplorer, SOAESB, SocetGXP and MAAS data views, lens, visualization, dashboard and search objects. </w:t>
      </w:r>
    </w:p>
    <w:p w14:paraId="45C570F7" w14:textId="4F755574" w:rsidR="00DD140F" w:rsidRDefault="00112C51" w:rsidP="00483CA4">
      <w:pPr>
        <w:pStyle w:val="Heading3"/>
      </w:pPr>
      <w:bookmarkStart w:id="1537" w:name="_Toc138076034"/>
      <w:r>
        <w:t>Validate</w:t>
      </w:r>
      <w:r w:rsidR="00DD140F">
        <w:t xml:space="preserve"> URL Links</w:t>
      </w:r>
      <w:bookmarkEnd w:id="1537"/>
      <w:r w:rsidR="00DD140F">
        <w:t xml:space="preserve"> </w:t>
      </w:r>
    </w:p>
    <w:p w14:paraId="341AB7F6" w14:textId="74784CF6" w:rsidR="00DD140F" w:rsidRDefault="002844A1" w:rsidP="00DD140F">
      <w:r>
        <w:t xml:space="preserve">Elastic has modified the way it handles object IDs in version 8 which brings a breaking change for embedded URL links.  We are using a few of these that </w:t>
      </w:r>
      <w:r w:rsidR="00112C51">
        <w:t>may need to be</w:t>
      </w:r>
      <w:r>
        <w:t xml:space="preserve"> manually updated </w:t>
      </w:r>
      <w:r w:rsidR="00112C51">
        <w:t>i</w:t>
      </w:r>
      <w:r w:rsidR="00E9094B">
        <w:t>f</w:t>
      </w:r>
      <w:r w:rsidR="00112C51">
        <w:t xml:space="preserve"> new ids are assigned to the dashboards they are pointing to during the previous import step. </w:t>
      </w:r>
      <w:r>
        <w:t>This section give</w:t>
      </w:r>
      <w:r w:rsidR="00E9094B">
        <w:t>s</w:t>
      </w:r>
      <w:r>
        <w:t xml:space="preserve"> instruction on updating these URL links</w:t>
      </w:r>
      <w:r w:rsidR="00E9094B">
        <w:t xml:space="preserve"> if they are not working</w:t>
      </w:r>
      <w:r>
        <w:t>.</w:t>
      </w:r>
      <w:r w:rsidR="00112C51">
        <w:t xml:space="preserve">  This breaking change is projected to be fixed in Elastic version 8.8 so this should only be an issue for this release. </w:t>
      </w:r>
    </w:p>
    <w:p w14:paraId="7BBC2CCB" w14:textId="40646EE9" w:rsidR="00112C51" w:rsidRPr="00E9094B" w:rsidRDefault="00112C51" w:rsidP="00DD140F">
      <w:pPr>
        <w:rPr>
          <w:rFonts w:cs="Times New Roman"/>
        </w:rPr>
      </w:pPr>
      <w:r w:rsidRPr="00E9094B">
        <w:rPr>
          <w:rFonts w:cs="Times New Roman"/>
          <w:b/>
          <w:bCs/>
        </w:rPr>
        <w:t>NOTE</w:t>
      </w:r>
      <w:r w:rsidRPr="00E9094B">
        <w:rPr>
          <w:rFonts w:cs="Times New Roman"/>
        </w:rPr>
        <w:t xml:space="preserve">: This issue will also occur when copying dashboards between spaces. </w:t>
      </w:r>
    </w:p>
    <w:p w14:paraId="36ECEE4B" w14:textId="6FE73A92" w:rsidR="00112C51" w:rsidRPr="00E9094B" w:rsidRDefault="00DD140F" w:rsidP="00DD140F">
      <w:pPr>
        <w:pStyle w:val="NormalWeb"/>
        <w:shd w:val="clear" w:color="auto" w:fill="FFFFFF"/>
        <w:spacing w:before="0" w:beforeAutospacing="0" w:after="0" w:afterAutospacing="0"/>
        <w:rPr>
          <w:sz w:val="22"/>
          <w:szCs w:val="22"/>
        </w:rPr>
      </w:pPr>
      <w:r w:rsidRPr="00E9094B">
        <w:rPr>
          <w:b/>
          <w:bCs/>
          <w:color w:val="FF0000"/>
          <w:sz w:val="22"/>
          <w:szCs w:val="22"/>
        </w:rPr>
        <w:t>IMPORTANT</w:t>
      </w:r>
      <w:r w:rsidRPr="00E9094B">
        <w:rPr>
          <w:sz w:val="22"/>
          <w:szCs w:val="22"/>
        </w:rPr>
        <w:t>: When a dashboard is copied into a space the</w:t>
      </w:r>
      <w:r w:rsidR="00E9094B">
        <w:rPr>
          <w:sz w:val="22"/>
          <w:szCs w:val="22"/>
        </w:rPr>
        <w:t xml:space="preserve"> </w:t>
      </w:r>
      <w:r w:rsidRPr="00E9094B">
        <w:rPr>
          <w:sz w:val="22"/>
          <w:szCs w:val="22"/>
        </w:rPr>
        <w:t xml:space="preserve">UUID </w:t>
      </w:r>
      <w:r w:rsidR="00E9094B">
        <w:rPr>
          <w:sz w:val="22"/>
          <w:szCs w:val="22"/>
        </w:rPr>
        <w:t xml:space="preserve">(dashboard id) </w:t>
      </w:r>
      <w:r w:rsidRPr="00E9094B">
        <w:rPr>
          <w:sz w:val="22"/>
          <w:szCs w:val="22"/>
        </w:rPr>
        <w:t xml:space="preserve">for the dashboard is updated. Therefore, any URLs pointing to other dashboards will </w:t>
      </w:r>
      <w:r w:rsidR="002844A1" w:rsidRPr="00E9094B">
        <w:rPr>
          <w:sz w:val="22"/>
          <w:szCs w:val="22"/>
        </w:rPr>
        <w:t>fail (</w:t>
      </w:r>
      <w:r w:rsidRPr="00E9094B">
        <w:rPr>
          <w:sz w:val="22"/>
          <w:szCs w:val="22"/>
        </w:rPr>
        <w:t xml:space="preserve">Will contain old UUID). To fix this a manual intervention is needed. </w:t>
      </w:r>
      <w:r w:rsidR="00112C51" w:rsidRPr="00E9094B">
        <w:rPr>
          <w:sz w:val="22"/>
          <w:szCs w:val="22"/>
        </w:rPr>
        <w:t>T</w:t>
      </w:r>
      <w:r w:rsidRPr="00E9094B">
        <w:rPr>
          <w:sz w:val="22"/>
          <w:szCs w:val="22"/>
        </w:rPr>
        <w:t xml:space="preserve">his is fixed in future Elastic </w:t>
      </w:r>
      <w:r w:rsidR="00112C51" w:rsidRPr="00E9094B">
        <w:rPr>
          <w:sz w:val="22"/>
          <w:szCs w:val="22"/>
        </w:rPr>
        <w:t>releases (</w:t>
      </w:r>
      <w:r w:rsidR="002844A1" w:rsidRPr="00E9094B">
        <w:rPr>
          <w:sz w:val="22"/>
          <w:szCs w:val="22"/>
        </w:rPr>
        <w:t>Expected in version 8.8)</w:t>
      </w:r>
      <w:r w:rsidRPr="00E9094B">
        <w:rPr>
          <w:sz w:val="22"/>
          <w:szCs w:val="22"/>
        </w:rPr>
        <w:br/>
        <w:t> </w:t>
      </w:r>
    </w:p>
    <w:p w14:paraId="2CB409AB" w14:textId="77777777" w:rsidR="00CE437C" w:rsidRPr="00E9094B" w:rsidRDefault="00112C51" w:rsidP="00DD140F">
      <w:pPr>
        <w:pStyle w:val="NormalWeb"/>
        <w:shd w:val="clear" w:color="auto" w:fill="FFFFFF"/>
        <w:spacing w:before="0" w:beforeAutospacing="0" w:after="0" w:afterAutospacing="0"/>
        <w:rPr>
          <w:sz w:val="22"/>
          <w:szCs w:val="22"/>
        </w:rPr>
      </w:pPr>
      <w:r w:rsidRPr="00E9094B">
        <w:rPr>
          <w:sz w:val="22"/>
          <w:szCs w:val="22"/>
        </w:rPr>
        <w:lastRenderedPageBreak/>
        <w:t xml:space="preserve">There are 2 URL links that need to be </w:t>
      </w:r>
      <w:r w:rsidR="00CE437C" w:rsidRPr="00E9094B">
        <w:rPr>
          <w:sz w:val="22"/>
          <w:szCs w:val="22"/>
        </w:rPr>
        <w:t xml:space="preserve">checked.  If either does not work, follow the steps to correct the link.  Both links are contained in the “dcgs-current-healthdata*” Data View for the dcgs-current-healthdata-iaas-ent index.  </w:t>
      </w:r>
    </w:p>
    <w:p w14:paraId="7B2075C6" w14:textId="77777777" w:rsidR="00CE437C" w:rsidRPr="00E9094B" w:rsidRDefault="00CE437C" w:rsidP="00DD140F">
      <w:pPr>
        <w:pStyle w:val="NormalWeb"/>
        <w:shd w:val="clear" w:color="auto" w:fill="FFFFFF"/>
        <w:spacing w:before="0" w:beforeAutospacing="0" w:after="0" w:afterAutospacing="0"/>
        <w:rPr>
          <w:sz w:val="22"/>
          <w:szCs w:val="22"/>
        </w:rPr>
      </w:pPr>
    </w:p>
    <w:p w14:paraId="79085614" w14:textId="7A9D2EFC" w:rsidR="00112C51" w:rsidRPr="00E9094B" w:rsidRDefault="00CE437C" w:rsidP="00DD140F">
      <w:pPr>
        <w:pStyle w:val="NormalWeb"/>
        <w:shd w:val="clear" w:color="auto" w:fill="FFFFFF"/>
        <w:spacing w:before="0" w:beforeAutospacing="0" w:after="0" w:afterAutospacing="0"/>
        <w:rPr>
          <w:sz w:val="22"/>
          <w:szCs w:val="22"/>
        </w:rPr>
      </w:pPr>
      <w:r w:rsidRPr="00E9094B">
        <w:rPr>
          <w:sz w:val="22"/>
          <w:szCs w:val="22"/>
        </w:rPr>
        <w:t>The following fields have a custom URL field format which can be affected.</w:t>
      </w:r>
    </w:p>
    <w:p w14:paraId="0BDB7446" w14:textId="29E8E0C2" w:rsidR="00CE437C" w:rsidRPr="00E9094B" w:rsidRDefault="00CE437C" w:rsidP="00CE437C">
      <w:pPr>
        <w:pStyle w:val="NormalWeb"/>
        <w:numPr>
          <w:ilvl w:val="0"/>
          <w:numId w:val="103"/>
        </w:numPr>
        <w:shd w:val="clear" w:color="auto" w:fill="FFFFFF"/>
        <w:spacing w:before="0" w:beforeAutospacing="0" w:after="0" w:afterAutospacing="0"/>
        <w:rPr>
          <w:sz w:val="22"/>
          <w:szCs w:val="22"/>
        </w:rPr>
      </w:pPr>
      <w:r w:rsidRPr="00E9094B">
        <w:rPr>
          <w:sz w:val="22"/>
          <w:szCs w:val="22"/>
        </w:rPr>
        <w:t xml:space="preserve">host.name – URL link to the </w:t>
      </w:r>
      <w:r w:rsidR="00597C41" w:rsidRPr="00E9094B">
        <w:rPr>
          <w:sz w:val="22"/>
          <w:szCs w:val="22"/>
        </w:rPr>
        <w:t>“</w:t>
      </w:r>
      <w:r w:rsidRPr="00E9094B">
        <w:rPr>
          <w:sz w:val="22"/>
          <w:szCs w:val="22"/>
        </w:rPr>
        <w:t>IAAS-ES-Host Dashboard</w:t>
      </w:r>
      <w:r w:rsidR="00597C41" w:rsidRPr="00E9094B">
        <w:rPr>
          <w:sz w:val="22"/>
          <w:szCs w:val="22"/>
        </w:rPr>
        <w:t>”</w:t>
      </w:r>
      <w:r w:rsidRPr="00E9094B">
        <w:rPr>
          <w:sz w:val="22"/>
          <w:szCs w:val="22"/>
        </w:rPr>
        <w:t xml:space="preserve"> passing the hostname clicked on as the filter for the dashboard</w:t>
      </w:r>
      <w:r w:rsidR="00597C41" w:rsidRPr="00E9094B">
        <w:rPr>
          <w:sz w:val="22"/>
          <w:szCs w:val="22"/>
        </w:rPr>
        <w:t>.</w:t>
      </w:r>
    </w:p>
    <w:p w14:paraId="13DD9F7B" w14:textId="4A639ACF" w:rsidR="00CE437C" w:rsidRPr="00E9094B" w:rsidRDefault="00CE437C" w:rsidP="00CE437C">
      <w:pPr>
        <w:pStyle w:val="NormalWeb"/>
        <w:numPr>
          <w:ilvl w:val="0"/>
          <w:numId w:val="103"/>
        </w:numPr>
        <w:shd w:val="clear" w:color="auto" w:fill="FFFFFF"/>
        <w:spacing w:before="0" w:beforeAutospacing="0" w:after="0" w:afterAutospacing="0"/>
        <w:rPr>
          <w:sz w:val="22"/>
          <w:szCs w:val="22"/>
        </w:rPr>
      </w:pPr>
      <w:r w:rsidRPr="00E9094B">
        <w:rPr>
          <w:sz w:val="22"/>
          <w:szCs w:val="22"/>
        </w:rPr>
        <w:t>app.Name</w:t>
      </w:r>
      <w:r w:rsidR="00597C41" w:rsidRPr="00E9094B">
        <w:rPr>
          <w:sz w:val="22"/>
          <w:szCs w:val="22"/>
        </w:rPr>
        <w:t xml:space="preserve"> – URL link to the “IAAS-ES-SYSTEM-Application-Info” dashboard passing the application name as the filter for the dashboard</w:t>
      </w:r>
    </w:p>
    <w:p w14:paraId="3567F041" w14:textId="6F78B46C" w:rsidR="00CE437C" w:rsidRPr="00E9094B" w:rsidRDefault="00CE437C" w:rsidP="00CE437C">
      <w:pPr>
        <w:pStyle w:val="NormalWeb"/>
        <w:shd w:val="clear" w:color="auto" w:fill="FFFFFF"/>
        <w:spacing w:before="0" w:beforeAutospacing="0" w:after="0" w:afterAutospacing="0"/>
        <w:rPr>
          <w:sz w:val="22"/>
          <w:szCs w:val="22"/>
        </w:rPr>
      </w:pPr>
    </w:p>
    <w:p w14:paraId="04AE76AB" w14:textId="3326E8E6" w:rsidR="00CE437C" w:rsidRPr="00E9094B" w:rsidRDefault="00B91AB8" w:rsidP="00B91AB8">
      <w:pPr>
        <w:pStyle w:val="Heading4"/>
        <w:rPr>
          <w:rFonts w:cs="Times New Roman"/>
        </w:rPr>
      </w:pPr>
      <w:bookmarkStart w:id="1538" w:name="_Toc138076035"/>
      <w:bookmarkStart w:id="1539" w:name="_Hlk134171292"/>
      <w:r w:rsidRPr="00E9094B">
        <w:rPr>
          <w:rFonts w:cs="Times New Roman"/>
        </w:rPr>
        <w:t>Validate URL link for IAAS-ES-Host Dashboard</w:t>
      </w:r>
      <w:bookmarkEnd w:id="1538"/>
    </w:p>
    <w:bookmarkEnd w:id="1539"/>
    <w:p w14:paraId="6C7F6B1E" w14:textId="02B6E31F" w:rsidR="00597C41" w:rsidRDefault="00597C41" w:rsidP="00112C51">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Bring up the IAAS-ES-SYSTEM-Dashboard and click on any hostname in the “IAAS-ES-SYSTEM-Health-Current Problem Hosts” visual.</w:t>
      </w:r>
    </w:p>
    <w:p w14:paraId="3D33D5BB" w14:textId="089B4CFE" w:rsidR="00597C41" w:rsidRDefault="00597C41" w:rsidP="00597C41">
      <w:pPr>
        <w:pStyle w:val="NormalWeb"/>
        <w:shd w:val="clear" w:color="auto" w:fill="FFFFFF"/>
        <w:spacing w:before="0" w:beforeAutospacing="0" w:after="0" w:afterAutospacing="0"/>
        <w:ind w:left="720"/>
        <w:rPr>
          <w:rFonts w:ascii="Segoe UI" w:hAnsi="Segoe UI" w:cs="Segoe UI"/>
          <w:color w:val="172B4D"/>
          <w:sz w:val="21"/>
          <w:szCs w:val="21"/>
        </w:rPr>
      </w:pPr>
    </w:p>
    <w:p w14:paraId="48E55F86" w14:textId="72BD7C4D" w:rsidR="00597C41" w:rsidRDefault="00537586" w:rsidP="00597C41">
      <w:pPr>
        <w:pStyle w:val="NormalWeb"/>
        <w:shd w:val="clear" w:color="auto" w:fill="FFFFFF"/>
        <w:spacing w:before="0" w:beforeAutospacing="0" w:after="0" w:afterAutospacing="0"/>
        <w:ind w:left="72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38A78FDF" wp14:editId="32D36459">
            <wp:extent cx="5943600" cy="291465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6A568B3C" w14:textId="77777777" w:rsidR="00537586" w:rsidRDefault="00537586" w:rsidP="00597C41">
      <w:pPr>
        <w:pStyle w:val="NormalWeb"/>
        <w:shd w:val="clear" w:color="auto" w:fill="FFFFFF"/>
        <w:spacing w:before="0" w:beforeAutospacing="0" w:after="0" w:afterAutospacing="0"/>
        <w:ind w:left="720"/>
        <w:rPr>
          <w:rFonts w:ascii="Segoe UI" w:hAnsi="Segoe UI" w:cs="Segoe UI"/>
          <w:color w:val="172B4D"/>
          <w:sz w:val="21"/>
          <w:szCs w:val="21"/>
        </w:rPr>
      </w:pPr>
    </w:p>
    <w:p w14:paraId="3B4B66E5" w14:textId="603B2671" w:rsidR="00537586" w:rsidRPr="00537586" w:rsidRDefault="00537586" w:rsidP="00D655DA">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sidRPr="00537586">
        <w:rPr>
          <w:rFonts w:ascii="Segoe UI" w:hAnsi="Segoe UI" w:cs="Segoe UI"/>
          <w:color w:val="172B4D"/>
          <w:sz w:val="21"/>
          <w:szCs w:val="21"/>
        </w:rPr>
        <w:lastRenderedPageBreak/>
        <w:t xml:space="preserve">Validate that the link opens the “IAAS-ES-Host Dashboard” and passes the hostname that you selected as a filter for the dashboard.  </w:t>
      </w:r>
      <w:r>
        <w:rPr>
          <w:rFonts w:ascii="Segoe UI" w:hAnsi="Segoe UI" w:cs="Segoe UI"/>
          <w:noProof/>
          <w:color w:val="172B4D"/>
          <w:sz w:val="21"/>
          <w:szCs w:val="21"/>
        </w:rPr>
        <w:drawing>
          <wp:inline distT="0" distB="0" distL="0" distR="0" wp14:anchorId="604CCA2D" wp14:editId="5F4B4FBF">
            <wp:extent cx="5706358" cy="3467100"/>
            <wp:effectExtent l="0" t="0" r="889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09083" cy="3468756"/>
                    </a:xfrm>
                    <a:prstGeom prst="rect">
                      <a:avLst/>
                    </a:prstGeom>
                  </pic:spPr>
                </pic:pic>
              </a:graphicData>
            </a:graphic>
          </wp:inline>
        </w:drawing>
      </w:r>
    </w:p>
    <w:p w14:paraId="019B5E93" w14:textId="77777777" w:rsidR="00537586" w:rsidRDefault="00537586" w:rsidP="00537586">
      <w:pPr>
        <w:pStyle w:val="NormalWeb"/>
        <w:shd w:val="clear" w:color="auto" w:fill="FFFFFF"/>
        <w:spacing w:before="0" w:beforeAutospacing="0" w:after="0" w:afterAutospacing="0"/>
        <w:ind w:left="720"/>
        <w:rPr>
          <w:rFonts w:ascii="Segoe UI" w:hAnsi="Segoe UI" w:cs="Segoe UI"/>
          <w:color w:val="172B4D"/>
          <w:sz w:val="21"/>
          <w:szCs w:val="21"/>
        </w:rPr>
      </w:pPr>
    </w:p>
    <w:p w14:paraId="5D5D788F" w14:textId="01261235" w:rsidR="00537586" w:rsidRDefault="00537586" w:rsidP="00537586">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If the dashboard appears and the filter is correct the link is working</w:t>
      </w:r>
      <w:r w:rsidR="00D82B43">
        <w:rPr>
          <w:rFonts w:ascii="Segoe UI" w:hAnsi="Segoe UI" w:cs="Segoe UI"/>
          <w:color w:val="172B4D"/>
          <w:sz w:val="21"/>
          <w:szCs w:val="21"/>
        </w:rPr>
        <w:t xml:space="preserve">, continue </w:t>
      </w:r>
      <w:r w:rsidR="00B91AB8">
        <w:rPr>
          <w:rFonts w:ascii="Segoe UI" w:hAnsi="Segoe UI" w:cs="Segoe UI"/>
          <w:color w:val="172B4D"/>
          <w:sz w:val="21"/>
          <w:szCs w:val="21"/>
        </w:rPr>
        <w:t>to the next URL link validation</w:t>
      </w:r>
      <w:r w:rsidR="00D82B43">
        <w:rPr>
          <w:rFonts w:ascii="Segoe UI" w:hAnsi="Segoe UI" w:cs="Segoe UI"/>
          <w:color w:val="172B4D"/>
          <w:sz w:val="21"/>
          <w:szCs w:val="21"/>
        </w:rPr>
        <w:t xml:space="preserve"> - </w:t>
      </w:r>
      <w:r w:rsidR="00D82B43">
        <w:rPr>
          <w:rFonts w:ascii="Segoe UI" w:hAnsi="Segoe UI" w:cs="Segoe UI"/>
          <w:color w:val="172B4D"/>
          <w:sz w:val="21"/>
          <w:szCs w:val="21"/>
        </w:rPr>
        <w:fldChar w:fldCharType="begin"/>
      </w:r>
      <w:r w:rsidR="00D82B43">
        <w:rPr>
          <w:rFonts w:ascii="Segoe UI" w:hAnsi="Segoe UI" w:cs="Segoe UI"/>
          <w:color w:val="172B4D"/>
          <w:sz w:val="21"/>
          <w:szCs w:val="21"/>
        </w:rPr>
        <w:instrText xml:space="preserve"> REF _Ref134172759 \r \h </w:instrText>
      </w:r>
      <w:r w:rsidR="00D82B43">
        <w:rPr>
          <w:rFonts w:ascii="Segoe UI" w:hAnsi="Segoe UI" w:cs="Segoe UI"/>
          <w:color w:val="172B4D"/>
          <w:sz w:val="21"/>
          <w:szCs w:val="21"/>
        </w:rPr>
      </w:r>
      <w:r w:rsidR="00D82B43">
        <w:rPr>
          <w:rFonts w:ascii="Segoe UI" w:hAnsi="Segoe UI" w:cs="Segoe UI"/>
          <w:color w:val="172B4D"/>
          <w:sz w:val="21"/>
          <w:szCs w:val="21"/>
        </w:rPr>
        <w:fldChar w:fldCharType="separate"/>
      </w:r>
      <w:r w:rsidR="00651143">
        <w:rPr>
          <w:rFonts w:ascii="Segoe UI" w:hAnsi="Segoe UI" w:cs="Segoe UI"/>
          <w:color w:val="172B4D"/>
          <w:sz w:val="21"/>
          <w:szCs w:val="21"/>
        </w:rPr>
        <w:t>5.5.8.2</w:t>
      </w:r>
      <w:r w:rsidR="00D82B43">
        <w:rPr>
          <w:rFonts w:ascii="Segoe UI" w:hAnsi="Segoe UI" w:cs="Segoe UI"/>
          <w:color w:val="172B4D"/>
          <w:sz w:val="21"/>
          <w:szCs w:val="21"/>
        </w:rPr>
        <w:fldChar w:fldCharType="end"/>
      </w:r>
      <w:r w:rsidR="00B91AB8">
        <w:rPr>
          <w:rFonts w:ascii="Segoe UI" w:hAnsi="Segoe UI" w:cs="Segoe UI"/>
          <w:color w:val="172B4D"/>
          <w:sz w:val="21"/>
          <w:szCs w:val="21"/>
        </w:rPr>
        <w:t xml:space="preserve">.  If the dashboard does not appear or it is not filtered for the </w:t>
      </w:r>
      <w:r w:rsidR="00D82B43">
        <w:rPr>
          <w:rFonts w:ascii="Segoe UI" w:hAnsi="Segoe UI" w:cs="Segoe UI"/>
          <w:color w:val="172B4D"/>
          <w:sz w:val="21"/>
          <w:szCs w:val="21"/>
        </w:rPr>
        <w:t xml:space="preserve">host </w:t>
      </w:r>
      <w:r w:rsidR="00B91AB8">
        <w:rPr>
          <w:rFonts w:ascii="Segoe UI" w:hAnsi="Segoe UI" w:cs="Segoe UI"/>
          <w:color w:val="172B4D"/>
          <w:sz w:val="21"/>
          <w:szCs w:val="21"/>
        </w:rPr>
        <w:t>you</w:t>
      </w:r>
      <w:r w:rsidR="00D82B43">
        <w:rPr>
          <w:rFonts w:ascii="Segoe UI" w:hAnsi="Segoe UI" w:cs="Segoe UI"/>
          <w:color w:val="172B4D"/>
          <w:sz w:val="21"/>
          <w:szCs w:val="21"/>
        </w:rPr>
        <w:t>’ve</w:t>
      </w:r>
      <w:r w:rsidR="00B91AB8">
        <w:rPr>
          <w:rFonts w:ascii="Segoe UI" w:hAnsi="Segoe UI" w:cs="Segoe UI"/>
          <w:color w:val="172B4D"/>
          <w:sz w:val="21"/>
          <w:szCs w:val="21"/>
        </w:rPr>
        <w:t xml:space="preserve"> selected </w:t>
      </w:r>
      <w:r w:rsidR="00D82B43">
        <w:rPr>
          <w:rFonts w:ascii="Segoe UI" w:hAnsi="Segoe UI" w:cs="Segoe UI"/>
          <w:color w:val="172B4D"/>
          <w:sz w:val="21"/>
          <w:szCs w:val="21"/>
        </w:rPr>
        <w:t>continue</w:t>
      </w:r>
      <w:r w:rsidR="00B91AB8">
        <w:rPr>
          <w:rFonts w:ascii="Segoe UI" w:hAnsi="Segoe UI" w:cs="Segoe UI"/>
          <w:color w:val="172B4D"/>
          <w:sz w:val="21"/>
          <w:szCs w:val="21"/>
        </w:rPr>
        <w:t xml:space="preserve"> to step 4.</w:t>
      </w:r>
      <w:r>
        <w:rPr>
          <w:rFonts w:ascii="Segoe UI" w:hAnsi="Segoe UI" w:cs="Segoe UI"/>
          <w:color w:val="172B4D"/>
          <w:sz w:val="21"/>
          <w:szCs w:val="21"/>
        </w:rPr>
        <w:t xml:space="preserve"> </w:t>
      </w:r>
    </w:p>
    <w:p w14:paraId="14ACD876" w14:textId="0FF76E3D" w:rsidR="00597C41" w:rsidRDefault="00B91AB8" w:rsidP="00112C51">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Navigate to the “</w:t>
      </w:r>
      <w:r w:rsidRPr="00537586">
        <w:rPr>
          <w:rFonts w:ascii="Segoe UI" w:hAnsi="Segoe UI" w:cs="Segoe UI"/>
          <w:color w:val="172B4D"/>
          <w:sz w:val="21"/>
          <w:szCs w:val="21"/>
        </w:rPr>
        <w:t>IAAS-ES-Host Dashboard</w:t>
      </w:r>
      <w:r>
        <w:rPr>
          <w:rFonts w:ascii="Segoe UI" w:hAnsi="Segoe UI" w:cs="Segoe UI"/>
          <w:color w:val="172B4D"/>
          <w:sz w:val="21"/>
          <w:szCs w:val="21"/>
        </w:rPr>
        <w:t>”</w:t>
      </w:r>
    </w:p>
    <w:p w14:paraId="224CE4DE" w14:textId="39C93FA3" w:rsidR="00B91AB8" w:rsidRDefault="00B91AB8" w:rsidP="00B91AB8">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Select “Dashboard from the hamburger menu </w:t>
      </w:r>
    </w:p>
    <w:p w14:paraId="789B209C" w14:textId="194F3E9F" w:rsidR="00B91AB8" w:rsidRDefault="00B91AB8" w:rsidP="00B91AB8">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Type “Host” in the search field </w:t>
      </w:r>
    </w:p>
    <w:p w14:paraId="102215A2" w14:textId="4AF474FE" w:rsidR="009D2FF9" w:rsidRDefault="009D2FF9" w:rsidP="00B91AB8">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Select the “IAAS-ES-Host Dashboard”</w:t>
      </w:r>
    </w:p>
    <w:p w14:paraId="1F390307" w14:textId="45F826D2" w:rsidR="009D2FF9" w:rsidRDefault="009D2FF9" w:rsidP="009D2FF9">
      <w:pPr>
        <w:pStyle w:val="NormalWeb"/>
        <w:shd w:val="clear" w:color="auto" w:fill="FFFFFF"/>
        <w:spacing w:before="0" w:beforeAutospacing="0" w:after="0" w:afterAutospacing="0"/>
        <w:ind w:left="720"/>
        <w:rPr>
          <w:rFonts w:ascii="Segoe UI" w:hAnsi="Segoe UI" w:cs="Segoe UI"/>
          <w:color w:val="172B4D"/>
          <w:sz w:val="21"/>
          <w:szCs w:val="21"/>
        </w:rPr>
      </w:pPr>
      <w:r>
        <w:rPr>
          <w:rFonts w:ascii="Segoe UI" w:hAnsi="Segoe UI" w:cs="Segoe UI"/>
          <w:noProof/>
          <w:color w:val="172B4D"/>
          <w:sz w:val="21"/>
          <w:szCs w:val="21"/>
        </w:rPr>
        <w:lastRenderedPageBreak/>
        <w:drawing>
          <wp:inline distT="0" distB="0" distL="0" distR="0" wp14:anchorId="1B19CC29" wp14:editId="38483A7A">
            <wp:extent cx="5943600" cy="3885565"/>
            <wp:effectExtent l="0" t="0" r="0" b="63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885565"/>
                    </a:xfrm>
                    <a:prstGeom prst="rect">
                      <a:avLst/>
                    </a:prstGeom>
                  </pic:spPr>
                </pic:pic>
              </a:graphicData>
            </a:graphic>
          </wp:inline>
        </w:drawing>
      </w:r>
    </w:p>
    <w:p w14:paraId="5BF63196" w14:textId="77777777" w:rsidR="009D2FF9" w:rsidRDefault="009D2FF9" w:rsidP="009D2FF9">
      <w:pPr>
        <w:pStyle w:val="NormalWeb"/>
        <w:shd w:val="clear" w:color="auto" w:fill="FFFFFF"/>
        <w:spacing w:before="0" w:beforeAutospacing="0" w:after="0" w:afterAutospacing="0"/>
        <w:ind w:left="720"/>
        <w:rPr>
          <w:rFonts w:ascii="Segoe UI" w:hAnsi="Segoe UI" w:cs="Segoe UI"/>
          <w:color w:val="172B4D"/>
          <w:sz w:val="21"/>
          <w:szCs w:val="21"/>
        </w:rPr>
      </w:pPr>
    </w:p>
    <w:p w14:paraId="20559CF0" w14:textId="64727729" w:rsidR="00597C41" w:rsidRDefault="00064777" w:rsidP="00112C51">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Copy the</w:t>
      </w:r>
      <w:r w:rsidR="00422699" w:rsidRPr="00422699">
        <w:rPr>
          <w:rFonts w:ascii="Segoe UI" w:hAnsi="Segoe UI" w:cs="Segoe UI"/>
          <w:color w:val="172B4D"/>
          <w:sz w:val="21"/>
          <w:szCs w:val="21"/>
        </w:rPr>
        <w:t xml:space="preserve"> </w:t>
      </w:r>
      <w:r w:rsidR="00422699">
        <w:rPr>
          <w:rFonts w:ascii="Segoe UI" w:hAnsi="Segoe UI" w:cs="Segoe UI"/>
          <w:color w:val="172B4D"/>
          <w:sz w:val="21"/>
          <w:szCs w:val="21"/>
        </w:rPr>
        <w:t>36-character dashboard id (UUID) in the URL f</w:t>
      </w:r>
      <w:r>
        <w:rPr>
          <w:rFonts w:ascii="Segoe UI" w:hAnsi="Segoe UI" w:cs="Segoe UI"/>
          <w:color w:val="172B4D"/>
          <w:sz w:val="21"/>
          <w:szCs w:val="21"/>
        </w:rPr>
        <w:t>or the dashboard from the Address bar of the browser into your clipboard by highlighting it, right clicking and selecting copy.</w:t>
      </w:r>
    </w:p>
    <w:p w14:paraId="656C88B5" w14:textId="2E7CAA0A" w:rsidR="00DA3210" w:rsidRDefault="00DA3210" w:rsidP="00DA3210">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Highlight the dashboard id in the Address Bar</w:t>
      </w:r>
    </w:p>
    <w:p w14:paraId="7F940584" w14:textId="456A5ADB" w:rsidR="00DA3210" w:rsidRDefault="00DA3210" w:rsidP="00DA3210">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Right Click and select copy</w:t>
      </w:r>
    </w:p>
    <w:p w14:paraId="1C2C5515" w14:textId="3BAD5EAC" w:rsidR="00DA3210" w:rsidRDefault="00DA3210" w:rsidP="00DA3210">
      <w:pPr>
        <w:pStyle w:val="NormalWeb"/>
        <w:shd w:val="clear" w:color="auto" w:fill="FFFFFF"/>
        <w:spacing w:before="0" w:beforeAutospacing="0" w:after="0" w:afterAutospacing="0"/>
        <w:ind w:left="1080"/>
        <w:rPr>
          <w:rFonts w:ascii="Segoe UI" w:hAnsi="Segoe UI" w:cs="Segoe UI"/>
          <w:color w:val="172B4D"/>
          <w:sz w:val="21"/>
          <w:szCs w:val="21"/>
        </w:rPr>
      </w:pPr>
      <w:r>
        <w:rPr>
          <w:rFonts w:ascii="Segoe UI" w:hAnsi="Segoe UI" w:cs="Segoe UI"/>
          <w:noProof/>
          <w:color w:val="172B4D"/>
          <w:sz w:val="21"/>
          <w:szCs w:val="21"/>
        </w:rPr>
        <w:lastRenderedPageBreak/>
        <w:drawing>
          <wp:inline distT="0" distB="0" distL="0" distR="0" wp14:anchorId="60FDF83C" wp14:editId="76FD36E3">
            <wp:extent cx="5943600" cy="4378960"/>
            <wp:effectExtent l="0" t="0" r="0" b="2540"/>
            <wp:docPr id="235" name="Picture 2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4378960"/>
                    </a:xfrm>
                    <a:prstGeom prst="rect">
                      <a:avLst/>
                    </a:prstGeom>
                  </pic:spPr>
                </pic:pic>
              </a:graphicData>
            </a:graphic>
          </wp:inline>
        </w:drawing>
      </w:r>
    </w:p>
    <w:p w14:paraId="0515AEBA" w14:textId="77777777" w:rsidR="00624EBF" w:rsidRDefault="00624EBF" w:rsidP="00DA3210">
      <w:pPr>
        <w:pStyle w:val="NormalWeb"/>
        <w:shd w:val="clear" w:color="auto" w:fill="FFFFFF"/>
        <w:spacing w:before="0" w:beforeAutospacing="0" w:after="0" w:afterAutospacing="0"/>
        <w:ind w:left="1080"/>
        <w:rPr>
          <w:rFonts w:ascii="Segoe UI" w:hAnsi="Segoe UI" w:cs="Segoe UI"/>
          <w:color w:val="172B4D"/>
          <w:sz w:val="21"/>
          <w:szCs w:val="21"/>
        </w:rPr>
      </w:pPr>
    </w:p>
    <w:p w14:paraId="30344C47" w14:textId="5EC31E82" w:rsidR="00597C41" w:rsidRDefault="00624EBF" w:rsidP="00112C51">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Navigate to the “dcgs-current-healthdata*” Data View and select edit for the host.name field</w:t>
      </w:r>
    </w:p>
    <w:p w14:paraId="7D2F5EA4" w14:textId="3140CF7D" w:rsidR="00624EBF" w:rsidRDefault="00624EBF" w:rsidP="00624EBF">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From Hamburger Menu select “Stack Management” -&gt; “Data Views”</w:t>
      </w:r>
    </w:p>
    <w:p w14:paraId="1E64C362" w14:textId="34816DC7" w:rsidR="00624EBF" w:rsidRDefault="00624EBF" w:rsidP="00624EBF">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Type “dcgs-current” in search bar and select the data view</w:t>
      </w:r>
    </w:p>
    <w:p w14:paraId="645D35FF" w14:textId="47204F8D" w:rsidR="003A0FFB" w:rsidRDefault="003A0FFB" w:rsidP="003A0FFB">
      <w:pPr>
        <w:pStyle w:val="NormalWeb"/>
        <w:shd w:val="clear" w:color="auto" w:fill="FFFFFF"/>
        <w:spacing w:before="0" w:beforeAutospacing="0" w:after="0" w:afterAutospacing="0"/>
        <w:ind w:left="1080"/>
        <w:rPr>
          <w:rFonts w:ascii="Segoe UI" w:hAnsi="Segoe UI" w:cs="Segoe UI"/>
          <w:color w:val="172B4D"/>
          <w:sz w:val="21"/>
          <w:szCs w:val="21"/>
        </w:rPr>
      </w:pPr>
      <w:r>
        <w:rPr>
          <w:rFonts w:ascii="Segoe UI" w:hAnsi="Segoe UI" w:cs="Segoe UI"/>
          <w:noProof/>
          <w:color w:val="172B4D"/>
          <w:sz w:val="21"/>
          <w:szCs w:val="21"/>
        </w:rPr>
        <w:lastRenderedPageBreak/>
        <w:drawing>
          <wp:inline distT="0" distB="0" distL="0" distR="0" wp14:anchorId="22D0DC4F" wp14:editId="768AD528">
            <wp:extent cx="5267325" cy="4510991"/>
            <wp:effectExtent l="0" t="0" r="0" b="4445"/>
            <wp:docPr id="236" name="Picture 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6700" cy="4519020"/>
                    </a:xfrm>
                    <a:prstGeom prst="rect">
                      <a:avLst/>
                    </a:prstGeom>
                  </pic:spPr>
                </pic:pic>
              </a:graphicData>
            </a:graphic>
          </wp:inline>
        </w:drawing>
      </w:r>
    </w:p>
    <w:p w14:paraId="3D989CFA" w14:textId="77777777" w:rsidR="003A0FFB" w:rsidRDefault="003A0FFB" w:rsidP="003A0FFB">
      <w:pPr>
        <w:pStyle w:val="NormalWeb"/>
        <w:shd w:val="clear" w:color="auto" w:fill="FFFFFF"/>
        <w:spacing w:before="0" w:beforeAutospacing="0" w:after="0" w:afterAutospacing="0"/>
        <w:ind w:left="1080"/>
        <w:rPr>
          <w:rFonts w:ascii="Segoe UI" w:hAnsi="Segoe UI" w:cs="Segoe UI"/>
          <w:color w:val="172B4D"/>
          <w:sz w:val="21"/>
          <w:szCs w:val="21"/>
        </w:rPr>
      </w:pPr>
    </w:p>
    <w:p w14:paraId="0C2DA4B7" w14:textId="24F22C46" w:rsidR="003A0FFB" w:rsidRDefault="003A0FFB" w:rsidP="00112C51">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Type “host.name” in the search field and select the pencil icon to edit the field</w:t>
      </w:r>
    </w:p>
    <w:p w14:paraId="799934B2" w14:textId="77777777" w:rsidR="003A0FFB" w:rsidRDefault="003A0FFB" w:rsidP="003A0FFB">
      <w:pPr>
        <w:pStyle w:val="NormalWeb"/>
        <w:shd w:val="clear" w:color="auto" w:fill="FFFFFF"/>
        <w:spacing w:before="0" w:beforeAutospacing="0" w:after="0" w:afterAutospacing="0"/>
        <w:ind w:left="720"/>
        <w:rPr>
          <w:rFonts w:ascii="Segoe UI" w:hAnsi="Segoe UI" w:cs="Segoe UI"/>
          <w:color w:val="172B4D"/>
          <w:sz w:val="21"/>
          <w:szCs w:val="21"/>
        </w:rPr>
      </w:pPr>
    </w:p>
    <w:p w14:paraId="33084496" w14:textId="43873A41" w:rsidR="003A0FFB" w:rsidRDefault="003A0FFB" w:rsidP="003A0FFB">
      <w:pPr>
        <w:pStyle w:val="NormalWeb"/>
        <w:shd w:val="clear" w:color="auto" w:fill="FFFFFF"/>
        <w:spacing w:before="0" w:beforeAutospacing="0" w:after="0" w:afterAutospacing="0"/>
        <w:ind w:left="72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64B76CCF" wp14:editId="4F34501C">
            <wp:extent cx="5943600" cy="1549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1549400"/>
                    </a:xfrm>
                    <a:prstGeom prst="rect">
                      <a:avLst/>
                    </a:prstGeom>
                  </pic:spPr>
                </pic:pic>
              </a:graphicData>
            </a:graphic>
          </wp:inline>
        </w:drawing>
      </w:r>
    </w:p>
    <w:p w14:paraId="35D29D9D" w14:textId="77777777" w:rsidR="00F8427C" w:rsidRDefault="00F8427C" w:rsidP="003A0FFB">
      <w:pPr>
        <w:pStyle w:val="NormalWeb"/>
        <w:shd w:val="clear" w:color="auto" w:fill="FFFFFF"/>
        <w:spacing w:before="0" w:beforeAutospacing="0" w:after="0" w:afterAutospacing="0"/>
        <w:ind w:left="720"/>
        <w:rPr>
          <w:rFonts w:ascii="Segoe UI" w:hAnsi="Segoe UI" w:cs="Segoe UI"/>
          <w:color w:val="172B4D"/>
          <w:sz w:val="21"/>
          <w:szCs w:val="21"/>
        </w:rPr>
      </w:pPr>
    </w:p>
    <w:p w14:paraId="0CE67D0E" w14:textId="643972F2" w:rsidR="003A0FFB" w:rsidRDefault="00F8427C" w:rsidP="00112C51">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Replace the existing dashboard ID in the “URL template” field with the one you are holding in your clipboard (From the copy)</w:t>
      </w:r>
    </w:p>
    <w:p w14:paraId="0AFB8968" w14:textId="22D05B98" w:rsidR="00F8427C" w:rsidRDefault="00F8427C" w:rsidP="00F8427C">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Delete the existing id that is shown after the “dashboard/” in the template</w:t>
      </w:r>
    </w:p>
    <w:p w14:paraId="2E56A9FD" w14:textId="77777777" w:rsidR="000D2B55" w:rsidRDefault="000D2B55" w:rsidP="000D2B55">
      <w:pPr>
        <w:pStyle w:val="NormalWeb"/>
        <w:shd w:val="clear" w:color="auto" w:fill="FFFFFF"/>
        <w:spacing w:before="0" w:beforeAutospacing="0" w:after="0" w:afterAutospacing="0"/>
        <w:ind w:left="1440"/>
        <w:rPr>
          <w:rFonts w:ascii="Segoe UI" w:hAnsi="Segoe UI" w:cs="Segoe UI"/>
          <w:color w:val="172B4D"/>
          <w:sz w:val="21"/>
          <w:szCs w:val="21"/>
        </w:rPr>
      </w:pPr>
    </w:p>
    <w:p w14:paraId="2B625D3F" w14:textId="14DCB607" w:rsidR="005A1EF5" w:rsidRDefault="005A1EF5" w:rsidP="005A1EF5">
      <w:pPr>
        <w:pStyle w:val="NormalWeb"/>
        <w:shd w:val="clear" w:color="auto" w:fill="FFFFFF"/>
        <w:spacing w:before="0" w:beforeAutospacing="0" w:after="0" w:afterAutospacing="0"/>
        <w:ind w:left="1440"/>
        <w:rPr>
          <w:rFonts w:ascii="Segoe UI" w:hAnsi="Segoe UI" w:cs="Segoe UI"/>
          <w:color w:val="172B4D"/>
          <w:sz w:val="21"/>
          <w:szCs w:val="21"/>
        </w:rPr>
      </w:pPr>
      <w:r>
        <w:rPr>
          <w:rFonts w:ascii="Segoe UI" w:hAnsi="Segoe UI" w:cs="Segoe UI"/>
          <w:color w:val="172B4D"/>
          <w:sz w:val="21"/>
          <w:szCs w:val="21"/>
        </w:rPr>
        <w:t>Example of what URL template looks like</w:t>
      </w:r>
      <w:r w:rsidR="000D2B55">
        <w:rPr>
          <w:rFonts w:ascii="Segoe UI" w:hAnsi="Segoe UI" w:cs="Segoe UI"/>
          <w:color w:val="172B4D"/>
          <w:sz w:val="21"/>
          <w:szCs w:val="21"/>
        </w:rPr>
        <w:t xml:space="preserve"> before removing the id</w:t>
      </w:r>
      <w:r>
        <w:rPr>
          <w:rFonts w:ascii="Segoe UI" w:hAnsi="Segoe UI" w:cs="Segoe UI"/>
          <w:color w:val="172B4D"/>
          <w:sz w:val="21"/>
          <w:szCs w:val="21"/>
        </w:rPr>
        <w:t>:</w:t>
      </w:r>
    </w:p>
    <w:p w14:paraId="2A39760E" w14:textId="5967BFFE" w:rsidR="005A1EF5" w:rsidRDefault="005A1EF5" w:rsidP="005A1EF5">
      <w:pPr>
        <w:pStyle w:val="NormalWeb"/>
        <w:shd w:val="clear" w:color="auto" w:fill="FFFFFF"/>
        <w:spacing w:before="0" w:beforeAutospacing="0" w:after="0" w:afterAutospacing="0"/>
        <w:ind w:left="1440"/>
        <w:rPr>
          <w:rFonts w:ascii="Segoe UI" w:hAnsi="Segoe UI" w:cs="Segoe UI"/>
          <w:color w:val="172B4D"/>
          <w:sz w:val="21"/>
          <w:szCs w:val="21"/>
        </w:rPr>
      </w:pPr>
      <w:r w:rsidRPr="005A1EF5">
        <w:rPr>
          <w:rFonts w:ascii="Segoe UI" w:hAnsi="Segoe UI" w:cs="Segoe UI"/>
          <w:color w:val="172B4D"/>
          <w:sz w:val="21"/>
          <w:szCs w:val="21"/>
        </w:rPr>
        <w:t>../app/kibana#/dashboard/</w:t>
      </w:r>
      <w:r>
        <w:rPr>
          <w:rFonts w:ascii="Segoe UI" w:hAnsi="Segoe UI" w:cs="Segoe UI"/>
          <w:b/>
          <w:bCs/>
          <w:color w:val="172B4D"/>
          <w:sz w:val="21"/>
          <w:szCs w:val="21"/>
        </w:rPr>
        <w:t>b4acc984-701a-4d7b-94cd-08da2a60ee85</w:t>
      </w:r>
      <w:r>
        <w:rPr>
          <w:rFonts w:ascii="Segoe UI" w:hAnsi="Segoe UI" w:cs="Segoe UI"/>
          <w:color w:val="172B4D"/>
          <w:sz w:val="21"/>
          <w:szCs w:val="21"/>
        </w:rPr>
        <w:t>?_a=(query...</w:t>
      </w:r>
    </w:p>
    <w:p w14:paraId="7C3D4DEF" w14:textId="77777777" w:rsidR="005A1EF5" w:rsidRDefault="005A1EF5" w:rsidP="005A1EF5">
      <w:pPr>
        <w:pStyle w:val="NormalWeb"/>
        <w:shd w:val="clear" w:color="auto" w:fill="FFFFFF"/>
        <w:spacing w:before="0" w:beforeAutospacing="0" w:after="0" w:afterAutospacing="0"/>
        <w:ind w:left="1440"/>
        <w:rPr>
          <w:rFonts w:ascii="Segoe UI" w:hAnsi="Segoe UI" w:cs="Segoe UI"/>
          <w:color w:val="172B4D"/>
          <w:sz w:val="21"/>
          <w:szCs w:val="21"/>
        </w:rPr>
      </w:pPr>
    </w:p>
    <w:p w14:paraId="2A220A8E" w14:textId="55AAA844" w:rsidR="00F8427C" w:rsidRDefault="00F8427C" w:rsidP="00F8427C">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lastRenderedPageBreak/>
        <w:t>Right click and paste the id from your clipboard as the new id after the “dashboard/” in the template</w:t>
      </w:r>
    </w:p>
    <w:p w14:paraId="0F062521" w14:textId="19EDBC38" w:rsidR="000D2B55" w:rsidRDefault="000D2B55" w:rsidP="000D2B55">
      <w:pPr>
        <w:pStyle w:val="NormalWeb"/>
        <w:shd w:val="clear" w:color="auto" w:fill="FFFFFF"/>
        <w:spacing w:before="0" w:beforeAutospacing="0" w:after="0" w:afterAutospacing="0"/>
        <w:ind w:left="144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265FA838" wp14:editId="3EC5444F">
            <wp:extent cx="4161946" cy="6378695"/>
            <wp:effectExtent l="0" t="0" r="0" b="3175"/>
            <wp:docPr id="246" name="Picture 24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 screen&#10;&#10;Description automatically generated with medium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161946" cy="6378695"/>
                    </a:xfrm>
                    <a:prstGeom prst="rect">
                      <a:avLst/>
                    </a:prstGeom>
                  </pic:spPr>
                </pic:pic>
              </a:graphicData>
            </a:graphic>
          </wp:inline>
        </w:drawing>
      </w:r>
    </w:p>
    <w:p w14:paraId="505A72CE" w14:textId="77777777" w:rsidR="000D2B55" w:rsidRDefault="000D2B55" w:rsidP="000D2B55">
      <w:pPr>
        <w:pStyle w:val="NormalWeb"/>
        <w:shd w:val="clear" w:color="auto" w:fill="FFFFFF"/>
        <w:spacing w:before="0" w:beforeAutospacing="0" w:after="0" w:afterAutospacing="0"/>
        <w:ind w:left="1440"/>
        <w:rPr>
          <w:rFonts w:ascii="Segoe UI" w:hAnsi="Segoe UI" w:cs="Segoe UI"/>
          <w:color w:val="172B4D"/>
          <w:sz w:val="21"/>
          <w:szCs w:val="21"/>
        </w:rPr>
      </w:pPr>
    </w:p>
    <w:p w14:paraId="7F5AB3A4" w14:textId="3AC92E1B" w:rsidR="000D2B55" w:rsidRDefault="000D2B55" w:rsidP="00F8427C">
      <w:pPr>
        <w:pStyle w:val="NormalWeb"/>
        <w:numPr>
          <w:ilvl w:val="1"/>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Ensure the new URL link is correct with no extra spaces.  Below is an example of the new URL link using the UUID from the example above:</w:t>
      </w:r>
    </w:p>
    <w:p w14:paraId="52FA86D1" w14:textId="1FE5529C" w:rsidR="000D2B55" w:rsidRDefault="000D2B55" w:rsidP="000D2B55">
      <w:pPr>
        <w:pStyle w:val="NormalWeb"/>
        <w:shd w:val="clear" w:color="auto" w:fill="FFFFFF"/>
        <w:spacing w:before="0" w:beforeAutospacing="0" w:after="0" w:afterAutospacing="0"/>
        <w:ind w:left="1440"/>
        <w:rPr>
          <w:rFonts w:ascii="Segoe UI" w:hAnsi="Segoe UI" w:cs="Segoe UI"/>
          <w:color w:val="172B4D"/>
          <w:sz w:val="21"/>
          <w:szCs w:val="21"/>
        </w:rPr>
      </w:pPr>
    </w:p>
    <w:p w14:paraId="3B9EDD8C" w14:textId="7EFA26D4" w:rsidR="000D2B55" w:rsidRDefault="000D2B55" w:rsidP="000D2B55">
      <w:pPr>
        <w:pStyle w:val="NormalWeb"/>
        <w:shd w:val="clear" w:color="auto" w:fill="FFFFFF"/>
        <w:spacing w:before="0" w:beforeAutospacing="0" w:after="0" w:afterAutospacing="0"/>
        <w:ind w:left="1440"/>
        <w:rPr>
          <w:rFonts w:ascii="Calibri" w:hAnsi="Calibri" w:cs="Calibri"/>
          <w:color w:val="000000"/>
          <w:shd w:val="clear" w:color="auto" w:fill="FFFFFF"/>
        </w:rPr>
      </w:pPr>
      <w:r>
        <w:rPr>
          <w:rFonts w:ascii="Calibri" w:hAnsi="Calibri" w:cs="Calibri"/>
          <w:color w:val="000000"/>
          <w:shd w:val="clear" w:color="auto" w:fill="FFFFFF"/>
        </w:rPr>
        <w:t>../app/kibana#/dashboard/</w:t>
      </w:r>
      <w:r w:rsidRPr="000D2B55">
        <w:rPr>
          <w:rFonts w:ascii="Calibri" w:hAnsi="Calibri" w:cs="Calibri"/>
          <w:b/>
          <w:bCs/>
          <w:color w:val="00B050"/>
          <w:shd w:val="clear" w:color="auto" w:fill="FFFFFF"/>
        </w:rPr>
        <w:t>021db950-c2a1-4c3f-9c08-bae4ae9665ab</w:t>
      </w:r>
      <w:r>
        <w:rPr>
          <w:rFonts w:ascii="Calibri" w:hAnsi="Calibri" w:cs="Calibri"/>
          <w:color w:val="000000"/>
          <w:shd w:val="clear" w:color="auto" w:fill="FFFFFF"/>
        </w:rPr>
        <w:t>?_a=(query:(language:kuery,query:'host.name:{{value}}*'))</w:t>
      </w:r>
    </w:p>
    <w:p w14:paraId="50D6FA04" w14:textId="45717CD7" w:rsidR="000D2B55" w:rsidRDefault="000D2B55" w:rsidP="000D2B55">
      <w:pPr>
        <w:pStyle w:val="NormalWeb"/>
        <w:shd w:val="clear" w:color="auto" w:fill="FFFFFF"/>
        <w:spacing w:before="0" w:beforeAutospacing="0" w:after="0" w:afterAutospacing="0"/>
        <w:ind w:left="1440"/>
        <w:rPr>
          <w:rFonts w:ascii="Calibri" w:hAnsi="Calibri" w:cs="Calibri"/>
          <w:color w:val="000000"/>
          <w:shd w:val="clear" w:color="auto" w:fill="FFFFFF"/>
        </w:rPr>
      </w:pPr>
    </w:p>
    <w:p w14:paraId="2DCF28CF" w14:textId="626D85A3" w:rsidR="000D2B55" w:rsidRDefault="000D2B55" w:rsidP="000D2B55">
      <w:pPr>
        <w:pStyle w:val="NormalWeb"/>
        <w:shd w:val="clear" w:color="auto" w:fill="FFFFFF"/>
        <w:spacing w:before="0" w:beforeAutospacing="0" w:after="0" w:afterAutospacing="0"/>
        <w:ind w:left="1440"/>
        <w:rPr>
          <w:rFonts w:ascii="Segoe UI" w:hAnsi="Segoe UI" w:cs="Segoe UI"/>
          <w:color w:val="172B4D"/>
          <w:sz w:val="21"/>
          <w:szCs w:val="21"/>
        </w:rPr>
      </w:pPr>
      <w:r>
        <w:rPr>
          <w:rFonts w:ascii="Calibri" w:hAnsi="Calibri" w:cs="Calibri"/>
          <w:color w:val="000000"/>
          <w:shd w:val="clear" w:color="auto" w:fill="FFFFFF"/>
        </w:rPr>
        <w:lastRenderedPageBreak/>
        <w:t>Note: There is not spaces in the id (</w:t>
      </w:r>
      <w:r w:rsidR="00F834F5" w:rsidRPr="000D2B55">
        <w:rPr>
          <w:rFonts w:ascii="Calibri" w:hAnsi="Calibri" w:cs="Calibri"/>
          <w:b/>
          <w:bCs/>
          <w:color w:val="00B050"/>
          <w:shd w:val="clear" w:color="auto" w:fill="FFFFFF"/>
        </w:rPr>
        <w:t>021db950-c2a1-4c3f-9c08-bae4ae9665ab</w:t>
      </w:r>
      <w:r w:rsidR="00F834F5" w:rsidRPr="00F834F5">
        <w:rPr>
          <w:rFonts w:ascii="Calibri" w:hAnsi="Calibri" w:cs="Calibri"/>
          <w:b/>
          <w:bCs/>
          <w:shd w:val="clear" w:color="auto" w:fill="FFFFFF"/>
        </w:rPr>
        <w:t>)</w:t>
      </w:r>
    </w:p>
    <w:p w14:paraId="0EC9A799" w14:textId="310A7F60" w:rsidR="000D2B55" w:rsidRDefault="000D2B55" w:rsidP="000D2B55">
      <w:pPr>
        <w:pStyle w:val="NormalWeb"/>
        <w:shd w:val="clear" w:color="auto" w:fill="FFFFFF"/>
        <w:spacing w:before="0" w:beforeAutospacing="0" w:after="0" w:afterAutospacing="0"/>
        <w:ind w:left="2160"/>
        <w:rPr>
          <w:rFonts w:ascii="Segoe UI" w:hAnsi="Segoe UI" w:cs="Segoe UI"/>
          <w:color w:val="172B4D"/>
          <w:sz w:val="21"/>
          <w:szCs w:val="21"/>
        </w:rPr>
      </w:pPr>
    </w:p>
    <w:p w14:paraId="4B92E0B4" w14:textId="1E58E9DE" w:rsidR="00F834F5" w:rsidRDefault="00F834F5" w:rsidP="00112C51">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Select “Save” on the Edit field ‘host.name’ pop-up.</w:t>
      </w:r>
    </w:p>
    <w:p w14:paraId="31A0C79D" w14:textId="77777777" w:rsidR="00F834F5" w:rsidRDefault="00F834F5" w:rsidP="00112C51">
      <w:pPr>
        <w:pStyle w:val="NormalWeb"/>
        <w:numPr>
          <w:ilvl w:val="0"/>
          <w:numId w:val="102"/>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Return to step 1 and validate the link now works.</w:t>
      </w:r>
    </w:p>
    <w:p w14:paraId="2D6C24A7" w14:textId="77777777" w:rsidR="00F834F5" w:rsidRDefault="00F834F5" w:rsidP="00F834F5">
      <w:pPr>
        <w:pStyle w:val="NormalWeb"/>
        <w:shd w:val="clear" w:color="auto" w:fill="FFFFFF"/>
        <w:spacing w:before="0" w:beforeAutospacing="0" w:after="0" w:afterAutospacing="0"/>
        <w:ind w:left="720"/>
        <w:rPr>
          <w:rFonts w:ascii="Segoe UI" w:hAnsi="Segoe UI" w:cs="Segoe UI"/>
          <w:color w:val="172B4D"/>
          <w:sz w:val="21"/>
          <w:szCs w:val="21"/>
        </w:rPr>
      </w:pPr>
    </w:p>
    <w:p w14:paraId="16F0B16A" w14:textId="39FEED17" w:rsidR="00F834F5" w:rsidRDefault="00F834F5" w:rsidP="00F834F5">
      <w:pPr>
        <w:pStyle w:val="Heading4"/>
      </w:pPr>
      <w:bookmarkStart w:id="1540" w:name="_Ref134172759"/>
      <w:bookmarkStart w:id="1541" w:name="_Toc138076036"/>
      <w:r>
        <w:t>Validate URL link for IAAS-ES-SYSTEM-Application-Info dashboard</w:t>
      </w:r>
      <w:bookmarkEnd w:id="1540"/>
      <w:bookmarkEnd w:id="1541"/>
    </w:p>
    <w:p w14:paraId="4C4DF90C" w14:textId="7B936769" w:rsidR="00F834F5" w:rsidRDefault="00F834F5"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Bring up the IAAS-ES-SYSTEM-Dashboard and click on any Application in the “IAAS-ES-H</w:t>
      </w:r>
      <w:r w:rsidR="00593791">
        <w:rPr>
          <w:rFonts w:ascii="Segoe UI" w:hAnsi="Segoe UI" w:cs="Segoe UI"/>
          <w:color w:val="172B4D"/>
          <w:sz w:val="21"/>
          <w:szCs w:val="21"/>
        </w:rPr>
        <w:t>EALTH-Current App Status</w:t>
      </w:r>
      <w:r>
        <w:rPr>
          <w:rFonts w:ascii="Segoe UI" w:hAnsi="Segoe UI" w:cs="Segoe UI"/>
          <w:color w:val="172B4D"/>
          <w:sz w:val="21"/>
          <w:szCs w:val="21"/>
        </w:rPr>
        <w:t>” visual.</w:t>
      </w:r>
    </w:p>
    <w:p w14:paraId="66580FA8" w14:textId="77777777" w:rsidR="00F834F5" w:rsidRDefault="00F834F5" w:rsidP="00F834F5">
      <w:pPr>
        <w:pStyle w:val="NormalWeb"/>
        <w:shd w:val="clear" w:color="auto" w:fill="FFFFFF"/>
        <w:spacing w:before="0" w:beforeAutospacing="0" w:after="0" w:afterAutospacing="0"/>
        <w:ind w:left="720"/>
        <w:rPr>
          <w:rFonts w:ascii="Segoe UI" w:hAnsi="Segoe UI" w:cs="Segoe UI"/>
          <w:color w:val="172B4D"/>
          <w:sz w:val="21"/>
          <w:szCs w:val="21"/>
        </w:rPr>
      </w:pPr>
    </w:p>
    <w:p w14:paraId="5B5D991D" w14:textId="3E8ADE5A" w:rsidR="00F834F5" w:rsidRDefault="00593791" w:rsidP="00F834F5">
      <w:pPr>
        <w:pStyle w:val="NormalWeb"/>
        <w:shd w:val="clear" w:color="auto" w:fill="FFFFFF"/>
        <w:spacing w:before="0" w:beforeAutospacing="0" w:after="0" w:afterAutospacing="0"/>
        <w:ind w:left="72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708108D2" wp14:editId="5378815A">
            <wp:extent cx="5576577" cy="5219700"/>
            <wp:effectExtent l="0" t="0" r="508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578928" cy="5221901"/>
                    </a:xfrm>
                    <a:prstGeom prst="rect">
                      <a:avLst/>
                    </a:prstGeom>
                  </pic:spPr>
                </pic:pic>
              </a:graphicData>
            </a:graphic>
          </wp:inline>
        </w:drawing>
      </w:r>
    </w:p>
    <w:p w14:paraId="30C7DBC2" w14:textId="77777777" w:rsidR="00F834F5" w:rsidRDefault="00F834F5" w:rsidP="00F834F5">
      <w:pPr>
        <w:pStyle w:val="NormalWeb"/>
        <w:shd w:val="clear" w:color="auto" w:fill="FFFFFF"/>
        <w:spacing w:before="0" w:beforeAutospacing="0" w:after="0" w:afterAutospacing="0"/>
        <w:ind w:left="720"/>
        <w:rPr>
          <w:rFonts w:ascii="Segoe UI" w:hAnsi="Segoe UI" w:cs="Segoe UI"/>
          <w:color w:val="172B4D"/>
          <w:sz w:val="21"/>
          <w:szCs w:val="21"/>
        </w:rPr>
      </w:pPr>
    </w:p>
    <w:p w14:paraId="7E465C5E" w14:textId="35E5BCEF" w:rsidR="00F834F5" w:rsidRDefault="00F834F5"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sidRPr="00537586">
        <w:rPr>
          <w:rFonts w:ascii="Segoe UI" w:hAnsi="Segoe UI" w:cs="Segoe UI"/>
          <w:color w:val="172B4D"/>
          <w:sz w:val="21"/>
          <w:szCs w:val="21"/>
        </w:rPr>
        <w:t>Validate that the link opens the “IAAS-ES-</w:t>
      </w:r>
      <w:r w:rsidR="00593791">
        <w:rPr>
          <w:rFonts w:ascii="Segoe UI" w:hAnsi="Segoe UI" w:cs="Segoe UI"/>
          <w:color w:val="172B4D"/>
          <w:sz w:val="21"/>
          <w:szCs w:val="21"/>
        </w:rPr>
        <w:t>SYSTEM-Application-Info</w:t>
      </w:r>
      <w:r w:rsidRPr="00537586">
        <w:rPr>
          <w:rFonts w:ascii="Segoe UI" w:hAnsi="Segoe UI" w:cs="Segoe UI"/>
          <w:color w:val="172B4D"/>
          <w:sz w:val="21"/>
          <w:szCs w:val="21"/>
        </w:rPr>
        <w:t xml:space="preserve">” </w:t>
      </w:r>
      <w:r w:rsidR="00593791">
        <w:rPr>
          <w:rFonts w:ascii="Segoe UI" w:hAnsi="Segoe UI" w:cs="Segoe UI"/>
          <w:color w:val="172B4D"/>
          <w:sz w:val="21"/>
          <w:szCs w:val="21"/>
        </w:rPr>
        <w:t xml:space="preserve">dashboard </w:t>
      </w:r>
      <w:r w:rsidRPr="00537586">
        <w:rPr>
          <w:rFonts w:ascii="Segoe UI" w:hAnsi="Segoe UI" w:cs="Segoe UI"/>
          <w:color w:val="172B4D"/>
          <w:sz w:val="21"/>
          <w:szCs w:val="21"/>
        </w:rPr>
        <w:t xml:space="preserve">and passes the </w:t>
      </w:r>
      <w:r w:rsidR="00593791">
        <w:rPr>
          <w:rFonts w:ascii="Segoe UI" w:hAnsi="Segoe UI" w:cs="Segoe UI"/>
          <w:color w:val="172B4D"/>
          <w:sz w:val="21"/>
          <w:szCs w:val="21"/>
        </w:rPr>
        <w:t>application name</w:t>
      </w:r>
      <w:r w:rsidRPr="00537586">
        <w:rPr>
          <w:rFonts w:ascii="Segoe UI" w:hAnsi="Segoe UI" w:cs="Segoe UI"/>
          <w:color w:val="172B4D"/>
          <w:sz w:val="21"/>
          <w:szCs w:val="21"/>
        </w:rPr>
        <w:t xml:space="preserve"> that you selected as a filter for the dashboard.  </w:t>
      </w:r>
    </w:p>
    <w:p w14:paraId="498DF59D" w14:textId="08ED4E53" w:rsidR="00593791" w:rsidRPr="00537586" w:rsidRDefault="00593791" w:rsidP="00593791">
      <w:pPr>
        <w:pStyle w:val="NormalWeb"/>
        <w:shd w:val="clear" w:color="auto" w:fill="FFFFFF"/>
        <w:spacing w:before="0" w:beforeAutospacing="0" w:after="0" w:afterAutospacing="0"/>
        <w:ind w:left="720"/>
        <w:rPr>
          <w:rFonts w:ascii="Segoe UI" w:hAnsi="Segoe UI" w:cs="Segoe UI"/>
          <w:color w:val="172B4D"/>
          <w:sz w:val="21"/>
          <w:szCs w:val="21"/>
        </w:rPr>
      </w:pPr>
      <w:r>
        <w:rPr>
          <w:rFonts w:ascii="Segoe UI" w:hAnsi="Segoe UI" w:cs="Segoe UI"/>
          <w:noProof/>
          <w:color w:val="172B4D"/>
          <w:sz w:val="21"/>
          <w:szCs w:val="21"/>
        </w:rPr>
        <w:lastRenderedPageBreak/>
        <w:drawing>
          <wp:inline distT="0" distB="0" distL="0" distR="0" wp14:anchorId="12E27FB3" wp14:editId="1F21F67B">
            <wp:extent cx="5943600" cy="2788285"/>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6C527982" w14:textId="77777777" w:rsidR="00F834F5" w:rsidRDefault="00F834F5" w:rsidP="00F834F5">
      <w:pPr>
        <w:pStyle w:val="NormalWeb"/>
        <w:shd w:val="clear" w:color="auto" w:fill="FFFFFF"/>
        <w:spacing w:before="0" w:beforeAutospacing="0" w:after="0" w:afterAutospacing="0"/>
        <w:ind w:left="720"/>
        <w:rPr>
          <w:rFonts w:ascii="Segoe UI" w:hAnsi="Segoe UI" w:cs="Segoe UI"/>
          <w:color w:val="172B4D"/>
          <w:sz w:val="21"/>
          <w:szCs w:val="21"/>
        </w:rPr>
      </w:pPr>
    </w:p>
    <w:p w14:paraId="330C57B4" w14:textId="3147AA05" w:rsidR="00F834F5" w:rsidRDefault="00F834F5"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If the dashboard appears and the filter is correct the link is working</w:t>
      </w:r>
      <w:r w:rsidR="00187EFB">
        <w:rPr>
          <w:rFonts w:ascii="Segoe UI" w:hAnsi="Segoe UI" w:cs="Segoe UI"/>
          <w:color w:val="172B4D"/>
          <w:sz w:val="21"/>
          <w:szCs w:val="21"/>
        </w:rPr>
        <w:t>, continue</w:t>
      </w:r>
      <w:r>
        <w:rPr>
          <w:rFonts w:ascii="Segoe UI" w:hAnsi="Segoe UI" w:cs="Segoe UI"/>
          <w:color w:val="172B4D"/>
          <w:sz w:val="21"/>
          <w:szCs w:val="21"/>
        </w:rPr>
        <w:t xml:space="preserve"> to the next </w:t>
      </w:r>
      <w:r w:rsidR="00187EFB">
        <w:rPr>
          <w:rFonts w:ascii="Segoe UI" w:hAnsi="Segoe UI" w:cs="Segoe UI"/>
          <w:color w:val="172B4D"/>
          <w:sz w:val="21"/>
          <w:szCs w:val="21"/>
        </w:rPr>
        <w:t>section of the installation.</w:t>
      </w:r>
      <w:r>
        <w:rPr>
          <w:rFonts w:ascii="Segoe UI" w:hAnsi="Segoe UI" w:cs="Segoe UI"/>
          <w:color w:val="172B4D"/>
          <w:sz w:val="21"/>
          <w:szCs w:val="21"/>
        </w:rPr>
        <w:t xml:space="preserve">  If the dashboard does not appear or it is not filtered for the </w:t>
      </w:r>
      <w:r w:rsidR="00D82B43">
        <w:rPr>
          <w:rFonts w:ascii="Segoe UI" w:hAnsi="Segoe UI" w:cs="Segoe UI"/>
          <w:color w:val="172B4D"/>
          <w:sz w:val="21"/>
          <w:szCs w:val="21"/>
        </w:rPr>
        <w:t>application,</w:t>
      </w:r>
      <w:r>
        <w:rPr>
          <w:rFonts w:ascii="Segoe UI" w:hAnsi="Segoe UI" w:cs="Segoe UI"/>
          <w:color w:val="172B4D"/>
          <w:sz w:val="21"/>
          <w:szCs w:val="21"/>
        </w:rPr>
        <w:t xml:space="preserve"> you selected </w:t>
      </w:r>
      <w:r w:rsidR="00187EFB">
        <w:rPr>
          <w:rFonts w:ascii="Segoe UI" w:hAnsi="Segoe UI" w:cs="Segoe UI"/>
          <w:color w:val="172B4D"/>
          <w:sz w:val="21"/>
          <w:szCs w:val="21"/>
        </w:rPr>
        <w:t>continue</w:t>
      </w:r>
      <w:r>
        <w:rPr>
          <w:rFonts w:ascii="Segoe UI" w:hAnsi="Segoe UI" w:cs="Segoe UI"/>
          <w:color w:val="172B4D"/>
          <w:sz w:val="21"/>
          <w:szCs w:val="21"/>
        </w:rPr>
        <w:t xml:space="preserve"> to step 4. </w:t>
      </w:r>
    </w:p>
    <w:p w14:paraId="7B8D6862" w14:textId="2A08ED6E" w:rsidR="00F834F5" w:rsidRDefault="00F834F5"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Navigate to the “</w:t>
      </w:r>
      <w:r w:rsidR="00187EFB" w:rsidRPr="00537586">
        <w:rPr>
          <w:rFonts w:ascii="Segoe UI" w:hAnsi="Segoe UI" w:cs="Segoe UI"/>
          <w:color w:val="172B4D"/>
          <w:sz w:val="21"/>
          <w:szCs w:val="21"/>
        </w:rPr>
        <w:t>IAAS-ES-</w:t>
      </w:r>
      <w:r w:rsidR="00187EFB">
        <w:rPr>
          <w:rFonts w:ascii="Segoe UI" w:hAnsi="Segoe UI" w:cs="Segoe UI"/>
          <w:color w:val="172B4D"/>
          <w:sz w:val="21"/>
          <w:szCs w:val="21"/>
        </w:rPr>
        <w:t>SYSTEM-Application-Info</w:t>
      </w:r>
      <w:r>
        <w:rPr>
          <w:rFonts w:ascii="Segoe UI" w:hAnsi="Segoe UI" w:cs="Segoe UI"/>
          <w:color w:val="172B4D"/>
          <w:sz w:val="21"/>
          <w:szCs w:val="21"/>
        </w:rPr>
        <w:t>”</w:t>
      </w:r>
    </w:p>
    <w:p w14:paraId="7AEA6931" w14:textId="77777777"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Select “Dashboard from the hamburger menu </w:t>
      </w:r>
    </w:p>
    <w:p w14:paraId="0DD264BB" w14:textId="607A6FEA"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Type “</w:t>
      </w:r>
      <w:r w:rsidR="00187EFB">
        <w:rPr>
          <w:rFonts w:ascii="Segoe UI" w:hAnsi="Segoe UI" w:cs="Segoe UI"/>
          <w:color w:val="172B4D"/>
          <w:sz w:val="21"/>
          <w:szCs w:val="21"/>
        </w:rPr>
        <w:t>Application</w:t>
      </w:r>
      <w:r>
        <w:rPr>
          <w:rFonts w:ascii="Segoe UI" w:hAnsi="Segoe UI" w:cs="Segoe UI"/>
          <w:color w:val="172B4D"/>
          <w:sz w:val="21"/>
          <w:szCs w:val="21"/>
        </w:rPr>
        <w:t xml:space="preserve">” in the search field </w:t>
      </w:r>
    </w:p>
    <w:p w14:paraId="5B6F0B03" w14:textId="07A345C0"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Select the “</w:t>
      </w:r>
      <w:r w:rsidR="00187EFB" w:rsidRPr="00537586">
        <w:rPr>
          <w:rFonts w:ascii="Segoe UI" w:hAnsi="Segoe UI" w:cs="Segoe UI"/>
          <w:color w:val="172B4D"/>
          <w:sz w:val="21"/>
          <w:szCs w:val="21"/>
        </w:rPr>
        <w:t>IAAS-ES-</w:t>
      </w:r>
      <w:r w:rsidR="00187EFB">
        <w:rPr>
          <w:rFonts w:ascii="Segoe UI" w:hAnsi="Segoe UI" w:cs="Segoe UI"/>
          <w:color w:val="172B4D"/>
          <w:sz w:val="21"/>
          <w:szCs w:val="21"/>
        </w:rPr>
        <w:t>SYSTEM-Application-Info</w:t>
      </w:r>
      <w:r>
        <w:rPr>
          <w:rFonts w:ascii="Segoe UI" w:hAnsi="Segoe UI" w:cs="Segoe UI"/>
          <w:color w:val="172B4D"/>
          <w:sz w:val="21"/>
          <w:szCs w:val="21"/>
        </w:rPr>
        <w:t>”</w:t>
      </w:r>
    </w:p>
    <w:p w14:paraId="1DB778B2" w14:textId="77777777" w:rsidR="00187EFB" w:rsidRDefault="00187EFB" w:rsidP="00187EFB">
      <w:pPr>
        <w:pStyle w:val="NormalWeb"/>
        <w:shd w:val="clear" w:color="auto" w:fill="FFFFFF"/>
        <w:spacing w:before="0" w:beforeAutospacing="0" w:after="0" w:afterAutospacing="0"/>
        <w:ind w:left="1440"/>
        <w:rPr>
          <w:rFonts w:ascii="Segoe UI" w:hAnsi="Segoe UI" w:cs="Segoe UI"/>
          <w:color w:val="172B4D"/>
          <w:sz w:val="21"/>
          <w:szCs w:val="21"/>
        </w:rPr>
      </w:pPr>
    </w:p>
    <w:p w14:paraId="4E064AF4" w14:textId="575C538F" w:rsidR="00F834F5" w:rsidRDefault="00187EFB" w:rsidP="00F834F5">
      <w:pPr>
        <w:pStyle w:val="NormalWeb"/>
        <w:shd w:val="clear" w:color="auto" w:fill="FFFFFF"/>
        <w:spacing w:before="0" w:beforeAutospacing="0" w:after="0" w:afterAutospacing="0"/>
        <w:ind w:left="72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0BFE839F" wp14:editId="2A89E858">
            <wp:extent cx="5943600" cy="3598545"/>
            <wp:effectExtent l="0" t="0" r="0" b="190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inline>
        </w:drawing>
      </w:r>
    </w:p>
    <w:p w14:paraId="62765CD0" w14:textId="77777777" w:rsidR="00F834F5" w:rsidRDefault="00F834F5" w:rsidP="00F834F5">
      <w:pPr>
        <w:pStyle w:val="NormalWeb"/>
        <w:shd w:val="clear" w:color="auto" w:fill="FFFFFF"/>
        <w:spacing w:before="0" w:beforeAutospacing="0" w:after="0" w:afterAutospacing="0"/>
        <w:ind w:left="720"/>
        <w:rPr>
          <w:rFonts w:ascii="Segoe UI" w:hAnsi="Segoe UI" w:cs="Segoe UI"/>
          <w:color w:val="172B4D"/>
          <w:sz w:val="21"/>
          <w:szCs w:val="21"/>
        </w:rPr>
      </w:pPr>
    </w:p>
    <w:p w14:paraId="20EF7B73" w14:textId="77777777" w:rsidR="00422699" w:rsidRDefault="00422699"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Copy the</w:t>
      </w:r>
      <w:r w:rsidRPr="00422699">
        <w:rPr>
          <w:rFonts w:ascii="Segoe UI" w:hAnsi="Segoe UI" w:cs="Segoe UI"/>
          <w:color w:val="172B4D"/>
          <w:sz w:val="21"/>
          <w:szCs w:val="21"/>
        </w:rPr>
        <w:t xml:space="preserve"> </w:t>
      </w:r>
      <w:r>
        <w:rPr>
          <w:rFonts w:ascii="Segoe UI" w:hAnsi="Segoe UI" w:cs="Segoe UI"/>
          <w:color w:val="172B4D"/>
          <w:sz w:val="21"/>
          <w:szCs w:val="21"/>
        </w:rPr>
        <w:t>36-character dashboard id (UUID) in the URL for the dashboard from the Address bar of the browser into your clipboard by highlighting it, right clicking and selecting copy.</w:t>
      </w:r>
    </w:p>
    <w:p w14:paraId="59E8949D" w14:textId="77777777"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Highlight the dashboard id in the Address Bar</w:t>
      </w:r>
    </w:p>
    <w:p w14:paraId="4A9A1E48" w14:textId="77777777"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Right Click and select copy</w:t>
      </w:r>
    </w:p>
    <w:p w14:paraId="1588826E" w14:textId="264E1BBB" w:rsidR="00F834F5" w:rsidRDefault="00187EFB" w:rsidP="00F834F5">
      <w:pPr>
        <w:pStyle w:val="NormalWeb"/>
        <w:shd w:val="clear" w:color="auto" w:fill="FFFFFF"/>
        <w:spacing w:before="0" w:beforeAutospacing="0" w:after="0" w:afterAutospacing="0"/>
        <w:ind w:left="108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1D8A9BAB" wp14:editId="01D0852C">
            <wp:extent cx="5943600" cy="240855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31007A5F" w14:textId="77777777" w:rsidR="00F834F5" w:rsidRDefault="00F834F5" w:rsidP="00F834F5">
      <w:pPr>
        <w:pStyle w:val="NormalWeb"/>
        <w:shd w:val="clear" w:color="auto" w:fill="FFFFFF"/>
        <w:spacing w:before="0" w:beforeAutospacing="0" w:after="0" w:afterAutospacing="0"/>
        <w:ind w:left="1080"/>
        <w:rPr>
          <w:rFonts w:ascii="Segoe UI" w:hAnsi="Segoe UI" w:cs="Segoe UI"/>
          <w:color w:val="172B4D"/>
          <w:sz w:val="21"/>
          <w:szCs w:val="21"/>
        </w:rPr>
      </w:pPr>
    </w:p>
    <w:p w14:paraId="7A636221" w14:textId="699F5DE4" w:rsidR="00F834F5" w:rsidRDefault="00F834F5"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Navigate to the “dcgs-current-healthdata*” Data View and select edit for the </w:t>
      </w:r>
      <w:r w:rsidR="00454214">
        <w:rPr>
          <w:rFonts w:ascii="Segoe UI" w:hAnsi="Segoe UI" w:cs="Segoe UI"/>
          <w:color w:val="172B4D"/>
          <w:sz w:val="21"/>
          <w:szCs w:val="21"/>
        </w:rPr>
        <w:t>app</w:t>
      </w:r>
      <w:r>
        <w:rPr>
          <w:rFonts w:ascii="Segoe UI" w:hAnsi="Segoe UI" w:cs="Segoe UI"/>
          <w:color w:val="172B4D"/>
          <w:sz w:val="21"/>
          <w:szCs w:val="21"/>
        </w:rPr>
        <w:t>.</w:t>
      </w:r>
      <w:r w:rsidR="00454214">
        <w:rPr>
          <w:rFonts w:ascii="Segoe UI" w:hAnsi="Segoe UI" w:cs="Segoe UI"/>
          <w:color w:val="172B4D"/>
          <w:sz w:val="21"/>
          <w:szCs w:val="21"/>
        </w:rPr>
        <w:t>N</w:t>
      </w:r>
      <w:r>
        <w:rPr>
          <w:rFonts w:ascii="Segoe UI" w:hAnsi="Segoe UI" w:cs="Segoe UI"/>
          <w:color w:val="172B4D"/>
          <w:sz w:val="21"/>
          <w:szCs w:val="21"/>
        </w:rPr>
        <w:t>ame field</w:t>
      </w:r>
    </w:p>
    <w:p w14:paraId="51B8811A" w14:textId="77777777"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From Hamburger Menu select “Stack Management” -&gt; “Data Views”</w:t>
      </w:r>
    </w:p>
    <w:p w14:paraId="2E3D98B0" w14:textId="77777777"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Type “dcgs-current” in search bar and select the data view</w:t>
      </w:r>
    </w:p>
    <w:p w14:paraId="0C177467" w14:textId="77777777" w:rsidR="00F834F5" w:rsidRDefault="00F834F5" w:rsidP="00F834F5">
      <w:pPr>
        <w:pStyle w:val="NormalWeb"/>
        <w:shd w:val="clear" w:color="auto" w:fill="FFFFFF"/>
        <w:spacing w:before="0" w:beforeAutospacing="0" w:after="0" w:afterAutospacing="0"/>
        <w:ind w:left="1080"/>
        <w:rPr>
          <w:rFonts w:ascii="Segoe UI" w:hAnsi="Segoe UI" w:cs="Segoe UI"/>
          <w:color w:val="172B4D"/>
          <w:sz w:val="21"/>
          <w:szCs w:val="21"/>
        </w:rPr>
      </w:pPr>
      <w:r>
        <w:rPr>
          <w:rFonts w:ascii="Segoe UI" w:hAnsi="Segoe UI" w:cs="Segoe UI"/>
          <w:noProof/>
          <w:color w:val="172B4D"/>
          <w:sz w:val="21"/>
          <w:szCs w:val="21"/>
        </w:rPr>
        <w:lastRenderedPageBreak/>
        <w:drawing>
          <wp:inline distT="0" distB="0" distL="0" distR="0" wp14:anchorId="7E91F69C" wp14:editId="40AEC757">
            <wp:extent cx="5267325" cy="4510991"/>
            <wp:effectExtent l="0" t="0" r="0" b="4445"/>
            <wp:docPr id="255" name="Picture 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6700" cy="4519020"/>
                    </a:xfrm>
                    <a:prstGeom prst="rect">
                      <a:avLst/>
                    </a:prstGeom>
                  </pic:spPr>
                </pic:pic>
              </a:graphicData>
            </a:graphic>
          </wp:inline>
        </w:drawing>
      </w:r>
    </w:p>
    <w:p w14:paraId="7AD94C6F" w14:textId="77777777" w:rsidR="00F834F5" w:rsidRDefault="00F834F5" w:rsidP="00F834F5">
      <w:pPr>
        <w:pStyle w:val="NormalWeb"/>
        <w:shd w:val="clear" w:color="auto" w:fill="FFFFFF"/>
        <w:spacing w:before="0" w:beforeAutospacing="0" w:after="0" w:afterAutospacing="0"/>
        <w:ind w:left="1080"/>
        <w:rPr>
          <w:rFonts w:ascii="Segoe UI" w:hAnsi="Segoe UI" w:cs="Segoe UI"/>
          <w:color w:val="172B4D"/>
          <w:sz w:val="21"/>
          <w:szCs w:val="21"/>
        </w:rPr>
      </w:pPr>
    </w:p>
    <w:p w14:paraId="7D56474A" w14:textId="4374DAA9" w:rsidR="00F834F5" w:rsidRDefault="00F834F5"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Type “</w:t>
      </w:r>
      <w:r w:rsidR="00454214">
        <w:rPr>
          <w:rFonts w:ascii="Segoe UI" w:hAnsi="Segoe UI" w:cs="Segoe UI"/>
          <w:color w:val="172B4D"/>
          <w:sz w:val="21"/>
          <w:szCs w:val="21"/>
        </w:rPr>
        <w:t>app</w:t>
      </w:r>
      <w:r>
        <w:rPr>
          <w:rFonts w:ascii="Segoe UI" w:hAnsi="Segoe UI" w:cs="Segoe UI"/>
          <w:color w:val="172B4D"/>
          <w:sz w:val="21"/>
          <w:szCs w:val="21"/>
        </w:rPr>
        <w:t>.</w:t>
      </w:r>
      <w:r w:rsidR="00454214">
        <w:rPr>
          <w:rFonts w:ascii="Segoe UI" w:hAnsi="Segoe UI" w:cs="Segoe UI"/>
          <w:color w:val="172B4D"/>
          <w:sz w:val="21"/>
          <w:szCs w:val="21"/>
        </w:rPr>
        <w:t>N</w:t>
      </w:r>
      <w:r>
        <w:rPr>
          <w:rFonts w:ascii="Segoe UI" w:hAnsi="Segoe UI" w:cs="Segoe UI"/>
          <w:color w:val="172B4D"/>
          <w:sz w:val="21"/>
          <w:szCs w:val="21"/>
        </w:rPr>
        <w:t>ame” in the search field and select the pencil icon to edit the field</w:t>
      </w:r>
      <w:r w:rsidR="00454214">
        <w:rPr>
          <w:rFonts w:ascii="Segoe UI" w:hAnsi="Segoe UI" w:cs="Segoe UI"/>
          <w:color w:val="172B4D"/>
          <w:sz w:val="21"/>
          <w:szCs w:val="21"/>
        </w:rPr>
        <w:t>.  Ensure you select the correct item with the “Url” Format.</w:t>
      </w:r>
    </w:p>
    <w:p w14:paraId="71F9E395" w14:textId="77777777" w:rsidR="00F834F5" w:rsidRDefault="00F834F5" w:rsidP="00F834F5">
      <w:pPr>
        <w:pStyle w:val="NormalWeb"/>
        <w:shd w:val="clear" w:color="auto" w:fill="FFFFFF"/>
        <w:spacing w:before="0" w:beforeAutospacing="0" w:after="0" w:afterAutospacing="0"/>
        <w:ind w:left="720"/>
        <w:rPr>
          <w:rFonts w:ascii="Segoe UI" w:hAnsi="Segoe UI" w:cs="Segoe UI"/>
          <w:color w:val="172B4D"/>
          <w:sz w:val="21"/>
          <w:szCs w:val="21"/>
        </w:rPr>
      </w:pPr>
    </w:p>
    <w:p w14:paraId="1A9CB528" w14:textId="1D685234" w:rsidR="00F834F5" w:rsidRDefault="00454214" w:rsidP="00F834F5">
      <w:pPr>
        <w:pStyle w:val="NormalWeb"/>
        <w:shd w:val="clear" w:color="auto" w:fill="FFFFFF"/>
        <w:spacing w:before="0" w:beforeAutospacing="0" w:after="0" w:afterAutospacing="0"/>
        <w:ind w:left="72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46264A64" wp14:editId="1C9F0A81">
            <wp:extent cx="5943600" cy="173736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p>
    <w:p w14:paraId="08DE73E9" w14:textId="77777777" w:rsidR="00F834F5" w:rsidRDefault="00F834F5" w:rsidP="00F834F5">
      <w:pPr>
        <w:pStyle w:val="NormalWeb"/>
        <w:shd w:val="clear" w:color="auto" w:fill="FFFFFF"/>
        <w:spacing w:before="0" w:beforeAutospacing="0" w:after="0" w:afterAutospacing="0"/>
        <w:ind w:left="720"/>
        <w:rPr>
          <w:rFonts w:ascii="Segoe UI" w:hAnsi="Segoe UI" w:cs="Segoe UI"/>
          <w:color w:val="172B4D"/>
          <w:sz w:val="21"/>
          <w:szCs w:val="21"/>
        </w:rPr>
      </w:pPr>
    </w:p>
    <w:p w14:paraId="591163D8" w14:textId="77777777" w:rsidR="00F834F5" w:rsidRDefault="00F834F5"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Replace the existing dashboard ID in the “URL template” field with the one you are holding in your clipboard (From the copy)</w:t>
      </w:r>
    </w:p>
    <w:p w14:paraId="0B304A23" w14:textId="77777777"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Delete the existing id that is shown after the “dashboard/” in the template</w:t>
      </w:r>
    </w:p>
    <w:p w14:paraId="5698CD12" w14:textId="77777777" w:rsidR="00F834F5" w:rsidRDefault="00F834F5" w:rsidP="00F834F5">
      <w:pPr>
        <w:pStyle w:val="NormalWeb"/>
        <w:shd w:val="clear" w:color="auto" w:fill="FFFFFF"/>
        <w:spacing w:before="0" w:beforeAutospacing="0" w:after="0" w:afterAutospacing="0"/>
        <w:ind w:left="1440"/>
        <w:rPr>
          <w:rFonts w:ascii="Segoe UI" w:hAnsi="Segoe UI" w:cs="Segoe UI"/>
          <w:color w:val="172B4D"/>
          <w:sz w:val="21"/>
          <w:szCs w:val="21"/>
        </w:rPr>
      </w:pPr>
    </w:p>
    <w:p w14:paraId="3F0019C2" w14:textId="77777777" w:rsidR="00F834F5" w:rsidRDefault="00F834F5" w:rsidP="00F834F5">
      <w:pPr>
        <w:pStyle w:val="NormalWeb"/>
        <w:shd w:val="clear" w:color="auto" w:fill="FFFFFF"/>
        <w:spacing w:before="0" w:beforeAutospacing="0" w:after="0" w:afterAutospacing="0"/>
        <w:ind w:left="1440"/>
        <w:rPr>
          <w:rFonts w:ascii="Segoe UI" w:hAnsi="Segoe UI" w:cs="Segoe UI"/>
          <w:color w:val="172B4D"/>
          <w:sz w:val="21"/>
          <w:szCs w:val="21"/>
        </w:rPr>
      </w:pPr>
      <w:r>
        <w:rPr>
          <w:rFonts w:ascii="Segoe UI" w:hAnsi="Segoe UI" w:cs="Segoe UI"/>
          <w:color w:val="172B4D"/>
          <w:sz w:val="21"/>
          <w:szCs w:val="21"/>
        </w:rPr>
        <w:t>Example of what URL template looks like before removing the id:</w:t>
      </w:r>
    </w:p>
    <w:p w14:paraId="01E908BD" w14:textId="77777777" w:rsidR="00F834F5" w:rsidRDefault="00F834F5" w:rsidP="00F834F5">
      <w:pPr>
        <w:pStyle w:val="NormalWeb"/>
        <w:shd w:val="clear" w:color="auto" w:fill="FFFFFF"/>
        <w:spacing w:before="0" w:beforeAutospacing="0" w:after="0" w:afterAutospacing="0"/>
        <w:ind w:left="1440"/>
        <w:rPr>
          <w:rFonts w:ascii="Segoe UI" w:hAnsi="Segoe UI" w:cs="Segoe UI"/>
          <w:color w:val="172B4D"/>
          <w:sz w:val="21"/>
          <w:szCs w:val="21"/>
        </w:rPr>
      </w:pPr>
      <w:r w:rsidRPr="005A1EF5">
        <w:rPr>
          <w:rFonts w:ascii="Segoe UI" w:hAnsi="Segoe UI" w:cs="Segoe UI"/>
          <w:color w:val="172B4D"/>
          <w:sz w:val="21"/>
          <w:szCs w:val="21"/>
        </w:rPr>
        <w:lastRenderedPageBreak/>
        <w:t>../app/kibana#/dashboard/</w:t>
      </w:r>
      <w:r>
        <w:rPr>
          <w:rFonts w:ascii="Segoe UI" w:hAnsi="Segoe UI" w:cs="Segoe UI"/>
          <w:b/>
          <w:bCs/>
          <w:color w:val="172B4D"/>
          <w:sz w:val="21"/>
          <w:szCs w:val="21"/>
        </w:rPr>
        <w:t>b4acc984-701a-4d7b-94cd-08da2a60ee85</w:t>
      </w:r>
      <w:r>
        <w:rPr>
          <w:rFonts w:ascii="Segoe UI" w:hAnsi="Segoe UI" w:cs="Segoe UI"/>
          <w:color w:val="172B4D"/>
          <w:sz w:val="21"/>
          <w:szCs w:val="21"/>
        </w:rPr>
        <w:t>?_a=(query...</w:t>
      </w:r>
    </w:p>
    <w:p w14:paraId="6400E54B" w14:textId="77777777" w:rsidR="00F834F5" w:rsidRDefault="00F834F5" w:rsidP="00F834F5">
      <w:pPr>
        <w:pStyle w:val="NormalWeb"/>
        <w:shd w:val="clear" w:color="auto" w:fill="FFFFFF"/>
        <w:spacing w:before="0" w:beforeAutospacing="0" w:after="0" w:afterAutospacing="0"/>
        <w:ind w:left="1440"/>
        <w:rPr>
          <w:rFonts w:ascii="Segoe UI" w:hAnsi="Segoe UI" w:cs="Segoe UI"/>
          <w:color w:val="172B4D"/>
          <w:sz w:val="21"/>
          <w:szCs w:val="21"/>
        </w:rPr>
      </w:pPr>
    </w:p>
    <w:p w14:paraId="116955A7" w14:textId="5A3B26AC"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Right click and paste the id from your clipboard as the new id after the “dashboard/” in the template</w:t>
      </w:r>
    </w:p>
    <w:p w14:paraId="2A477F2F" w14:textId="77777777" w:rsidR="00422699" w:rsidRDefault="00422699" w:rsidP="00422699">
      <w:pPr>
        <w:pStyle w:val="NormalWeb"/>
        <w:shd w:val="clear" w:color="auto" w:fill="FFFFFF"/>
        <w:spacing w:before="0" w:beforeAutospacing="0" w:after="0" w:afterAutospacing="0"/>
        <w:ind w:left="1440"/>
        <w:rPr>
          <w:rFonts w:ascii="Segoe UI" w:hAnsi="Segoe UI" w:cs="Segoe UI"/>
          <w:color w:val="172B4D"/>
          <w:sz w:val="21"/>
          <w:szCs w:val="21"/>
        </w:rPr>
      </w:pPr>
    </w:p>
    <w:p w14:paraId="1107A543" w14:textId="44F3D6B3" w:rsidR="00F834F5" w:rsidRDefault="00422699" w:rsidP="00F834F5">
      <w:pPr>
        <w:pStyle w:val="NormalWeb"/>
        <w:shd w:val="clear" w:color="auto" w:fill="FFFFFF"/>
        <w:spacing w:before="0" w:beforeAutospacing="0" w:after="0" w:afterAutospacing="0"/>
        <w:ind w:left="144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598071FC" wp14:editId="6690C0A3">
            <wp:extent cx="4112069" cy="6539409"/>
            <wp:effectExtent l="0" t="0" r="3175" b="0"/>
            <wp:docPr id="40" name="Picture 4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screen&#10;&#10;Description automatically generated with medium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112069" cy="6539409"/>
                    </a:xfrm>
                    <a:prstGeom prst="rect">
                      <a:avLst/>
                    </a:prstGeom>
                  </pic:spPr>
                </pic:pic>
              </a:graphicData>
            </a:graphic>
          </wp:inline>
        </w:drawing>
      </w:r>
    </w:p>
    <w:p w14:paraId="6D5BBAA7" w14:textId="77777777" w:rsidR="00F834F5" w:rsidRDefault="00F834F5" w:rsidP="00F834F5">
      <w:pPr>
        <w:pStyle w:val="NormalWeb"/>
        <w:shd w:val="clear" w:color="auto" w:fill="FFFFFF"/>
        <w:spacing w:before="0" w:beforeAutospacing="0" w:after="0" w:afterAutospacing="0"/>
        <w:ind w:left="1440"/>
        <w:rPr>
          <w:rFonts w:ascii="Segoe UI" w:hAnsi="Segoe UI" w:cs="Segoe UI"/>
          <w:color w:val="172B4D"/>
          <w:sz w:val="21"/>
          <w:szCs w:val="21"/>
        </w:rPr>
      </w:pPr>
    </w:p>
    <w:p w14:paraId="73148529" w14:textId="77777777" w:rsidR="00F834F5" w:rsidRDefault="00F834F5" w:rsidP="00422699">
      <w:pPr>
        <w:pStyle w:val="NormalWeb"/>
        <w:numPr>
          <w:ilvl w:val="1"/>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Ensure the new URL link is correct with no extra spaces.  Below is an example of the new URL link using the UUID from the example above:</w:t>
      </w:r>
    </w:p>
    <w:p w14:paraId="754576B1" w14:textId="77777777" w:rsidR="00F834F5" w:rsidRDefault="00F834F5" w:rsidP="00F834F5">
      <w:pPr>
        <w:pStyle w:val="NormalWeb"/>
        <w:shd w:val="clear" w:color="auto" w:fill="FFFFFF"/>
        <w:spacing w:before="0" w:beforeAutospacing="0" w:after="0" w:afterAutospacing="0"/>
        <w:ind w:left="1440"/>
        <w:rPr>
          <w:rFonts w:ascii="Segoe UI" w:hAnsi="Segoe UI" w:cs="Segoe UI"/>
          <w:color w:val="172B4D"/>
          <w:sz w:val="21"/>
          <w:szCs w:val="21"/>
        </w:rPr>
      </w:pPr>
    </w:p>
    <w:p w14:paraId="3D6BEA93" w14:textId="7ED187E0" w:rsidR="00F834F5" w:rsidRDefault="00422699" w:rsidP="00F834F5">
      <w:pPr>
        <w:pStyle w:val="NormalWeb"/>
        <w:shd w:val="clear" w:color="auto" w:fill="FFFFFF"/>
        <w:spacing w:before="0" w:beforeAutospacing="0" w:after="0" w:afterAutospacing="0"/>
        <w:ind w:left="1440"/>
        <w:rPr>
          <w:rFonts w:ascii="Calibri" w:hAnsi="Calibri" w:cs="Calibri"/>
          <w:color w:val="000000"/>
          <w:shd w:val="clear" w:color="auto" w:fill="FFFFFF"/>
        </w:rPr>
      </w:pPr>
      <w:r>
        <w:rPr>
          <w:rFonts w:ascii="Calibri" w:hAnsi="Calibri" w:cs="Calibri"/>
          <w:color w:val="000000"/>
          <w:shd w:val="clear" w:color="auto" w:fill="FFFFFF"/>
        </w:rPr>
        <w:lastRenderedPageBreak/>
        <w:t>../app/kibana#/dashboard/</w:t>
      </w:r>
      <w:r w:rsidRPr="00422699">
        <w:rPr>
          <w:rFonts w:ascii="Calibri" w:hAnsi="Calibri" w:cs="Calibri"/>
          <w:b/>
          <w:bCs/>
          <w:color w:val="00B050"/>
          <w:shd w:val="clear" w:color="auto" w:fill="FFFFFF"/>
        </w:rPr>
        <w:t>95fbfeb3-e0c4-44e2-94a5-79462de3e9e2</w:t>
      </w:r>
      <w:r>
        <w:rPr>
          <w:rFonts w:ascii="Calibri" w:hAnsi="Calibri" w:cs="Calibri"/>
          <w:color w:val="000000"/>
          <w:shd w:val="clear" w:color="auto" w:fill="FFFFFF"/>
        </w:rPr>
        <w:t>?_a=(query:(language:kuery,query:'app.Name:"{{value}}"'))</w:t>
      </w:r>
    </w:p>
    <w:p w14:paraId="4756A592" w14:textId="77777777" w:rsidR="00422699" w:rsidRDefault="00422699" w:rsidP="00F834F5">
      <w:pPr>
        <w:pStyle w:val="NormalWeb"/>
        <w:shd w:val="clear" w:color="auto" w:fill="FFFFFF"/>
        <w:spacing w:before="0" w:beforeAutospacing="0" w:after="0" w:afterAutospacing="0"/>
        <w:ind w:left="1440"/>
        <w:rPr>
          <w:rFonts w:ascii="Calibri" w:hAnsi="Calibri" w:cs="Calibri"/>
          <w:color w:val="000000"/>
          <w:shd w:val="clear" w:color="auto" w:fill="FFFFFF"/>
        </w:rPr>
      </w:pPr>
    </w:p>
    <w:p w14:paraId="7012DD78" w14:textId="38806D03" w:rsidR="00F834F5" w:rsidRDefault="00F834F5" w:rsidP="00F834F5">
      <w:pPr>
        <w:pStyle w:val="NormalWeb"/>
        <w:shd w:val="clear" w:color="auto" w:fill="FFFFFF"/>
        <w:spacing w:before="0" w:beforeAutospacing="0" w:after="0" w:afterAutospacing="0"/>
        <w:ind w:left="1440"/>
        <w:rPr>
          <w:rFonts w:ascii="Segoe UI" w:hAnsi="Segoe UI" w:cs="Segoe UI"/>
          <w:color w:val="172B4D"/>
          <w:sz w:val="21"/>
          <w:szCs w:val="21"/>
        </w:rPr>
      </w:pPr>
      <w:r>
        <w:rPr>
          <w:rFonts w:ascii="Calibri" w:hAnsi="Calibri" w:cs="Calibri"/>
          <w:color w:val="000000"/>
          <w:shd w:val="clear" w:color="auto" w:fill="FFFFFF"/>
        </w:rPr>
        <w:t>Note: There is not spaces in the id (</w:t>
      </w:r>
      <w:r w:rsidR="00422699" w:rsidRPr="00422699">
        <w:rPr>
          <w:rFonts w:ascii="Calibri" w:hAnsi="Calibri" w:cs="Calibri"/>
          <w:b/>
          <w:bCs/>
          <w:color w:val="00B050"/>
          <w:shd w:val="clear" w:color="auto" w:fill="FFFFFF"/>
        </w:rPr>
        <w:t>95fbfeb3-e0c4-44e2-94a5-79462de3e9e2</w:t>
      </w:r>
      <w:r w:rsidRPr="00F834F5">
        <w:rPr>
          <w:rFonts w:ascii="Calibri" w:hAnsi="Calibri" w:cs="Calibri"/>
          <w:b/>
          <w:bCs/>
          <w:shd w:val="clear" w:color="auto" w:fill="FFFFFF"/>
        </w:rPr>
        <w:t>)</w:t>
      </w:r>
    </w:p>
    <w:p w14:paraId="1EC73D28" w14:textId="77777777" w:rsidR="00F834F5" w:rsidRDefault="00F834F5" w:rsidP="00F834F5">
      <w:pPr>
        <w:pStyle w:val="NormalWeb"/>
        <w:shd w:val="clear" w:color="auto" w:fill="FFFFFF"/>
        <w:spacing w:before="0" w:beforeAutospacing="0" w:after="0" w:afterAutospacing="0"/>
        <w:ind w:left="2160"/>
        <w:rPr>
          <w:rFonts w:ascii="Segoe UI" w:hAnsi="Segoe UI" w:cs="Segoe UI"/>
          <w:color w:val="172B4D"/>
          <w:sz w:val="21"/>
          <w:szCs w:val="21"/>
        </w:rPr>
      </w:pPr>
    </w:p>
    <w:p w14:paraId="5C81E50C" w14:textId="77777777" w:rsidR="00F834F5" w:rsidRDefault="00F834F5"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Select “Save” on the Edit field ‘host.name’ pop-up.</w:t>
      </w:r>
    </w:p>
    <w:p w14:paraId="7E3CDC11" w14:textId="77777777" w:rsidR="00F834F5" w:rsidRDefault="00F834F5" w:rsidP="00422699">
      <w:pPr>
        <w:pStyle w:val="NormalWeb"/>
        <w:numPr>
          <w:ilvl w:val="0"/>
          <w:numId w:val="106"/>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Return to step 1 and validate the link now works.</w:t>
      </w:r>
    </w:p>
    <w:p w14:paraId="2E57BED8" w14:textId="658381CE" w:rsidR="00DD140F" w:rsidRPr="00DD140F" w:rsidRDefault="00DD140F" w:rsidP="00E9094B">
      <w:pPr>
        <w:pStyle w:val="NormalWeb"/>
        <w:shd w:val="clear" w:color="auto" w:fill="FFFFFF"/>
        <w:spacing w:before="0" w:beforeAutospacing="0" w:after="0" w:afterAutospacing="0"/>
      </w:pPr>
      <w:r>
        <w:rPr>
          <w:rFonts w:ascii="Segoe UI" w:hAnsi="Segoe UI" w:cs="Segoe UI"/>
          <w:color w:val="172B4D"/>
          <w:sz w:val="21"/>
          <w:szCs w:val="21"/>
        </w:rPr>
        <w:br/>
      </w:r>
    </w:p>
    <w:p w14:paraId="3E8301DD" w14:textId="4B5CE4E1" w:rsidR="00EC7B68" w:rsidRDefault="00EC7B68" w:rsidP="00483CA4">
      <w:pPr>
        <w:pStyle w:val="Heading3"/>
      </w:pPr>
      <w:bookmarkStart w:id="1542" w:name="_Toc138076037"/>
      <w:r>
        <w:t>Update Kibana Settings</w:t>
      </w:r>
      <w:bookmarkEnd w:id="1542"/>
    </w:p>
    <w:p w14:paraId="42EB4C6F" w14:textId="7E15B6B3" w:rsidR="00EC7B68" w:rsidRDefault="00757943" w:rsidP="00EC7B68">
      <w:r>
        <w:t>Login into a Kibana node and r</w:t>
      </w:r>
      <w:r w:rsidR="00EC7B68">
        <w:t>un the following script to update global Kibana settings:</w:t>
      </w:r>
    </w:p>
    <w:p w14:paraId="57E00D4C" w14:textId="77777777" w:rsidR="00EC7B68" w:rsidRDefault="00EC7B68" w:rsidP="00EC7B68">
      <w:pPr>
        <w:pStyle w:val="ListParagraph"/>
        <w:ind w:left="0"/>
        <w:rPr>
          <w:rStyle w:val="QuoteChar"/>
        </w:rPr>
      </w:pPr>
      <w:r>
        <w:rPr>
          <w:rStyle w:val="QuoteChar"/>
        </w:rPr>
        <w:t># curl –k https://</w:t>
      </w:r>
      <w:r>
        <w:rPr>
          <w:rStyle w:val="QuoteChar"/>
          <w:i/>
          <w:iCs/>
        </w:rPr>
        <w:t>{site code}</w:t>
      </w:r>
      <w:r>
        <w:rPr>
          <w:rStyle w:val="QuoteChar"/>
        </w:rPr>
        <w:t>su01ro01.`hostname –d`/yum/elastic/install/update_kibana_settings | bash</w:t>
      </w:r>
    </w:p>
    <w:p w14:paraId="496B07AF" w14:textId="77777777" w:rsidR="00EC7B68" w:rsidRDefault="00EC7B68" w:rsidP="00EC7B68">
      <w:pPr>
        <w:pStyle w:val="ListParagraph"/>
        <w:rPr>
          <w:rStyle w:val="QuoteChar"/>
        </w:rPr>
      </w:pPr>
    </w:p>
    <w:p w14:paraId="2A128DB5" w14:textId="77777777" w:rsidR="00EC7B68" w:rsidRDefault="00EC7B68" w:rsidP="00EC7B68">
      <w:pPr>
        <w:pStyle w:val="ListParagraph"/>
        <w:ind w:left="0"/>
      </w:pPr>
      <w:r>
        <w:t>This will set the new security banner at the top of each page in Kibana and enable dark mode.  The security banner should be appropriate for the classification of the system Kibana is running on.  If the banner does not look correct, contact an Elastic SME for guidance.</w:t>
      </w:r>
    </w:p>
    <w:p w14:paraId="24D31705" w14:textId="77777777" w:rsidR="00EC7B68" w:rsidRDefault="00EC7B68" w:rsidP="00EC7B68">
      <w:pPr>
        <w:pStyle w:val="ListParagraph"/>
        <w:ind w:left="0"/>
      </w:pPr>
    </w:p>
    <w:p w14:paraId="5126F27B" w14:textId="77777777" w:rsidR="00EC7B68" w:rsidRDefault="00EC7B68" w:rsidP="00EC7B68">
      <w:pPr>
        <w:pStyle w:val="ListParagraph"/>
        <w:keepNext/>
        <w:ind w:left="0"/>
      </w:pPr>
      <w:r>
        <w:rPr>
          <w:noProof/>
        </w:rPr>
        <w:drawing>
          <wp:inline distT="0" distB="0" distL="0" distR="0" wp14:anchorId="2368ADF4" wp14:editId="01E62D01">
            <wp:extent cx="5943600" cy="1291590"/>
            <wp:effectExtent l="0" t="0" r="0" b="0"/>
            <wp:docPr id="245" name="Picture 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291590"/>
                    </a:xfrm>
                    <a:prstGeom prst="rect">
                      <a:avLst/>
                    </a:prstGeom>
                  </pic:spPr>
                </pic:pic>
              </a:graphicData>
            </a:graphic>
          </wp:inline>
        </w:drawing>
      </w:r>
    </w:p>
    <w:p w14:paraId="5E314674" w14:textId="6D246FC7" w:rsidR="00EC7B68" w:rsidRDefault="00EC7B68" w:rsidP="00EC7B68">
      <w:pPr>
        <w:pStyle w:val="Caption"/>
      </w:pPr>
      <w:bookmarkStart w:id="1543" w:name="_Toc135913141"/>
      <w:r>
        <w:t xml:space="preserve">Figure </w:t>
      </w:r>
      <w:fldSimple w:instr=" SEQ Figure \* ARABIC ">
        <w:r w:rsidR="00651143">
          <w:rPr>
            <w:noProof/>
          </w:rPr>
          <w:t>126</w:t>
        </w:r>
      </w:fldSimple>
      <w:r>
        <w:t xml:space="preserve"> Example showing security banner and dark mode</w:t>
      </w:r>
      <w:bookmarkEnd w:id="1543"/>
    </w:p>
    <w:p w14:paraId="62356B4D" w14:textId="77777777" w:rsidR="00D52DE5" w:rsidRDefault="00D52DE5" w:rsidP="00D52DE5">
      <w:pPr>
        <w:pStyle w:val="Heading3"/>
      </w:pPr>
      <w:bookmarkStart w:id="1544" w:name="_Toc131078492"/>
      <w:bookmarkStart w:id="1545" w:name="_Toc138076038"/>
      <w:r>
        <w:t>Reindex existing data</w:t>
      </w:r>
      <w:bookmarkEnd w:id="1544"/>
      <w:bookmarkEnd w:id="1545"/>
      <w:r>
        <w:t xml:space="preserve"> </w:t>
      </w:r>
    </w:p>
    <w:p w14:paraId="36624E34" w14:textId="77777777" w:rsidR="00D52DE5" w:rsidRPr="005F697D" w:rsidRDefault="00D52DE5" w:rsidP="00D52DE5">
      <w:r w:rsidRPr="00045ABC">
        <w:rPr>
          <w:b/>
          <w:bCs/>
        </w:rPr>
        <w:t>NOTE:</w:t>
      </w:r>
      <w:r>
        <w:t xml:space="preserve"> </w:t>
      </w:r>
      <w:r w:rsidRPr="0005114B">
        <w:t xml:space="preserve">You must be root </w:t>
      </w:r>
      <w:r>
        <w:t xml:space="preserve">and a member of the </w:t>
      </w:r>
      <w:r w:rsidRPr="00CA7D25">
        <w:rPr>
          <w:rFonts w:cs="Times New Roman"/>
          <w:b/>
          <w:bCs/>
        </w:rPr>
        <w:t>ent elastic admins</w:t>
      </w:r>
      <w:r>
        <w:t xml:space="preserve"> AD group to load saved objects into Kibana.</w:t>
      </w:r>
      <w:r w:rsidRPr="00184133">
        <w:rPr>
          <w:rFonts w:cs="Times New Roman"/>
          <w:bCs/>
        </w:rPr>
        <w:t xml:space="preserve"> </w:t>
      </w:r>
      <w:r>
        <w:rPr>
          <w:rFonts w:cs="Times New Roman"/>
          <w:bCs/>
        </w:rPr>
        <w:t xml:space="preserve">Having the </w:t>
      </w:r>
      <w:r w:rsidRPr="00CA7D25">
        <w:rPr>
          <w:rFonts w:cs="Times New Roman"/>
          <w:b/>
        </w:rPr>
        <w:t>Elastic Administrator</w:t>
      </w:r>
      <w:r>
        <w:rPr>
          <w:rFonts w:cs="Times New Roman"/>
          <w:bCs/>
        </w:rPr>
        <w:t xml:space="preserve"> OneIM Role will place the user in this group.</w:t>
      </w:r>
    </w:p>
    <w:p w14:paraId="745EE393" w14:textId="6C27553C" w:rsidR="00D52DE5" w:rsidRDefault="00D52DE5" w:rsidP="00D52DE5">
      <w:r>
        <w:t>In the 8.6.2 upgrade several fields have been updated in the ha and fmv indexes.  Data that was previously indexed into elastic needs to be reindexed so it will be in the correct format.  Running the script below automates this process.</w:t>
      </w:r>
    </w:p>
    <w:p w14:paraId="774D7190" w14:textId="77777777" w:rsidR="00D52DE5" w:rsidRDefault="00D52DE5" w:rsidP="00D52DE5">
      <w:r>
        <w:t>If they exist, the following indexes will be re-indexed</w:t>
      </w:r>
    </w:p>
    <w:p w14:paraId="710AA88E" w14:textId="1AB6F4B7" w:rsidR="00D52DE5" w:rsidRPr="00E16D99" w:rsidRDefault="00D52DE5" w:rsidP="00D52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w:t>
      </w:r>
      <w:r>
        <w:rPr>
          <w:rStyle w:val="HTMLCode"/>
          <w:rFonts w:eastAsiaTheme="minorHAnsi"/>
        </w:rPr>
        <w:t>cgs-filebeat-geo-ha-socet-socetevent-log</w:t>
      </w:r>
      <w:r w:rsidRPr="00E16D99">
        <w:rPr>
          <w:rFonts w:ascii="Courier New" w:eastAsia="Times New Roman" w:hAnsi="Courier New" w:cs="Courier New"/>
          <w:sz w:val="20"/>
          <w:szCs w:val="20"/>
        </w:rPr>
        <w:t>"</w:t>
      </w:r>
      <w:r>
        <w:rPr>
          <w:rFonts w:ascii="Courier New" w:eastAsia="Times New Roman" w:hAnsi="Courier New" w:cs="Courier New"/>
          <w:sz w:val="20"/>
          <w:szCs w:val="20"/>
        </w:rPr>
        <w:t xml:space="preserve"> </w:t>
      </w:r>
    </w:p>
    <w:p w14:paraId="40F14A8B" w14:textId="77D6DDF4" w:rsidR="00D52DE5" w:rsidRPr="00E16D99" w:rsidRDefault="00D52DE5" w:rsidP="00D52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Pr>
          <w:rStyle w:val="HTMLCode"/>
          <w:rFonts w:eastAsiaTheme="minorHAnsi"/>
        </w:rPr>
        <w:t>dcgs-filebeat-geo-ha-socet-socetraw-log</w:t>
      </w:r>
      <w:r w:rsidRPr="00E16D99">
        <w:rPr>
          <w:rFonts w:ascii="Courier New" w:eastAsia="Times New Roman" w:hAnsi="Courier New" w:cs="Courier New"/>
          <w:sz w:val="20"/>
          <w:szCs w:val="20"/>
        </w:rPr>
        <w:t>"</w:t>
      </w:r>
      <w:r>
        <w:rPr>
          <w:rFonts w:ascii="Courier New" w:eastAsia="Times New Roman" w:hAnsi="Courier New" w:cs="Courier New"/>
          <w:sz w:val="20"/>
          <w:szCs w:val="20"/>
        </w:rPr>
        <w:t xml:space="preserve"> </w:t>
      </w:r>
    </w:p>
    <w:p w14:paraId="6420163E" w14:textId="5F900729" w:rsidR="00D52DE5" w:rsidRDefault="00D52DE5" w:rsidP="00D52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Pr>
          <w:rStyle w:val="HTMLCode"/>
          <w:rFonts w:eastAsiaTheme="minorHAnsi"/>
        </w:rPr>
        <w:t>dcgs-filebeat-geo-ha-xplorer-ecs-log</w:t>
      </w:r>
      <w:r w:rsidRPr="00E16D99">
        <w:rPr>
          <w:rFonts w:ascii="Courier New" w:eastAsia="Times New Roman" w:hAnsi="Courier New" w:cs="Courier New"/>
          <w:sz w:val="20"/>
          <w:szCs w:val="20"/>
        </w:rPr>
        <w:t>"</w:t>
      </w:r>
      <w:r>
        <w:rPr>
          <w:rFonts w:ascii="Courier New" w:eastAsia="Times New Roman" w:hAnsi="Courier New" w:cs="Courier New"/>
          <w:sz w:val="20"/>
          <w:szCs w:val="20"/>
        </w:rPr>
        <w:t xml:space="preserve"> </w:t>
      </w:r>
    </w:p>
    <w:p w14:paraId="31E4FB8B" w14:textId="763932CA" w:rsidR="00D52DE5" w:rsidRDefault="00D52DE5" w:rsidP="00D52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rPr>
      </w:pPr>
      <w:r>
        <w:rPr>
          <w:rStyle w:val="HTMLCode"/>
          <w:rFonts w:eastAsiaTheme="minorHAnsi"/>
        </w:rPr>
        <w:t>"dcgs-filebeat-geo-ha-xplorer-event-log"</w:t>
      </w:r>
    </w:p>
    <w:p w14:paraId="0B5E65FF" w14:textId="1D436580" w:rsidR="00D52DE5" w:rsidRDefault="00D52DE5" w:rsidP="00D52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rPr>
      </w:pPr>
      <w:r>
        <w:rPr>
          <w:rStyle w:val="HTMLCode"/>
          <w:rFonts w:eastAsiaTheme="minorHAnsi"/>
        </w:rPr>
        <w:t>"dcgs-filebeat-geo-ha-xplorer-notification-log"</w:t>
      </w:r>
    </w:p>
    <w:p w14:paraId="3D99B119" w14:textId="6C6B3B1B" w:rsidR="00D52DE5" w:rsidRDefault="00D52DE5" w:rsidP="00D52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Style w:val="s2"/>
          <w:rFonts w:ascii="Courier New" w:hAnsi="Courier New" w:cs="Courier New"/>
          <w:sz w:val="20"/>
          <w:szCs w:val="20"/>
        </w:rPr>
        <w:t>"dcgs-filebeat-geo-fmv-maas-logs"</w:t>
      </w:r>
    </w:p>
    <w:p w14:paraId="133B2891" w14:textId="77777777" w:rsidR="00D52DE5" w:rsidRPr="00E16D99" w:rsidRDefault="00D52DE5" w:rsidP="00D52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7DCF451" w14:textId="2C6BCC29" w:rsidR="004C095D" w:rsidRPr="00E16D99" w:rsidRDefault="004C095D" w:rsidP="004C095D">
      <w:r w:rsidRPr="003667C7">
        <w:rPr>
          <w:b/>
          <w:bCs/>
        </w:rPr>
        <w:lastRenderedPageBreak/>
        <w:t>NOTE</w:t>
      </w:r>
      <w:r>
        <w:t xml:space="preserve">: Re-indexing may take a very long time. </w:t>
      </w:r>
      <w:r w:rsidRPr="001441EB">
        <w:t xml:space="preserve">To avoid interruption of the </w:t>
      </w:r>
      <w:r>
        <w:t>re-index</w:t>
      </w:r>
      <w:r w:rsidRPr="001441EB">
        <w:t>, the screen command will be used to create a session to run the install command.</w:t>
      </w:r>
    </w:p>
    <w:p w14:paraId="3E0224FC" w14:textId="77777777" w:rsidR="00D52DE5" w:rsidRPr="00E16D99" w:rsidRDefault="00D52DE5" w:rsidP="00D52DE5"/>
    <w:p w14:paraId="7351B6EE" w14:textId="77777777" w:rsidR="00D52DE5" w:rsidRDefault="00D52DE5" w:rsidP="00D52DE5">
      <w:pPr>
        <w:pStyle w:val="ListParagraph"/>
        <w:numPr>
          <w:ilvl w:val="0"/>
          <w:numId w:val="108"/>
        </w:numPr>
      </w:pPr>
      <w:r>
        <w:t>Login to any Elasticsearch Node</w:t>
      </w:r>
    </w:p>
    <w:p w14:paraId="20E3AB12" w14:textId="77777777" w:rsidR="00D52DE5" w:rsidRDefault="00D52DE5" w:rsidP="00D52DE5">
      <w:pPr>
        <w:pStyle w:val="ListParagraph"/>
      </w:pPr>
      <w:r>
        <w:t># sudo su</w:t>
      </w:r>
    </w:p>
    <w:p w14:paraId="4B9F9EDB" w14:textId="77777777" w:rsidR="004C095D" w:rsidRPr="001441EB" w:rsidRDefault="004C095D" w:rsidP="004C095D">
      <w:pPr>
        <w:spacing w:after="0"/>
        <w:ind w:left="720"/>
        <w:rPr>
          <w:iCs/>
          <w:color w:val="000000" w:themeColor="text1"/>
        </w:rPr>
      </w:pPr>
      <w:r w:rsidRPr="001441EB">
        <w:rPr>
          <w:rFonts w:cs="Times New Roman"/>
          <w:b/>
          <w:color w:val="000000" w:themeColor="text1"/>
        </w:rPr>
        <w:t>#</w:t>
      </w:r>
      <w:r w:rsidRPr="001441EB">
        <w:rPr>
          <w:rFonts w:ascii="Courier New" w:hAnsi="Courier New" w:cs="Courier New"/>
          <w:bCs/>
          <w:i/>
          <w:iCs/>
          <w:color w:val="000000" w:themeColor="text1"/>
          <w:sz w:val="20"/>
          <w:szCs w:val="20"/>
        </w:rPr>
        <w:t xml:space="preserve"> screen –S install-session</w:t>
      </w:r>
    </w:p>
    <w:p w14:paraId="54488459" w14:textId="77777777" w:rsidR="004C095D" w:rsidRDefault="004C095D" w:rsidP="00D52DE5">
      <w:pPr>
        <w:pStyle w:val="ListParagraph"/>
      </w:pPr>
    </w:p>
    <w:p w14:paraId="3603398A" w14:textId="0C5D50A8" w:rsidR="00D52DE5" w:rsidRDefault="00D52DE5" w:rsidP="00D52DE5">
      <w:pPr>
        <w:pStyle w:val="ListParagraph"/>
        <w:numPr>
          <w:ilvl w:val="0"/>
          <w:numId w:val="108"/>
        </w:numPr>
      </w:pPr>
      <w:r>
        <w:t xml:space="preserve">Run load </w:t>
      </w:r>
      <w:r w:rsidR="00C35D5F">
        <w:rPr>
          <w:rFonts w:ascii="Courier New" w:hAnsi="Courier New" w:cs="Courier New"/>
          <w:sz w:val="20"/>
          <w:szCs w:val="20"/>
        </w:rPr>
        <w:t>reindex_renamed_indices</w:t>
      </w:r>
      <w:r w:rsidR="00C35D5F" w:rsidDel="00C35D5F">
        <w:t xml:space="preserve"> </w:t>
      </w:r>
      <w:r>
        <w:t>script</w:t>
      </w:r>
    </w:p>
    <w:p w14:paraId="34C336D4" w14:textId="77777777" w:rsidR="00D52DE5" w:rsidRDefault="00D52DE5" w:rsidP="00D52DE5">
      <w:pPr>
        <w:pStyle w:val="ListParagraph"/>
      </w:pPr>
    </w:p>
    <w:p w14:paraId="13DEB794" w14:textId="2332EE32" w:rsidR="00D52DE5" w:rsidRDefault="00D52DE5" w:rsidP="00D52DE5">
      <w:pPr>
        <w:pStyle w:val="ListParagraph"/>
        <w:rPr>
          <w:rFonts w:ascii="Courier New" w:hAnsi="Courier New" w:cs="Courier New"/>
          <w:sz w:val="20"/>
          <w:szCs w:val="20"/>
        </w:rPr>
      </w:pPr>
      <w:r w:rsidRPr="002D1BB4">
        <w:rPr>
          <w:rFonts w:ascii="Courier New" w:hAnsi="Courier New" w:cs="Courier New"/>
          <w:sz w:val="20"/>
          <w:szCs w:val="20"/>
        </w:rPr>
        <w:t># curl –k https://</w:t>
      </w:r>
      <w:r w:rsidRPr="00FC0A09">
        <w:rPr>
          <w:rFonts w:ascii="Courier New" w:hAnsi="Courier New" w:cs="Courier New"/>
          <w:i/>
          <w:iCs/>
          <w:sz w:val="20"/>
          <w:szCs w:val="20"/>
        </w:rPr>
        <w:t>{site code}</w:t>
      </w:r>
      <w:r>
        <w:rPr>
          <w:rFonts w:ascii="Courier New" w:hAnsi="Courier New" w:cs="Courier New"/>
          <w:sz w:val="20"/>
          <w:szCs w:val="20"/>
        </w:rPr>
        <w:t>su01</w:t>
      </w:r>
      <w:r w:rsidRPr="002D1BB4">
        <w:rPr>
          <w:rFonts w:ascii="Courier New" w:hAnsi="Courier New" w:cs="Courier New"/>
          <w:sz w:val="20"/>
          <w:szCs w:val="20"/>
        </w:rPr>
        <w:t>ro01.`hostname -d`/yum/elastic/install/</w:t>
      </w:r>
      <w:r>
        <w:rPr>
          <w:rFonts w:ascii="Courier New" w:hAnsi="Courier New" w:cs="Courier New"/>
          <w:sz w:val="20"/>
          <w:szCs w:val="20"/>
        </w:rPr>
        <w:t xml:space="preserve">reindex_renamed_indices.sh </w:t>
      </w:r>
      <w:r w:rsidRPr="002D1BB4">
        <w:rPr>
          <w:rFonts w:ascii="Courier New" w:hAnsi="Courier New" w:cs="Courier New"/>
          <w:sz w:val="20"/>
          <w:szCs w:val="20"/>
        </w:rPr>
        <w:t>| bash</w:t>
      </w:r>
    </w:p>
    <w:p w14:paraId="73E8BF64" w14:textId="5F903796" w:rsidR="004C095D" w:rsidRDefault="004C095D" w:rsidP="00D52DE5">
      <w:pPr>
        <w:pStyle w:val="ListParagraph"/>
        <w:rPr>
          <w:rFonts w:ascii="Courier New" w:hAnsi="Courier New" w:cs="Courier New"/>
          <w:sz w:val="20"/>
          <w:szCs w:val="20"/>
        </w:rPr>
      </w:pPr>
    </w:p>
    <w:p w14:paraId="3AFF1F57" w14:textId="77777777" w:rsidR="004C095D" w:rsidRPr="002C2C26" w:rsidRDefault="004C095D" w:rsidP="004C095D">
      <w:pPr>
        <w:pStyle w:val="ListParagraph"/>
        <w:numPr>
          <w:ilvl w:val="0"/>
          <w:numId w:val="36"/>
        </w:numPr>
        <w:spacing w:after="120"/>
        <w:rPr>
          <w:rStyle w:val="QuoteChar"/>
          <w:b w:val="0"/>
        </w:rPr>
      </w:pPr>
      <w:r w:rsidRPr="002C2C26">
        <w:rPr>
          <w:rStyle w:val="QuoteChar"/>
        </w:rPr>
        <w:t xml:space="preserve">If your SSH session times out while waiting for </w:t>
      </w:r>
      <w:r>
        <w:rPr>
          <w:rStyle w:val="QuoteChar"/>
        </w:rPr>
        <w:t>this script</w:t>
      </w:r>
      <w:r w:rsidRPr="002C2C26">
        <w:rPr>
          <w:rStyle w:val="QuoteChar"/>
        </w:rPr>
        <w:t xml:space="preserve"> to </w:t>
      </w:r>
      <w:r>
        <w:rPr>
          <w:rStyle w:val="QuoteChar"/>
        </w:rPr>
        <w:t>run</w:t>
      </w:r>
      <w:r w:rsidRPr="002C2C26">
        <w:rPr>
          <w:rStyle w:val="QuoteChar"/>
        </w:rPr>
        <w:t>, return to your install-session by typing the following after re-establishing an SSH session to the computer.</w:t>
      </w:r>
    </w:p>
    <w:p w14:paraId="6862144F" w14:textId="77777777" w:rsidR="004C095D" w:rsidRPr="002C2C26" w:rsidRDefault="004C095D" w:rsidP="004C095D">
      <w:pPr>
        <w:pStyle w:val="ListParagraph"/>
        <w:ind w:left="1440"/>
        <w:rPr>
          <w:rStyle w:val="QuoteChar"/>
          <w:b w:val="0"/>
        </w:rPr>
      </w:pPr>
      <w:r w:rsidRPr="002C2C26">
        <w:rPr>
          <w:rStyle w:val="QuoteChar"/>
        </w:rPr>
        <w:t># screen –d –r install-session</w:t>
      </w:r>
    </w:p>
    <w:p w14:paraId="15B21463" w14:textId="77777777" w:rsidR="004C095D" w:rsidRPr="00C77C0F" w:rsidRDefault="004C095D" w:rsidP="004C095D">
      <w:pPr>
        <w:pStyle w:val="ListParagraph"/>
        <w:numPr>
          <w:ilvl w:val="0"/>
          <w:numId w:val="36"/>
        </w:numPr>
        <w:rPr>
          <w:rFonts w:ascii="Courier New" w:hAnsi="Courier New" w:cs="Courier New"/>
          <w:sz w:val="20"/>
          <w:szCs w:val="20"/>
        </w:rPr>
      </w:pPr>
      <w:r w:rsidRPr="002C2C26">
        <w:rPr>
          <w:rStyle w:val="QuoteChar"/>
        </w:rPr>
        <w:t xml:space="preserve">To detach from a running screen session type </w:t>
      </w:r>
      <w:r w:rsidRPr="00C77C0F">
        <w:rPr>
          <w:rStyle w:val="QuoteChar"/>
          <w:bCs/>
        </w:rPr>
        <w:t>ctrl+a ctrl+d</w:t>
      </w:r>
      <w:r w:rsidRPr="002C2C26">
        <w:rPr>
          <w:rStyle w:val="QuoteChar"/>
        </w:rPr>
        <w:t>.</w:t>
      </w:r>
    </w:p>
    <w:p w14:paraId="3AB16AC1" w14:textId="77777777" w:rsidR="004C095D" w:rsidRPr="00D52DE5" w:rsidRDefault="004C095D" w:rsidP="00D52DE5">
      <w:pPr>
        <w:pStyle w:val="ListParagraph"/>
        <w:rPr>
          <w:rFonts w:ascii="Courier New" w:hAnsi="Courier New" w:cs="Courier New"/>
          <w:sz w:val="20"/>
          <w:szCs w:val="20"/>
        </w:rPr>
      </w:pPr>
    </w:p>
    <w:p w14:paraId="437DB371" w14:textId="41842722" w:rsidR="00960E14" w:rsidRDefault="00960E14" w:rsidP="0060720A">
      <w:pPr>
        <w:pStyle w:val="Heading3"/>
        <w:rPr>
          <w:ins w:id="1546" w:author="Truxal, Steve     RTX" w:date="2023-07-24T10:11:00Z"/>
        </w:rPr>
      </w:pPr>
      <w:bookmarkStart w:id="1547" w:name="_Toc138076039"/>
      <w:ins w:id="1548" w:author="Truxal, Steve     RTX" w:date="2023-07-17T15:28:00Z">
        <w:r>
          <w:t>Re-</w:t>
        </w:r>
      </w:ins>
      <w:ins w:id="1549" w:author="Truxal, Steve     RTX" w:date="2023-07-17T16:09:00Z">
        <w:r w:rsidR="004511CD">
          <w:t>Activate</w:t>
        </w:r>
      </w:ins>
      <w:ins w:id="1550" w:author="Truxal, Steve     RTX" w:date="2023-07-17T15:28:00Z">
        <w:r>
          <w:t xml:space="preserve"> Log Insight data Ingest</w:t>
        </w:r>
      </w:ins>
    </w:p>
    <w:p w14:paraId="05DE0A2A" w14:textId="68FF2DE2" w:rsidR="00A64B4D" w:rsidRPr="00A64B4D" w:rsidRDefault="00A64B4D" w:rsidP="00A64B4D">
      <w:pPr>
        <w:rPr>
          <w:ins w:id="1551" w:author="Truxal, Steve     RTX" w:date="2023-07-17T15:28:00Z"/>
        </w:rPr>
        <w:pPrChange w:id="1552" w:author="Truxal, Steve     RTX" w:date="2023-07-24T10:11:00Z">
          <w:pPr>
            <w:pStyle w:val="Heading3"/>
          </w:pPr>
        </w:pPrChange>
      </w:pPr>
      <w:ins w:id="1553" w:author="Truxal, Steve     RTX" w:date="2023-07-24T10:11:00Z">
        <w:r>
          <w:t>Note: A Log Insight SME is required for this section</w:t>
        </w:r>
      </w:ins>
    </w:p>
    <w:p w14:paraId="4BAE525A" w14:textId="607C8EF1" w:rsidR="00960E14" w:rsidRDefault="00960E14" w:rsidP="00960E14">
      <w:pPr>
        <w:rPr>
          <w:ins w:id="1554" w:author="Truxal, Steve     RTX" w:date="2023-07-17T16:00:00Z"/>
        </w:rPr>
      </w:pPr>
      <w:ins w:id="1555" w:author="Truxal, Steve     RTX" w:date="2023-07-17T15:28:00Z">
        <w:r>
          <w:t xml:space="preserve">To re-enable log forwarding from Log Insight to Logstash </w:t>
        </w:r>
      </w:ins>
      <w:ins w:id="1556" w:author="Truxal, Steve     RTX" w:date="2023-07-17T15:29:00Z">
        <w:r w:rsidR="00AF6ED3">
          <w:t>the following updates must be done on Log Insight at each site.</w:t>
        </w:r>
      </w:ins>
      <w:ins w:id="1557" w:author="Truxal, Steve     RTX" w:date="2023-07-17T15:42:00Z">
        <w:r w:rsidR="00B603E7">
          <w:t xml:space="preserve">  Two forwarders will be created, one sending </w:t>
        </w:r>
      </w:ins>
      <w:ins w:id="1558" w:author="Truxal, Steve     RTX" w:date="2023-07-17T15:43:00Z">
        <w:r w:rsidR="00B603E7">
          <w:t>data in raw format ant th</w:t>
        </w:r>
      </w:ins>
      <w:ins w:id="1559" w:author="Truxal, Steve     RTX" w:date="2023-07-17T15:50:00Z">
        <w:r w:rsidR="00A35C53">
          <w:t>e other sending syslog format.</w:t>
        </w:r>
      </w:ins>
    </w:p>
    <w:p w14:paraId="25848CF1" w14:textId="72092377" w:rsidR="00E478FE" w:rsidRDefault="00E478FE" w:rsidP="00960E14">
      <w:pPr>
        <w:rPr>
          <w:ins w:id="1560" w:author="Truxal, Steve     RTX" w:date="2023-07-17T15:50:00Z"/>
        </w:rPr>
      </w:pPr>
      <w:ins w:id="1561" w:author="Truxal, Steve     RTX" w:date="2023-07-17T16:00:00Z">
        <w:r>
          <w:t xml:space="preserve">Note: replace </w:t>
        </w:r>
        <w:r w:rsidRPr="00A35C53">
          <w:rPr>
            <w:noProof/>
            <w:color w:val="FF0000"/>
          </w:rPr>
          <w:t>{xxx}</w:t>
        </w:r>
        <w:r>
          <w:rPr>
            <w:noProof/>
            <w:color w:val="FF0000"/>
          </w:rPr>
          <w:t xml:space="preserve"> </w:t>
        </w:r>
        <w:r>
          <w:t>below with the site designator:  examples: “</w:t>
        </w:r>
      </w:ins>
      <w:ins w:id="1562" w:author="Truxal, Steve     RTX" w:date="2023-07-17T16:01:00Z">
        <w:r>
          <w:t>s00”, “t01”</w:t>
        </w:r>
      </w:ins>
    </w:p>
    <w:p w14:paraId="048A8132" w14:textId="0355CA62" w:rsidR="00A35C53" w:rsidRDefault="00A35C53" w:rsidP="00960E14">
      <w:pPr>
        <w:rPr>
          <w:ins w:id="1563" w:author="Truxal, Steve     RTX" w:date="2023-07-17T15:29:00Z"/>
        </w:rPr>
      </w:pPr>
      <w:ins w:id="1564" w:author="Truxal, Steve     RTX" w:date="2023-07-17T15:50:00Z">
        <w:r>
          <w:t>Create the syslog forwarder:</w:t>
        </w:r>
      </w:ins>
    </w:p>
    <w:p w14:paraId="260D9D7D" w14:textId="267F567B" w:rsidR="00AF6ED3" w:rsidRDefault="00AF6ED3" w:rsidP="00A64B4D">
      <w:pPr>
        <w:pStyle w:val="ListParagraph"/>
        <w:numPr>
          <w:ilvl w:val="0"/>
          <w:numId w:val="208"/>
        </w:numPr>
        <w:rPr>
          <w:ins w:id="1565" w:author="Truxal, Steve     RTX" w:date="2023-07-17T15:33:00Z"/>
        </w:rPr>
        <w:pPrChange w:id="1566" w:author="Truxal, Steve     RTX" w:date="2023-07-24T10:10:00Z">
          <w:pPr>
            <w:pStyle w:val="ListParagraph"/>
            <w:numPr>
              <w:numId w:val="205"/>
            </w:numPr>
            <w:ind w:hanging="360"/>
          </w:pPr>
        </w:pPrChange>
      </w:pPr>
      <w:ins w:id="1567" w:author="Truxal, Steve     RTX" w:date="2023-07-17T15:33:00Z">
        <w:r>
          <w:t>Login to Log Insight web console and select “Log Management” from the menu on the left side.</w:t>
        </w:r>
      </w:ins>
    </w:p>
    <w:p w14:paraId="7E25767C" w14:textId="5B5D3E22" w:rsidR="00AF6ED3" w:rsidRDefault="00AF6ED3" w:rsidP="00A64B4D">
      <w:pPr>
        <w:pStyle w:val="ListParagraph"/>
        <w:numPr>
          <w:ilvl w:val="0"/>
          <w:numId w:val="208"/>
        </w:numPr>
        <w:rPr>
          <w:ins w:id="1568" w:author="Truxal, Steve     RTX" w:date="2023-07-17T15:50:00Z"/>
        </w:rPr>
        <w:pPrChange w:id="1569" w:author="Truxal, Steve     RTX" w:date="2023-07-24T10:10:00Z">
          <w:pPr>
            <w:pStyle w:val="ListParagraph"/>
            <w:numPr>
              <w:numId w:val="205"/>
            </w:numPr>
            <w:ind w:hanging="360"/>
          </w:pPr>
        </w:pPrChange>
      </w:pPr>
      <w:ins w:id="1570" w:author="Truxal, Steve     RTX" w:date="2023-07-17T15:33:00Z">
        <w:r>
          <w:t>Se</w:t>
        </w:r>
      </w:ins>
      <w:ins w:id="1571" w:author="Truxal, Steve     RTX" w:date="2023-07-17T15:34:00Z">
        <w:r>
          <w:t xml:space="preserve">lect “Log Forwarding” and then “New </w:t>
        </w:r>
      </w:ins>
      <w:ins w:id="1572" w:author="Truxal, Steve     RTX" w:date="2023-07-17T15:50:00Z">
        <w:r w:rsidR="00A35C53">
          <w:t>Destination.”</w:t>
        </w:r>
      </w:ins>
    </w:p>
    <w:p w14:paraId="232584B5" w14:textId="5C871413" w:rsidR="00A35C53" w:rsidRDefault="00A35C53" w:rsidP="00A64B4D">
      <w:pPr>
        <w:pStyle w:val="ListParagraph"/>
        <w:numPr>
          <w:ilvl w:val="0"/>
          <w:numId w:val="208"/>
        </w:numPr>
        <w:rPr>
          <w:ins w:id="1573" w:author="Truxal, Steve     RTX" w:date="2023-07-17T15:51:00Z"/>
        </w:rPr>
        <w:pPrChange w:id="1574" w:author="Truxal, Steve     RTX" w:date="2023-07-24T10:10:00Z">
          <w:pPr>
            <w:pStyle w:val="ListParagraph"/>
            <w:numPr>
              <w:numId w:val="205"/>
            </w:numPr>
            <w:ind w:hanging="360"/>
          </w:pPr>
        </w:pPrChange>
      </w:pPr>
      <w:ins w:id="1575" w:author="Truxal, Steve     RTX" w:date="2023-07-17T15:51:00Z">
        <w:r>
          <w:t>Use the following for the options:</w:t>
        </w:r>
      </w:ins>
    </w:p>
    <w:p w14:paraId="2091A8D3" w14:textId="1518A1E9" w:rsidR="00A35C53" w:rsidRDefault="00A35C53" w:rsidP="00A35C53">
      <w:pPr>
        <w:keepNext/>
        <w:spacing w:after="0"/>
        <w:ind w:left="1440"/>
        <w:rPr>
          <w:ins w:id="1576" w:author="Truxal, Steve     RTX" w:date="2023-07-17T15:51:00Z"/>
          <w:noProof/>
        </w:rPr>
        <w:pPrChange w:id="1577" w:author="Truxal, Steve     RTX" w:date="2023-07-17T15:51:00Z">
          <w:pPr>
            <w:pStyle w:val="ListParagraph"/>
            <w:keepNext/>
            <w:numPr>
              <w:numId w:val="205"/>
            </w:numPr>
            <w:spacing w:after="0"/>
            <w:ind w:hanging="360"/>
          </w:pPr>
        </w:pPrChange>
      </w:pPr>
      <w:ins w:id="1578" w:author="Truxal, Steve     RTX" w:date="2023-07-17T15:51:00Z">
        <w:r>
          <w:rPr>
            <w:noProof/>
          </w:rPr>
          <w:t xml:space="preserve">Name: </w:t>
        </w:r>
        <w:r>
          <w:rPr>
            <w:noProof/>
          </w:rPr>
          <w:tab/>
        </w:r>
        <w:r>
          <w:rPr>
            <w:noProof/>
          </w:rPr>
          <w:tab/>
          <w:t>Logstash</w:t>
        </w:r>
        <w:r w:rsidR="00597E57">
          <w:rPr>
            <w:noProof/>
          </w:rPr>
          <w:t>-sysl</w:t>
        </w:r>
      </w:ins>
      <w:ins w:id="1579" w:author="Truxal, Steve     RTX" w:date="2023-07-17T15:52:00Z">
        <w:r w:rsidR="00597E57">
          <w:rPr>
            <w:noProof/>
          </w:rPr>
          <w:t>og</w:t>
        </w:r>
      </w:ins>
    </w:p>
    <w:p w14:paraId="0F066DD6" w14:textId="0EA0A1A2" w:rsidR="00A35C53" w:rsidRDefault="00A35C53" w:rsidP="00A35C53">
      <w:pPr>
        <w:keepNext/>
        <w:spacing w:after="0"/>
        <w:ind w:left="1440"/>
        <w:rPr>
          <w:ins w:id="1580" w:author="Truxal, Steve     RTX" w:date="2023-07-17T15:51:00Z"/>
          <w:noProof/>
        </w:rPr>
        <w:pPrChange w:id="1581" w:author="Truxal, Steve     RTX" w:date="2023-07-17T15:51:00Z">
          <w:pPr>
            <w:pStyle w:val="ListParagraph"/>
            <w:keepNext/>
            <w:numPr>
              <w:numId w:val="205"/>
            </w:numPr>
            <w:spacing w:after="0"/>
            <w:ind w:hanging="360"/>
          </w:pPr>
        </w:pPrChange>
      </w:pPr>
      <w:ins w:id="1582" w:author="Truxal, Steve     RTX" w:date="2023-07-17T15:51:00Z">
        <w:r>
          <w:rPr>
            <w:noProof/>
          </w:rPr>
          <w:t xml:space="preserve">Host: </w:t>
        </w:r>
        <w:r>
          <w:rPr>
            <w:noProof/>
          </w:rPr>
          <w:tab/>
        </w:r>
        <w:r>
          <w:rPr>
            <w:noProof/>
          </w:rPr>
          <w:tab/>
          <w:t>logstash</w:t>
        </w:r>
      </w:ins>
    </w:p>
    <w:p w14:paraId="04B073A7" w14:textId="77777777" w:rsidR="00A35C53" w:rsidRDefault="00A35C53" w:rsidP="00A35C53">
      <w:pPr>
        <w:keepNext/>
        <w:spacing w:after="0"/>
        <w:ind w:left="1440"/>
        <w:rPr>
          <w:ins w:id="1583" w:author="Truxal, Steve     RTX" w:date="2023-07-17T15:51:00Z"/>
          <w:noProof/>
        </w:rPr>
        <w:pPrChange w:id="1584" w:author="Truxal, Steve     RTX" w:date="2023-07-17T15:51:00Z">
          <w:pPr>
            <w:pStyle w:val="ListParagraph"/>
            <w:keepNext/>
            <w:numPr>
              <w:numId w:val="205"/>
            </w:numPr>
            <w:spacing w:after="0"/>
            <w:ind w:hanging="360"/>
          </w:pPr>
        </w:pPrChange>
      </w:pPr>
      <w:ins w:id="1585" w:author="Truxal, Steve     RTX" w:date="2023-07-17T15:51:00Z">
        <w:r>
          <w:rPr>
            <w:noProof/>
          </w:rPr>
          <w:t xml:space="preserve">Protocol: </w:t>
        </w:r>
        <w:r>
          <w:rPr>
            <w:noProof/>
          </w:rPr>
          <w:tab/>
          <w:t>Syslog</w:t>
        </w:r>
      </w:ins>
    </w:p>
    <w:p w14:paraId="00517708" w14:textId="77777777" w:rsidR="00A35C53" w:rsidRDefault="00A35C53" w:rsidP="00A35C53">
      <w:pPr>
        <w:keepNext/>
        <w:spacing w:after="0"/>
        <w:ind w:left="1440"/>
        <w:rPr>
          <w:ins w:id="1586" w:author="Truxal, Steve     RTX" w:date="2023-07-17T15:51:00Z"/>
          <w:noProof/>
        </w:rPr>
        <w:pPrChange w:id="1587" w:author="Truxal, Steve     RTX" w:date="2023-07-17T15:51:00Z">
          <w:pPr>
            <w:pStyle w:val="ListParagraph"/>
            <w:keepNext/>
            <w:numPr>
              <w:numId w:val="205"/>
            </w:numPr>
            <w:spacing w:after="0"/>
            <w:ind w:hanging="360"/>
          </w:pPr>
        </w:pPrChange>
      </w:pPr>
      <w:ins w:id="1588" w:author="Truxal, Steve     RTX" w:date="2023-07-17T15:51:00Z">
        <w:r>
          <w:rPr>
            <w:noProof/>
          </w:rPr>
          <w:t xml:space="preserve">Transport: </w:t>
        </w:r>
        <w:r>
          <w:rPr>
            <w:noProof/>
          </w:rPr>
          <w:tab/>
          <w:t>TCP</w:t>
        </w:r>
      </w:ins>
    </w:p>
    <w:p w14:paraId="50502B92" w14:textId="5F6B6E44" w:rsidR="00A35C53" w:rsidRDefault="00A35C53" w:rsidP="00A35C53">
      <w:pPr>
        <w:keepNext/>
        <w:spacing w:after="0"/>
        <w:ind w:left="1440"/>
        <w:rPr>
          <w:ins w:id="1589" w:author="Truxal, Steve     RTX" w:date="2023-07-17T15:53:00Z"/>
          <w:noProof/>
        </w:rPr>
      </w:pPr>
      <w:ins w:id="1590" w:author="Truxal, Steve     RTX" w:date="2023-07-17T15:51:00Z">
        <w:r>
          <w:rPr>
            <w:noProof/>
          </w:rPr>
          <w:t xml:space="preserve">Filter: </w:t>
        </w:r>
        <w:r>
          <w:rPr>
            <w:noProof/>
          </w:rPr>
          <w:tab/>
        </w:r>
        <w:r>
          <w:rPr>
            <w:noProof/>
          </w:rPr>
          <w:tab/>
          <w:t>“hostname”</w:t>
        </w:r>
        <w:r>
          <w:rPr>
            <w:noProof/>
          </w:rPr>
          <w:tab/>
          <w:t>“does not match”</w:t>
        </w:r>
        <w:r>
          <w:rPr>
            <w:noProof/>
          </w:rPr>
          <w:tab/>
          <w:t>“</w:t>
        </w:r>
        <w:r w:rsidRPr="00A35C53">
          <w:rPr>
            <w:noProof/>
            <w:color w:val="FF0000"/>
          </w:rPr>
          <w:t>{xxx}</w:t>
        </w:r>
        <w:r>
          <w:rPr>
            <w:noProof/>
          </w:rPr>
          <w:t>sm*”</w:t>
        </w:r>
      </w:ins>
    </w:p>
    <w:p w14:paraId="37721AFE" w14:textId="2EE3C3A0" w:rsidR="00597E57" w:rsidRDefault="00597E57" w:rsidP="00A35C53">
      <w:pPr>
        <w:keepNext/>
        <w:spacing w:after="0"/>
        <w:ind w:left="1440"/>
        <w:rPr>
          <w:ins w:id="1591" w:author="Truxal, Steve     RTX" w:date="2023-07-17T15:51:00Z"/>
          <w:noProof/>
        </w:rPr>
        <w:pPrChange w:id="1592" w:author="Truxal, Steve     RTX" w:date="2023-07-17T15:51:00Z">
          <w:pPr>
            <w:pStyle w:val="ListParagraph"/>
            <w:keepNext/>
            <w:numPr>
              <w:numId w:val="205"/>
            </w:numPr>
            <w:spacing w:after="0"/>
            <w:ind w:hanging="360"/>
          </w:pPr>
        </w:pPrChange>
      </w:pPr>
      <w:ins w:id="1593" w:author="Truxal, Steve     RTX" w:date="2023-07-17T15:53:00Z">
        <w:r>
          <w:rPr>
            <w:noProof/>
          </w:rPr>
          <w:tab/>
        </w:r>
        <w:r>
          <w:rPr>
            <w:noProof/>
          </w:rPr>
          <w:tab/>
          <w:t>“agentgenerated matches agentgenerated”</w:t>
        </w:r>
      </w:ins>
    </w:p>
    <w:p w14:paraId="2EA46CB0" w14:textId="77777777" w:rsidR="00A35C53" w:rsidRDefault="00A35C53" w:rsidP="00A35C53">
      <w:pPr>
        <w:keepNext/>
        <w:spacing w:after="0"/>
        <w:ind w:left="1440"/>
        <w:rPr>
          <w:ins w:id="1594" w:author="Truxal, Steve     RTX" w:date="2023-07-17T15:51:00Z"/>
          <w:noProof/>
        </w:rPr>
        <w:pPrChange w:id="1595" w:author="Truxal, Steve     RTX" w:date="2023-07-17T15:51:00Z">
          <w:pPr>
            <w:pStyle w:val="ListParagraph"/>
            <w:keepNext/>
            <w:numPr>
              <w:numId w:val="205"/>
            </w:numPr>
            <w:spacing w:after="0"/>
            <w:ind w:hanging="360"/>
          </w:pPr>
        </w:pPrChange>
      </w:pPr>
      <w:ins w:id="1596" w:author="Truxal, Steve     RTX" w:date="2023-07-17T15:51:00Z">
        <w:r>
          <w:rPr>
            <w:noProof/>
          </w:rPr>
          <w:t xml:space="preserve">Port: </w:t>
        </w:r>
        <w:r>
          <w:rPr>
            <w:noProof/>
          </w:rPr>
          <w:tab/>
        </w:r>
        <w:r>
          <w:rPr>
            <w:noProof/>
          </w:rPr>
          <w:tab/>
          <w:t>5050</w:t>
        </w:r>
      </w:ins>
    </w:p>
    <w:p w14:paraId="74EA6C55" w14:textId="64FAFA70" w:rsidR="00A35C53" w:rsidRDefault="00A35C53" w:rsidP="00A35C53">
      <w:pPr>
        <w:keepNext/>
        <w:spacing w:after="0"/>
        <w:ind w:left="1440"/>
        <w:rPr>
          <w:ins w:id="1597" w:author="Truxal, Steve     RTX" w:date="2023-07-17T15:56:00Z"/>
          <w:noProof/>
        </w:rPr>
      </w:pPr>
      <w:ins w:id="1598" w:author="Truxal, Steve     RTX" w:date="2023-07-17T15:51:00Z">
        <w:r>
          <w:rPr>
            <w:noProof/>
          </w:rPr>
          <w:t xml:space="preserve">Worker Count: </w:t>
        </w:r>
        <w:r>
          <w:rPr>
            <w:noProof/>
          </w:rPr>
          <w:tab/>
          <w:t>8</w:t>
        </w:r>
      </w:ins>
    </w:p>
    <w:p w14:paraId="0B669367" w14:textId="4C07519D" w:rsidR="00597E57" w:rsidRDefault="00597E57" w:rsidP="00A35C53">
      <w:pPr>
        <w:keepNext/>
        <w:spacing w:after="0"/>
        <w:ind w:left="1440"/>
        <w:rPr>
          <w:ins w:id="1599" w:author="Truxal, Steve     RTX" w:date="2023-07-17T15:56:00Z"/>
          <w:noProof/>
        </w:rPr>
      </w:pPr>
    </w:p>
    <w:p w14:paraId="234B4EED" w14:textId="7855ED22" w:rsidR="00597E57" w:rsidRDefault="00597E57" w:rsidP="00597E57">
      <w:pPr>
        <w:rPr>
          <w:ins w:id="1600" w:author="Truxal, Steve     RTX" w:date="2023-07-17T15:56:00Z"/>
        </w:rPr>
      </w:pPr>
      <w:ins w:id="1601" w:author="Truxal, Steve     RTX" w:date="2023-07-17T15:56:00Z">
        <w:r>
          <w:t>Create the raw forwarder:</w:t>
        </w:r>
      </w:ins>
    </w:p>
    <w:p w14:paraId="1B1FA82D" w14:textId="77777777" w:rsidR="00597E57" w:rsidRDefault="00597E57" w:rsidP="00A64B4D">
      <w:pPr>
        <w:pStyle w:val="ListParagraph"/>
        <w:numPr>
          <w:ilvl w:val="0"/>
          <w:numId w:val="209"/>
        </w:numPr>
        <w:rPr>
          <w:ins w:id="1602" w:author="Truxal, Steve     RTX" w:date="2023-07-17T15:56:00Z"/>
        </w:rPr>
        <w:pPrChange w:id="1603" w:author="Truxal, Steve     RTX" w:date="2023-07-24T10:10:00Z">
          <w:pPr>
            <w:pStyle w:val="ListParagraph"/>
            <w:numPr>
              <w:numId w:val="206"/>
            </w:numPr>
            <w:ind w:hanging="360"/>
          </w:pPr>
        </w:pPrChange>
      </w:pPr>
      <w:ins w:id="1604" w:author="Truxal, Steve     RTX" w:date="2023-07-17T15:56:00Z">
        <w:r>
          <w:lastRenderedPageBreak/>
          <w:t>Login to Log Insight web console and select “Log Management” from the menu on the left side.</w:t>
        </w:r>
      </w:ins>
    </w:p>
    <w:p w14:paraId="2883842A" w14:textId="77777777" w:rsidR="00597E57" w:rsidRDefault="00597E57" w:rsidP="00A64B4D">
      <w:pPr>
        <w:pStyle w:val="ListParagraph"/>
        <w:numPr>
          <w:ilvl w:val="0"/>
          <w:numId w:val="209"/>
        </w:numPr>
        <w:rPr>
          <w:ins w:id="1605" w:author="Truxal, Steve     RTX" w:date="2023-07-17T15:56:00Z"/>
        </w:rPr>
        <w:pPrChange w:id="1606" w:author="Truxal, Steve     RTX" w:date="2023-07-24T10:10:00Z">
          <w:pPr>
            <w:pStyle w:val="ListParagraph"/>
            <w:numPr>
              <w:numId w:val="206"/>
            </w:numPr>
            <w:ind w:hanging="360"/>
          </w:pPr>
        </w:pPrChange>
      </w:pPr>
      <w:ins w:id="1607" w:author="Truxal, Steve     RTX" w:date="2023-07-17T15:56:00Z">
        <w:r>
          <w:t>Select “Log Forwarding” and then “New Destination.”</w:t>
        </w:r>
      </w:ins>
    </w:p>
    <w:p w14:paraId="5872137A" w14:textId="77777777" w:rsidR="00597E57" w:rsidRDefault="00597E57" w:rsidP="00A64B4D">
      <w:pPr>
        <w:pStyle w:val="ListParagraph"/>
        <w:numPr>
          <w:ilvl w:val="0"/>
          <w:numId w:val="209"/>
        </w:numPr>
        <w:rPr>
          <w:ins w:id="1608" w:author="Truxal, Steve     RTX" w:date="2023-07-17T15:56:00Z"/>
        </w:rPr>
        <w:pPrChange w:id="1609" w:author="Truxal, Steve     RTX" w:date="2023-07-24T10:10:00Z">
          <w:pPr>
            <w:pStyle w:val="ListParagraph"/>
            <w:numPr>
              <w:numId w:val="206"/>
            </w:numPr>
            <w:ind w:hanging="360"/>
          </w:pPr>
        </w:pPrChange>
      </w:pPr>
      <w:ins w:id="1610" w:author="Truxal, Steve     RTX" w:date="2023-07-17T15:56:00Z">
        <w:r>
          <w:t>Use the following for the options:</w:t>
        </w:r>
      </w:ins>
    </w:p>
    <w:p w14:paraId="2B620F74" w14:textId="3B9A81BC" w:rsidR="00597E57" w:rsidRDefault="00597E57" w:rsidP="00597E57">
      <w:pPr>
        <w:keepNext/>
        <w:spacing w:after="0"/>
        <w:ind w:left="1440"/>
        <w:rPr>
          <w:ins w:id="1611" w:author="Truxal, Steve     RTX" w:date="2023-07-17T15:56:00Z"/>
          <w:noProof/>
        </w:rPr>
      </w:pPr>
      <w:ins w:id="1612" w:author="Truxal, Steve     RTX" w:date="2023-07-17T15:56:00Z">
        <w:r>
          <w:rPr>
            <w:noProof/>
          </w:rPr>
          <w:t xml:space="preserve">Name: </w:t>
        </w:r>
        <w:r>
          <w:rPr>
            <w:noProof/>
          </w:rPr>
          <w:tab/>
        </w:r>
        <w:r>
          <w:rPr>
            <w:noProof/>
          </w:rPr>
          <w:tab/>
          <w:t>Logstash-raw</w:t>
        </w:r>
      </w:ins>
    </w:p>
    <w:p w14:paraId="6BF7B0B3" w14:textId="77777777" w:rsidR="00597E57" w:rsidRDefault="00597E57" w:rsidP="00597E57">
      <w:pPr>
        <w:keepNext/>
        <w:spacing w:after="0"/>
        <w:ind w:left="1440"/>
        <w:rPr>
          <w:ins w:id="1613" w:author="Truxal, Steve     RTX" w:date="2023-07-17T15:56:00Z"/>
          <w:noProof/>
        </w:rPr>
      </w:pPr>
      <w:ins w:id="1614" w:author="Truxal, Steve     RTX" w:date="2023-07-17T15:56:00Z">
        <w:r>
          <w:rPr>
            <w:noProof/>
          </w:rPr>
          <w:t xml:space="preserve">Host: </w:t>
        </w:r>
        <w:r>
          <w:rPr>
            <w:noProof/>
          </w:rPr>
          <w:tab/>
        </w:r>
        <w:r>
          <w:rPr>
            <w:noProof/>
          </w:rPr>
          <w:tab/>
          <w:t>logstash</w:t>
        </w:r>
      </w:ins>
    </w:p>
    <w:p w14:paraId="1842C1E2" w14:textId="6B27446F" w:rsidR="00597E57" w:rsidRDefault="00597E57" w:rsidP="00597E57">
      <w:pPr>
        <w:keepNext/>
        <w:spacing w:after="0"/>
        <w:ind w:left="1440"/>
        <w:rPr>
          <w:ins w:id="1615" w:author="Truxal, Steve     RTX" w:date="2023-07-17T15:56:00Z"/>
          <w:noProof/>
        </w:rPr>
      </w:pPr>
      <w:ins w:id="1616" w:author="Truxal, Steve     RTX" w:date="2023-07-17T15:56:00Z">
        <w:r>
          <w:rPr>
            <w:noProof/>
          </w:rPr>
          <w:t xml:space="preserve">Protocol: </w:t>
        </w:r>
        <w:r>
          <w:rPr>
            <w:noProof/>
          </w:rPr>
          <w:tab/>
          <w:t>Raw</w:t>
        </w:r>
      </w:ins>
    </w:p>
    <w:p w14:paraId="5414C282" w14:textId="77777777" w:rsidR="00597E57" w:rsidRDefault="00597E57" w:rsidP="00597E57">
      <w:pPr>
        <w:keepNext/>
        <w:spacing w:after="0"/>
        <w:ind w:left="1440"/>
        <w:rPr>
          <w:ins w:id="1617" w:author="Truxal, Steve     RTX" w:date="2023-07-17T15:56:00Z"/>
          <w:noProof/>
        </w:rPr>
      </w:pPr>
      <w:ins w:id="1618" w:author="Truxal, Steve     RTX" w:date="2023-07-17T15:56:00Z">
        <w:r>
          <w:rPr>
            <w:noProof/>
          </w:rPr>
          <w:t xml:space="preserve">Transport: </w:t>
        </w:r>
        <w:r>
          <w:rPr>
            <w:noProof/>
          </w:rPr>
          <w:tab/>
          <w:t>TCP</w:t>
        </w:r>
      </w:ins>
    </w:p>
    <w:p w14:paraId="3B76D30A" w14:textId="77777777" w:rsidR="00597E57" w:rsidRDefault="00597E57" w:rsidP="00597E57">
      <w:pPr>
        <w:keepNext/>
        <w:spacing w:after="0"/>
        <w:ind w:left="1440"/>
        <w:rPr>
          <w:ins w:id="1619" w:author="Truxal, Steve     RTX" w:date="2023-07-17T15:56:00Z"/>
          <w:noProof/>
        </w:rPr>
      </w:pPr>
      <w:ins w:id="1620" w:author="Truxal, Steve     RTX" w:date="2023-07-17T15:56:00Z">
        <w:r>
          <w:rPr>
            <w:noProof/>
          </w:rPr>
          <w:t xml:space="preserve">Filter: </w:t>
        </w:r>
        <w:r>
          <w:rPr>
            <w:noProof/>
          </w:rPr>
          <w:tab/>
        </w:r>
        <w:r>
          <w:rPr>
            <w:noProof/>
          </w:rPr>
          <w:tab/>
          <w:t>“hostname”</w:t>
        </w:r>
        <w:r>
          <w:rPr>
            <w:noProof/>
          </w:rPr>
          <w:tab/>
          <w:t>“does not match”</w:t>
        </w:r>
        <w:r>
          <w:rPr>
            <w:noProof/>
          </w:rPr>
          <w:tab/>
          <w:t>“</w:t>
        </w:r>
        <w:r w:rsidRPr="00A35C53">
          <w:rPr>
            <w:noProof/>
            <w:color w:val="FF0000"/>
          </w:rPr>
          <w:t>{xxx}</w:t>
        </w:r>
        <w:r>
          <w:rPr>
            <w:noProof/>
          </w:rPr>
          <w:t>sm*”</w:t>
        </w:r>
      </w:ins>
    </w:p>
    <w:p w14:paraId="588AE9FE" w14:textId="387E8713" w:rsidR="00597E57" w:rsidRDefault="00597E57" w:rsidP="00597E57">
      <w:pPr>
        <w:keepNext/>
        <w:spacing w:after="0"/>
        <w:ind w:left="1440"/>
        <w:rPr>
          <w:ins w:id="1621" w:author="Truxal, Steve     RTX" w:date="2023-07-17T15:57:00Z"/>
          <w:noProof/>
        </w:rPr>
      </w:pPr>
      <w:ins w:id="1622" w:author="Truxal, Steve     RTX" w:date="2023-07-17T15:56:00Z">
        <w:r>
          <w:rPr>
            <w:noProof/>
          </w:rPr>
          <w:tab/>
        </w:r>
        <w:r>
          <w:rPr>
            <w:noProof/>
          </w:rPr>
          <w:tab/>
          <w:t xml:space="preserve">“agentgenerated </w:t>
        </w:r>
      </w:ins>
      <w:ins w:id="1623" w:author="Truxal, Steve     RTX" w:date="2023-07-17T15:57:00Z">
        <w:r w:rsidR="00E478FE">
          <w:rPr>
            <w:noProof/>
          </w:rPr>
          <w:t>does not match</w:t>
        </w:r>
      </w:ins>
      <w:ins w:id="1624" w:author="Truxal, Steve     RTX" w:date="2023-07-17T15:56:00Z">
        <w:r>
          <w:rPr>
            <w:noProof/>
          </w:rPr>
          <w:t xml:space="preserve"> agentgenerated”</w:t>
        </w:r>
      </w:ins>
    </w:p>
    <w:p w14:paraId="6910BD71" w14:textId="11851765" w:rsidR="00E478FE" w:rsidRDefault="00E478FE" w:rsidP="00597E57">
      <w:pPr>
        <w:keepNext/>
        <w:spacing w:after="0"/>
        <w:ind w:left="1440"/>
        <w:rPr>
          <w:ins w:id="1625" w:author="Truxal, Steve     RTX" w:date="2023-07-17T15:58:00Z"/>
          <w:noProof/>
        </w:rPr>
      </w:pPr>
      <w:ins w:id="1626" w:author="Truxal, Steve     RTX" w:date="2023-07-17T15:57:00Z">
        <w:r>
          <w:rPr>
            <w:noProof/>
          </w:rPr>
          <w:tab/>
        </w:r>
        <w:r>
          <w:rPr>
            <w:noProof/>
          </w:rPr>
          <w:tab/>
          <w:t>“te</w:t>
        </w:r>
      </w:ins>
      <w:ins w:id="1627" w:author="Truxal, Steve     RTX" w:date="2023-07-17T15:58:00Z">
        <w:r>
          <w:rPr>
            <w:noProof/>
          </w:rPr>
          <w:t>x</w:t>
        </w:r>
      </w:ins>
      <w:ins w:id="1628" w:author="Truxal, Steve     RTX" w:date="2023-07-17T15:57:00Z">
        <w:r>
          <w:rPr>
            <w:noProof/>
          </w:rPr>
          <w:t>t does not match */ifs</w:t>
        </w:r>
      </w:ins>
      <w:ins w:id="1629" w:author="Truxal, Steve     RTX" w:date="2023-07-17T15:58:00Z">
        <w:r>
          <w:rPr>
            <w:noProof/>
          </w:rPr>
          <w:t>/</w:t>
        </w:r>
        <w:r w:rsidRPr="00A35C53">
          <w:rPr>
            <w:noProof/>
            <w:color w:val="FF0000"/>
          </w:rPr>
          <w:t>{xxx}</w:t>
        </w:r>
      </w:ins>
      <w:ins w:id="1630" w:author="Truxal, Steve     RTX" w:date="2023-07-17T15:57:00Z">
        <w:r>
          <w:rPr>
            <w:noProof/>
          </w:rPr>
          <w:t>/app/ela</w:t>
        </w:r>
      </w:ins>
      <w:ins w:id="1631" w:author="Truxal, Steve     RTX" w:date="2023-07-17T15:58:00Z">
        <w:r>
          <w:rPr>
            <w:noProof/>
          </w:rPr>
          <w:t>c/*”</w:t>
        </w:r>
      </w:ins>
    </w:p>
    <w:p w14:paraId="39DF3F9C" w14:textId="1C5BCA2D" w:rsidR="00E478FE" w:rsidRDefault="00E478FE" w:rsidP="00597E57">
      <w:pPr>
        <w:keepNext/>
        <w:spacing w:after="0"/>
        <w:ind w:left="1440"/>
        <w:rPr>
          <w:ins w:id="1632" w:author="Truxal, Steve     RTX" w:date="2023-07-17T15:56:00Z"/>
          <w:noProof/>
        </w:rPr>
      </w:pPr>
      <w:ins w:id="1633" w:author="Truxal, Steve     RTX" w:date="2023-07-17T15:58:00Z">
        <w:r>
          <w:rPr>
            <w:noProof/>
          </w:rPr>
          <w:tab/>
        </w:r>
        <w:r>
          <w:rPr>
            <w:noProof/>
          </w:rPr>
          <w:tab/>
          <w:t>“product does not ma</w:t>
        </w:r>
      </w:ins>
      <w:ins w:id="1634" w:author="Truxal, Steve     RTX" w:date="2023-07-17T15:59:00Z">
        <w:r>
          <w:rPr>
            <w:noProof/>
          </w:rPr>
          <w:t>tch prelude”</w:t>
        </w:r>
      </w:ins>
    </w:p>
    <w:p w14:paraId="643F9A6D" w14:textId="77777777" w:rsidR="00597E57" w:rsidRDefault="00597E57" w:rsidP="00597E57">
      <w:pPr>
        <w:keepNext/>
        <w:spacing w:after="0"/>
        <w:ind w:left="1440"/>
        <w:rPr>
          <w:ins w:id="1635" w:author="Truxal, Steve     RTX" w:date="2023-07-17T15:56:00Z"/>
          <w:noProof/>
        </w:rPr>
      </w:pPr>
      <w:ins w:id="1636" w:author="Truxal, Steve     RTX" w:date="2023-07-17T15:56:00Z">
        <w:r>
          <w:rPr>
            <w:noProof/>
          </w:rPr>
          <w:t xml:space="preserve">Port: </w:t>
        </w:r>
        <w:r>
          <w:rPr>
            <w:noProof/>
          </w:rPr>
          <w:tab/>
        </w:r>
        <w:r>
          <w:rPr>
            <w:noProof/>
          </w:rPr>
          <w:tab/>
          <w:t>5050</w:t>
        </w:r>
      </w:ins>
    </w:p>
    <w:p w14:paraId="771429AD" w14:textId="77777777" w:rsidR="00597E57" w:rsidRDefault="00597E57" w:rsidP="00597E57">
      <w:pPr>
        <w:keepNext/>
        <w:spacing w:after="0"/>
        <w:ind w:left="1440"/>
        <w:rPr>
          <w:ins w:id="1637" w:author="Truxal, Steve     RTX" w:date="2023-07-17T15:56:00Z"/>
          <w:noProof/>
        </w:rPr>
      </w:pPr>
      <w:ins w:id="1638" w:author="Truxal, Steve     RTX" w:date="2023-07-17T15:56:00Z">
        <w:r>
          <w:rPr>
            <w:noProof/>
          </w:rPr>
          <w:t xml:space="preserve">Worker Count: </w:t>
        </w:r>
        <w:r>
          <w:rPr>
            <w:noProof/>
          </w:rPr>
          <w:tab/>
          <w:t>8</w:t>
        </w:r>
      </w:ins>
    </w:p>
    <w:p w14:paraId="4FD2C33C" w14:textId="77777777" w:rsidR="00597E57" w:rsidRDefault="00597E57" w:rsidP="00597E57">
      <w:pPr>
        <w:keepNext/>
        <w:spacing w:after="0"/>
        <w:rPr>
          <w:ins w:id="1639" w:author="Truxal, Steve     RTX" w:date="2023-07-17T15:51:00Z"/>
          <w:noProof/>
        </w:rPr>
        <w:pPrChange w:id="1640" w:author="Truxal, Steve     RTX" w:date="2023-07-17T15:56:00Z">
          <w:pPr>
            <w:pStyle w:val="ListParagraph"/>
            <w:keepNext/>
            <w:numPr>
              <w:numId w:val="205"/>
            </w:numPr>
            <w:spacing w:after="0"/>
            <w:ind w:hanging="360"/>
          </w:pPr>
        </w:pPrChange>
      </w:pPr>
    </w:p>
    <w:p w14:paraId="451A04D4" w14:textId="77777777" w:rsidR="00A35C53" w:rsidRPr="00960E14" w:rsidRDefault="00A35C53" w:rsidP="00A35C53">
      <w:pPr>
        <w:pStyle w:val="ListParagraph"/>
        <w:rPr>
          <w:ins w:id="1641" w:author="Truxal, Steve     RTX" w:date="2023-07-17T15:28:00Z"/>
        </w:rPr>
        <w:pPrChange w:id="1642" w:author="Truxal, Steve     RTX" w:date="2023-07-17T15:51:00Z">
          <w:pPr>
            <w:pStyle w:val="Heading3"/>
          </w:pPr>
        </w:pPrChange>
      </w:pPr>
    </w:p>
    <w:p w14:paraId="7D8AB6DE" w14:textId="6EAC6845" w:rsidR="004511CD" w:rsidRDefault="004511CD" w:rsidP="004511CD">
      <w:pPr>
        <w:pStyle w:val="Heading3"/>
        <w:rPr>
          <w:ins w:id="1643" w:author="Truxal, Steve     RTX" w:date="2023-07-17T16:12:00Z"/>
        </w:rPr>
      </w:pPr>
      <w:ins w:id="1644" w:author="Truxal, Steve     RTX" w:date="2023-07-17T16:10:00Z">
        <w:r>
          <w:t>Setup DLP data ingest from ESS (HBSS)</w:t>
        </w:r>
      </w:ins>
    </w:p>
    <w:p w14:paraId="67292423" w14:textId="7B839D7A" w:rsidR="004511CD" w:rsidRDefault="004511CD" w:rsidP="004511CD">
      <w:pPr>
        <w:rPr>
          <w:ins w:id="1645" w:author="Truxal, Steve     RTX" w:date="2023-07-17T16:14:00Z"/>
        </w:rPr>
      </w:pPr>
      <w:ins w:id="1646" w:author="Truxal, Steve     RTX" w:date="2023-07-17T16:12:00Z">
        <w:r>
          <w:t>The following 2 sections describe two options for ingesting decoded DLP information from the EPO Server.  The first option is the preferred method but cannot be used until ESS is</w:t>
        </w:r>
      </w:ins>
      <w:ins w:id="1647" w:author="Truxal, Steve     RTX" w:date="2023-07-17T16:13:00Z">
        <w:r>
          <w:t xml:space="preserve"> running version 11.10.100 or later.  Once ESS is upgraded to this level this option should be used.  If ESS is running an older </w:t>
        </w:r>
      </w:ins>
      <w:ins w:id="1648" w:author="Truxal, Steve     RTX" w:date="2023-07-17T16:20:00Z">
        <w:r w:rsidR="00EB0536">
          <w:t>version,</w:t>
        </w:r>
      </w:ins>
      <w:ins w:id="1649" w:author="Truxal, Steve     RTX" w:date="2023-07-17T16:13:00Z">
        <w:r>
          <w:t xml:space="preserve"> then the 2</w:t>
        </w:r>
        <w:r w:rsidRPr="004511CD">
          <w:rPr>
            <w:vertAlign w:val="superscript"/>
            <w:rPrChange w:id="1650" w:author="Truxal, Steve     RTX" w:date="2023-07-17T16:13:00Z">
              <w:rPr/>
            </w:rPrChange>
          </w:rPr>
          <w:t>nd</w:t>
        </w:r>
        <w:r>
          <w:t xml:space="preserve"> option must be used until ESS </w:t>
        </w:r>
      </w:ins>
      <w:ins w:id="1651" w:author="Truxal, Steve     RTX" w:date="2023-07-17T16:14:00Z">
        <w:r>
          <w:t>is upgraded.</w:t>
        </w:r>
      </w:ins>
    </w:p>
    <w:p w14:paraId="0DF2D377" w14:textId="70D8D8AF" w:rsidR="004511CD" w:rsidRDefault="00271F9E" w:rsidP="004511CD">
      <w:pPr>
        <w:pStyle w:val="Heading4"/>
        <w:rPr>
          <w:ins w:id="1652" w:author="Truxal, Steve     RTX" w:date="2023-07-17T16:15:00Z"/>
        </w:rPr>
      </w:pPr>
      <w:ins w:id="1653" w:author="Truxal, Steve     RTX" w:date="2023-07-17T16:15:00Z">
        <w:r>
          <w:t>Query using DLP API</w:t>
        </w:r>
      </w:ins>
      <w:ins w:id="1654" w:author="Truxal, Steve     RTX" w:date="2023-07-17T16:34:00Z">
        <w:r w:rsidR="009E601F">
          <w:t xml:space="preserve"> (Preferred option)</w:t>
        </w:r>
      </w:ins>
    </w:p>
    <w:p w14:paraId="020BF43D" w14:textId="3C62B694" w:rsidR="00271F9E" w:rsidRDefault="00271F9E" w:rsidP="00271F9E">
      <w:pPr>
        <w:rPr>
          <w:ins w:id="1655" w:author="Truxal, Steve     RTX" w:date="2023-07-17T16:19:00Z"/>
        </w:rPr>
      </w:pPr>
      <w:ins w:id="1656" w:author="Truxal, Steve     RTX" w:date="2023-07-17T16:15:00Z">
        <w:r>
          <w:t xml:space="preserve">To use this method </w:t>
        </w:r>
      </w:ins>
      <w:ins w:id="1657" w:author="Truxal, Steve     RTX" w:date="2023-07-17T16:16:00Z">
        <w:r>
          <w:t xml:space="preserve">simply activate the esp_hbss_dlp pipeline that is included with the release. This is done by adding it to the logstash.yml configuration for the site that talks to the </w:t>
        </w:r>
      </w:ins>
      <w:ins w:id="1658" w:author="Truxal, Steve     RTX" w:date="2023-07-17T16:17:00Z">
        <w:r>
          <w:t xml:space="preserve">ESS EPO.  A puppet update is required to make this configuration change.  </w:t>
        </w:r>
      </w:ins>
      <w:ins w:id="1659" w:author="Truxal, Steve     RTX" w:date="2023-07-17T16:18:00Z">
        <w:r>
          <w:t xml:space="preserve">See section </w:t>
        </w:r>
      </w:ins>
      <w:ins w:id="1660" w:author="Truxal, Steve     RTX" w:date="2023-07-17T16:19:00Z">
        <w:r>
          <w:fldChar w:fldCharType="begin"/>
        </w:r>
        <w:r>
          <w:instrText xml:space="preserve"> REF _Ref122349280 \r \h </w:instrText>
        </w:r>
      </w:ins>
      <w:r>
        <w:fldChar w:fldCharType="separate"/>
      </w:r>
      <w:ins w:id="1661" w:author="Truxal, Steve     RTX" w:date="2023-07-26T18:45:00Z">
        <w:r w:rsidR="00651143">
          <w:t>5.5.2.1</w:t>
        </w:r>
      </w:ins>
      <w:ins w:id="1662" w:author="Truxal, Steve     RTX" w:date="2023-07-17T16:19:00Z">
        <w:r>
          <w:fldChar w:fldCharType="end"/>
        </w:r>
        <w:r>
          <w:t xml:space="preserve"> for details on how to update the logstash.yml configuration for a site.</w:t>
        </w:r>
      </w:ins>
    </w:p>
    <w:p w14:paraId="35B7063B" w14:textId="0CB1BDE6" w:rsidR="00271F9E" w:rsidRDefault="00271F9E" w:rsidP="00271F9E">
      <w:pPr>
        <w:pStyle w:val="Heading4"/>
        <w:rPr>
          <w:ins w:id="1663" w:author="Truxal, Steve     RTX" w:date="2023-07-17T16:20:00Z"/>
        </w:rPr>
      </w:pPr>
      <w:ins w:id="1664" w:author="Truxal, Steve     RTX" w:date="2023-07-17T16:19:00Z">
        <w:r>
          <w:t>Receive DLP data from existing ArcSight connector</w:t>
        </w:r>
      </w:ins>
      <w:ins w:id="1665" w:author="Truxal, Steve     RTX" w:date="2023-07-17T16:34:00Z">
        <w:r w:rsidR="009E601F">
          <w:t xml:space="preserve"> (Short term work around)</w:t>
        </w:r>
      </w:ins>
    </w:p>
    <w:p w14:paraId="570243D8" w14:textId="5F5B0CF7" w:rsidR="00EB0536" w:rsidRDefault="00EB0536" w:rsidP="00EB0536">
      <w:pPr>
        <w:rPr>
          <w:ins w:id="1666" w:author="Truxal, Steve     RTX" w:date="2023-07-17T16:22:00Z"/>
        </w:rPr>
      </w:pPr>
      <w:ins w:id="1667" w:author="Truxal, Steve     RTX" w:date="2023-07-17T16:20:00Z">
        <w:r>
          <w:t>As stated above this option is to be used only until ESS is upgraded to version 11.10.100 or higher</w:t>
        </w:r>
      </w:ins>
      <w:ins w:id="1668" w:author="Truxal, Steve     RTX" w:date="2023-07-17T16:21:00Z">
        <w:r>
          <w:t xml:space="preserve">.  If this method is </w:t>
        </w:r>
      </w:ins>
      <w:ins w:id="1669" w:author="Truxal, Steve     RTX" w:date="2023-07-18T08:20:00Z">
        <w:r w:rsidR="00C96721">
          <w:t>implemented,</w:t>
        </w:r>
      </w:ins>
      <w:ins w:id="1670" w:author="Truxal, Steve     RTX" w:date="2023-07-17T16:21:00Z">
        <w:r>
          <w:t xml:space="preserve"> then once ESS is upgraded the ingest method should be changed to use the esp_hbss_d</w:t>
        </w:r>
      </w:ins>
      <w:ins w:id="1671" w:author="Truxal, Steve     RTX" w:date="2023-07-17T16:22:00Z">
        <w:r>
          <w:t>lp pipeline as described in the previous section.</w:t>
        </w:r>
      </w:ins>
    </w:p>
    <w:p w14:paraId="492A6E8A" w14:textId="65F961DA" w:rsidR="00EB0536" w:rsidRDefault="00EB0536" w:rsidP="00EB0536">
      <w:pPr>
        <w:rPr>
          <w:ins w:id="1672" w:author="Truxal, Steve     RTX" w:date="2023-07-17T16:22:00Z"/>
        </w:rPr>
      </w:pPr>
      <w:ins w:id="1673" w:author="Truxal, Steve     RTX" w:date="2023-07-17T16:22:00Z">
        <w:r>
          <w:t>To receive data from the Existing ArcSight connector do the following:</w:t>
        </w:r>
      </w:ins>
    </w:p>
    <w:p w14:paraId="739EB96B" w14:textId="3C6AACA1" w:rsidR="00CF622C" w:rsidRDefault="00456A0E" w:rsidP="00CF622C">
      <w:pPr>
        <w:pStyle w:val="ListParagraph"/>
        <w:numPr>
          <w:ilvl w:val="0"/>
          <w:numId w:val="211"/>
        </w:numPr>
        <w:rPr>
          <w:ins w:id="1674" w:author="Truxal, Steve     RTX" w:date="2023-07-26T11:40:00Z"/>
        </w:rPr>
      </w:pPr>
      <w:ins w:id="1675" w:author="Truxal, Steve     RTX" w:date="2023-07-26T11:39:00Z">
        <w:r>
          <w:t xml:space="preserve">Activate the esp_hbss_dlp-via-connector ingest pipeline by adding it to the logstash.yml configuration.  </w:t>
        </w:r>
      </w:ins>
      <w:ins w:id="1676" w:author="Truxal, Steve     RTX" w:date="2023-07-26T11:40:00Z">
        <w:r w:rsidR="00CF622C">
          <w:t xml:space="preserve">See section </w:t>
        </w:r>
        <w:r w:rsidR="00CF622C">
          <w:fldChar w:fldCharType="begin"/>
        </w:r>
        <w:r w:rsidR="00CF622C">
          <w:instrText xml:space="preserve"> REF _Ref122349280 \r \h </w:instrText>
        </w:r>
        <w:r w:rsidR="00CF622C">
          <w:fldChar w:fldCharType="separate"/>
        </w:r>
      </w:ins>
      <w:ins w:id="1677" w:author="Truxal, Steve     RTX" w:date="2023-07-26T18:45:00Z">
        <w:r w:rsidR="00651143">
          <w:t>5.5.2.1</w:t>
        </w:r>
      </w:ins>
      <w:ins w:id="1678" w:author="Truxal, Steve     RTX" w:date="2023-07-26T11:40:00Z">
        <w:r w:rsidR="00CF622C">
          <w:fldChar w:fldCharType="end"/>
        </w:r>
        <w:r w:rsidR="00CF622C">
          <w:t xml:space="preserve"> for details on how to update the logstash.yml configuration for a site.</w:t>
        </w:r>
        <w:r w:rsidR="00CF622C">
          <w:t xml:space="preserve">  This pipeline should only be added to the logstash configuration for the site where the E</w:t>
        </w:r>
      </w:ins>
      <w:ins w:id="1679" w:author="Truxal, Steve     RTX" w:date="2023-07-26T11:41:00Z">
        <w:r w:rsidR="00CF622C">
          <w:t>PO server resides.</w:t>
        </w:r>
      </w:ins>
    </w:p>
    <w:p w14:paraId="6079D851" w14:textId="2A3C716A" w:rsidR="00CF622C" w:rsidRPr="009177A0" w:rsidRDefault="00CF622C" w:rsidP="00CF622C">
      <w:pPr>
        <w:pStyle w:val="ListParagraph"/>
        <w:numPr>
          <w:ilvl w:val="0"/>
          <w:numId w:val="211"/>
        </w:numPr>
        <w:rPr>
          <w:ins w:id="1680" w:author="Truxal, Steve     RTX" w:date="2023-07-26T11:45:00Z"/>
          <w:rPrChange w:id="1681" w:author="Truxal, Steve     RTX" w:date="2023-07-26T11:49:00Z">
            <w:rPr>
              <w:ins w:id="1682" w:author="Truxal, Steve     RTX" w:date="2023-07-26T11:45:00Z"/>
              <w:i/>
              <w:iCs/>
            </w:rPr>
          </w:rPrChange>
        </w:rPr>
      </w:pPr>
      <w:ins w:id="1683" w:author="Truxal, Steve     RTX" w:date="2023-07-26T11:41:00Z">
        <w:r>
          <w:t>Follow the install instruction provided for con</w:t>
        </w:r>
      </w:ins>
      <w:ins w:id="1684" w:author="Truxal, Steve     RTX" w:date="2023-07-26T11:42:00Z">
        <w:r>
          <w:t>figuring the ESS ArcSight connector to forward data to Logstash:</w:t>
        </w:r>
      </w:ins>
      <w:ins w:id="1685" w:author="Truxal, Steve     RTX" w:date="2023-07-26T11:43:00Z">
        <w:r>
          <w:t xml:space="preserve"> </w:t>
        </w:r>
      </w:ins>
      <w:ins w:id="1686" w:author="Truxal, Steve     RTX" w:date="2023-07-26T11:42:00Z">
        <w:r w:rsidRPr="00CF622C">
          <w:rPr>
            <w:i/>
            <w:iCs/>
            <w:rPrChange w:id="1687" w:author="Truxal, Steve     RTX" w:date="2023-07-26T11:43:00Z">
              <w:rPr/>
            </w:rPrChange>
          </w:rPr>
          <w:t>“IAAS-018 – ESS – Temporary ArcSight Connector for Elastic Installation Instruc</w:t>
        </w:r>
      </w:ins>
      <w:ins w:id="1688" w:author="Truxal, Steve     RTX" w:date="2023-07-26T11:43:00Z">
        <w:r w:rsidRPr="00CF622C">
          <w:rPr>
            <w:i/>
            <w:iCs/>
            <w:rPrChange w:id="1689" w:author="Truxal, Steve     RTX" w:date="2023-07-26T11:43:00Z">
              <w:rPr/>
            </w:rPrChange>
          </w:rPr>
          <w:t>tions.docx”</w:t>
        </w:r>
      </w:ins>
      <w:ins w:id="1690" w:author="Truxal, Steve     RTX" w:date="2023-07-26T11:49:00Z">
        <w:r w:rsidR="009177A0">
          <w:rPr>
            <w:i/>
            <w:iCs/>
          </w:rPr>
          <w:t xml:space="preserve"> </w:t>
        </w:r>
        <w:r w:rsidR="009177A0" w:rsidRPr="009177A0">
          <w:rPr>
            <w:rPrChange w:id="1691" w:author="Truxal, Steve     RTX" w:date="2023-07-26T11:49:00Z">
              <w:rPr>
                <w:i/>
                <w:iCs/>
              </w:rPr>
            </w:rPrChange>
          </w:rPr>
          <w:t>(Document can be found in install/docs director on reposerver)</w:t>
        </w:r>
      </w:ins>
    </w:p>
    <w:p w14:paraId="73D0E43F" w14:textId="06505689" w:rsidR="009177A0" w:rsidRPr="009177A0" w:rsidRDefault="009177A0" w:rsidP="009177A0">
      <w:pPr>
        <w:pStyle w:val="ListParagraph"/>
        <w:numPr>
          <w:ilvl w:val="1"/>
          <w:numId w:val="211"/>
        </w:numPr>
        <w:rPr>
          <w:ins w:id="1692" w:author="Truxal, Steve     RTX" w:date="2023-07-26T11:47:00Z"/>
          <w:i/>
          <w:iCs/>
          <w:rPrChange w:id="1693" w:author="Truxal, Steve     RTX" w:date="2023-07-26T11:47:00Z">
            <w:rPr>
              <w:ins w:id="1694" w:author="Truxal, Steve     RTX" w:date="2023-07-26T11:47:00Z"/>
            </w:rPr>
          </w:rPrChange>
        </w:rPr>
      </w:pPr>
      <w:ins w:id="1695" w:author="Truxal, Steve     RTX" w:date="2023-07-26T11:45:00Z">
        <w:r>
          <w:t xml:space="preserve">Artifacts needed for the installation </w:t>
        </w:r>
      </w:ins>
      <w:ins w:id="1696" w:author="Truxal, Steve     RTX" w:date="2023-07-26T11:46:00Z">
        <w:r>
          <w:t>are distributed with the oadcgs-es-elastic-reposerver package</w:t>
        </w:r>
      </w:ins>
      <w:ins w:id="1697" w:author="Truxal, Steve     RTX" w:date="2023-07-26T11:55:00Z">
        <w:r w:rsidR="00564A14">
          <w:t xml:space="preserve"> in the install/artifacts/ess directory.</w:t>
        </w:r>
      </w:ins>
    </w:p>
    <w:p w14:paraId="1B7396D4" w14:textId="4960E540" w:rsidR="009177A0" w:rsidRPr="009177A0" w:rsidRDefault="009177A0" w:rsidP="009177A0">
      <w:pPr>
        <w:pStyle w:val="ListParagraph"/>
        <w:numPr>
          <w:ilvl w:val="2"/>
          <w:numId w:val="36"/>
        </w:numPr>
        <w:rPr>
          <w:ins w:id="1698" w:author="Truxal, Steve     RTX" w:date="2023-07-26T11:48:00Z"/>
          <w:i/>
          <w:iCs/>
          <w:rPrChange w:id="1699" w:author="Truxal, Steve     RTX" w:date="2023-07-26T11:48:00Z">
            <w:rPr>
              <w:ins w:id="1700" w:author="Truxal, Steve     RTX" w:date="2023-07-26T11:48:00Z"/>
            </w:rPr>
          </w:rPrChange>
        </w:rPr>
      </w:pPr>
      <w:ins w:id="1701" w:author="Truxal, Steve     RTX" w:date="2023-07-26T11:48:00Z">
        <w:r>
          <w:lastRenderedPageBreak/>
          <w:t>DeployArcSightMod.zip – Contains artifacts needed for configuring ArcSight connector.</w:t>
        </w:r>
      </w:ins>
    </w:p>
    <w:p w14:paraId="058F1568" w14:textId="2B70A4EB" w:rsidR="009177A0" w:rsidRPr="009177A0" w:rsidRDefault="009177A0" w:rsidP="009177A0">
      <w:pPr>
        <w:pStyle w:val="ListParagraph"/>
        <w:numPr>
          <w:ilvl w:val="2"/>
          <w:numId w:val="36"/>
        </w:numPr>
        <w:rPr>
          <w:ins w:id="1702" w:author="Truxal, Steve     RTX" w:date="2023-07-26T11:40:00Z"/>
          <w:i/>
          <w:iCs/>
          <w:rPrChange w:id="1703" w:author="Truxal, Steve     RTX" w:date="2023-07-26T11:47:00Z">
            <w:rPr>
              <w:ins w:id="1704" w:author="Truxal, Steve     RTX" w:date="2023-07-26T11:40:00Z"/>
            </w:rPr>
          </w:rPrChange>
        </w:rPr>
        <w:pPrChange w:id="1705" w:author="Truxal, Steve     RTX" w:date="2023-07-26T11:47:00Z">
          <w:pPr/>
        </w:pPrChange>
      </w:pPr>
      <w:ins w:id="1706" w:author="Truxal, Steve     RTX" w:date="2023-07-26T11:47:00Z">
        <w:r>
          <w:t>DeployArcSightMod.text  - Holds Hashes for Artifacts in zip</w:t>
        </w:r>
      </w:ins>
    </w:p>
    <w:p w14:paraId="7EE4FDD3" w14:textId="63D34760" w:rsidR="00EB0536" w:rsidRDefault="00CF622C" w:rsidP="00CF622C">
      <w:pPr>
        <w:ind w:left="360"/>
        <w:rPr>
          <w:ins w:id="1707" w:author="Truxal, Steve     RTX" w:date="2023-07-17T16:30:00Z"/>
        </w:rPr>
        <w:pPrChange w:id="1708" w:author="Truxal, Steve     RTX" w:date="2023-07-26T11:44:00Z">
          <w:pPr>
            <w:pStyle w:val="ListParagraph"/>
            <w:numPr>
              <w:numId w:val="207"/>
            </w:numPr>
            <w:ind w:hanging="360"/>
          </w:pPr>
        </w:pPrChange>
      </w:pPr>
      <w:ins w:id="1709" w:author="Truxal, Steve     RTX" w:date="2023-07-26T11:44:00Z">
        <w:r>
          <w:t xml:space="preserve">3) </w:t>
        </w:r>
      </w:ins>
      <w:ins w:id="1710" w:author="Truxal, Steve     RTX" w:date="2023-07-17T16:23:00Z">
        <w:r w:rsidR="00EB0536">
          <w:t xml:space="preserve">Validate the </w:t>
        </w:r>
      </w:ins>
      <w:ins w:id="1711" w:author="Truxal, Steve     RTX" w:date="2023-07-26T11:44:00Z">
        <w:r>
          <w:t xml:space="preserve">DLP </w:t>
        </w:r>
      </w:ins>
      <w:ins w:id="1712" w:author="Truxal, Steve     RTX" w:date="2023-07-17T16:23:00Z">
        <w:r w:rsidR="00EB0536">
          <w:t>events are received in the dcgs-</w:t>
        </w:r>
      </w:ins>
      <w:ins w:id="1713" w:author="Truxal, Steve     RTX" w:date="2023-07-26T11:44:00Z">
        <w:r>
          <w:t>hbss_epo_dlp-iaas-ent index</w:t>
        </w:r>
      </w:ins>
    </w:p>
    <w:p w14:paraId="5359FB97" w14:textId="77777777" w:rsidR="009E601F" w:rsidRPr="00EB0536" w:rsidRDefault="009E601F" w:rsidP="009E601F">
      <w:pPr>
        <w:pStyle w:val="ListParagraph"/>
        <w:rPr>
          <w:ins w:id="1714" w:author="Truxal, Steve     RTX" w:date="2023-07-17T16:10:00Z"/>
        </w:rPr>
        <w:pPrChange w:id="1715" w:author="Truxal, Steve     RTX" w:date="2023-07-17T16:30:00Z">
          <w:pPr>
            <w:pStyle w:val="Heading3"/>
          </w:pPr>
        </w:pPrChange>
      </w:pPr>
    </w:p>
    <w:p w14:paraId="7A3D2144" w14:textId="6814C999" w:rsidR="009E601F" w:rsidRDefault="009E601F" w:rsidP="0060720A">
      <w:pPr>
        <w:pStyle w:val="Heading3"/>
        <w:rPr>
          <w:ins w:id="1716" w:author="Truxal, Steve     RTX" w:date="2023-07-17T16:31:00Z"/>
        </w:rPr>
      </w:pPr>
      <w:ins w:id="1717" w:author="Truxal, Steve     RTX" w:date="2023-07-17T16:31:00Z">
        <w:r>
          <w:t>Switch Syslog data ingest</w:t>
        </w:r>
      </w:ins>
    </w:p>
    <w:p w14:paraId="0086F376" w14:textId="3BA161A7" w:rsidR="009E601F" w:rsidRDefault="009E601F" w:rsidP="009E601F">
      <w:pPr>
        <w:rPr>
          <w:ins w:id="1718" w:author="Truxal, Steve     RTX" w:date="2023-07-24T08:37:00Z"/>
        </w:rPr>
      </w:pPr>
      <w:ins w:id="1719" w:author="Truxal, Steve     RTX" w:date="2023-07-17T16:31:00Z">
        <w:r>
          <w:t>This section is to configure the switches at each site to send syslog data directly to Logstash.</w:t>
        </w:r>
      </w:ins>
      <w:ins w:id="1720" w:author="Truxal, Steve     RTX" w:date="2023-07-24T08:37:00Z">
        <w:r w:rsidR="00392729">
          <w:t xml:space="preserve"> Each switch should be setup to send syslog data directly to Logstash.</w:t>
        </w:r>
      </w:ins>
    </w:p>
    <w:p w14:paraId="392C163D" w14:textId="2A0C3E01" w:rsidR="00392729" w:rsidRDefault="00392729" w:rsidP="00392729">
      <w:pPr>
        <w:pStyle w:val="Heading4"/>
        <w:rPr>
          <w:ins w:id="1721" w:author="Truxal, Steve     RTX" w:date="2023-07-24T08:38:00Z"/>
        </w:rPr>
      </w:pPr>
      <w:ins w:id="1722" w:author="Truxal, Steve     RTX" w:date="2023-07-24T08:37:00Z">
        <w:r>
          <w:t>Prepare Logstash to receive switch data</w:t>
        </w:r>
      </w:ins>
    </w:p>
    <w:p w14:paraId="6375C1F1" w14:textId="77777777" w:rsidR="00392729" w:rsidRDefault="00392729" w:rsidP="00392729">
      <w:pPr>
        <w:rPr>
          <w:ins w:id="1723" w:author="Truxal, Steve     RTX" w:date="2023-07-24T08:41:00Z"/>
        </w:rPr>
      </w:pPr>
      <w:ins w:id="1724" w:author="Truxal, Steve     RTX" w:date="2023-07-24T08:38:00Z">
        <w:r>
          <w:t xml:space="preserve">Switch may send syslog data via UDP or TCP to Logstash.  </w:t>
        </w:r>
      </w:ins>
      <w:ins w:id="1725" w:author="Truxal, Steve     RTX" w:date="2023-07-24T08:39:00Z">
        <w:r>
          <w:t xml:space="preserve">The ecp_syslog_tcp and ecp_syslog_udp pipelines </w:t>
        </w:r>
        <w:r>
          <w:t xml:space="preserve">have been added to allow the ingestion of this data.  </w:t>
        </w:r>
      </w:ins>
      <w:ins w:id="1726" w:author="Truxal, Steve     RTX" w:date="2023-07-24T08:40:00Z">
        <w:r>
          <w:t xml:space="preserve">These new pipelines must be activated on each Logstash instance by adding them to the logstash.yml configuration. </w:t>
        </w:r>
      </w:ins>
    </w:p>
    <w:p w14:paraId="32B363BD" w14:textId="794D2717" w:rsidR="00392729" w:rsidRDefault="00392729" w:rsidP="00392729">
      <w:pPr>
        <w:rPr>
          <w:ins w:id="1727" w:author="Truxal, Steve     RTX" w:date="2023-07-24T08:43:00Z"/>
        </w:rPr>
      </w:pPr>
      <w:ins w:id="1728" w:author="Truxal, Steve     RTX" w:date="2023-07-24T08:41:00Z">
        <w:r>
          <w:t xml:space="preserve">Validate that the ecp_syslog_tcp and ecp_syslog_upd pipelines are contained in all logstash configurations defined in puppet.  See section </w:t>
        </w:r>
      </w:ins>
      <w:ins w:id="1729" w:author="Truxal, Steve     RTX" w:date="2023-07-24T08:40:00Z">
        <w:r>
          <w:t xml:space="preserve"> </w:t>
        </w:r>
      </w:ins>
      <w:ins w:id="1730" w:author="Truxal, Steve     RTX" w:date="2023-07-24T08:42:00Z">
        <w:r w:rsidR="00607296">
          <w:fldChar w:fldCharType="begin"/>
        </w:r>
        <w:r w:rsidR="00607296">
          <w:instrText xml:space="preserve"> REF _Ref122349280 \r \h </w:instrText>
        </w:r>
      </w:ins>
      <w:r w:rsidR="00607296">
        <w:fldChar w:fldCharType="separate"/>
      </w:r>
      <w:ins w:id="1731" w:author="Truxal, Steve     RTX" w:date="2023-07-26T18:45:00Z">
        <w:r w:rsidR="00651143">
          <w:t>5.5.2.1</w:t>
        </w:r>
      </w:ins>
      <w:ins w:id="1732" w:author="Truxal, Steve     RTX" w:date="2023-07-24T08:42:00Z">
        <w:r w:rsidR="00607296">
          <w:fldChar w:fldCharType="end"/>
        </w:r>
        <w:r w:rsidR="00607296">
          <w:t xml:space="preserve"> for </w:t>
        </w:r>
      </w:ins>
      <w:ins w:id="1733" w:author="Truxal, Steve     RTX" w:date="2023-07-24T08:43:00Z">
        <w:r w:rsidR="00607296">
          <w:t>details on puppet configurations for logstash.</w:t>
        </w:r>
      </w:ins>
    </w:p>
    <w:p w14:paraId="45AED4AA" w14:textId="23B5F31E" w:rsidR="00607296" w:rsidRDefault="00607296" w:rsidP="00607296">
      <w:pPr>
        <w:pStyle w:val="Heading4"/>
        <w:rPr>
          <w:ins w:id="1734" w:author="Truxal, Steve     RTX" w:date="2023-07-24T08:44:00Z"/>
        </w:rPr>
      </w:pPr>
      <w:ins w:id="1735" w:author="Truxal, Steve     RTX" w:date="2023-07-24T08:44:00Z">
        <w:r>
          <w:t>Configure switches to forward syslog data</w:t>
        </w:r>
      </w:ins>
    </w:p>
    <w:p w14:paraId="7414C73E" w14:textId="75906F24" w:rsidR="00607296" w:rsidRDefault="00607296" w:rsidP="00607296">
      <w:pPr>
        <w:rPr>
          <w:ins w:id="1736" w:author="Truxal, Steve     RTX" w:date="2023-07-24T08:45:00Z"/>
        </w:rPr>
      </w:pPr>
      <w:ins w:id="1737" w:author="Truxal, Steve     RTX" w:date="2023-07-24T08:44:00Z">
        <w:r>
          <w:t>The network/switch SMEs are needed to p</w:t>
        </w:r>
      </w:ins>
      <w:ins w:id="1738" w:author="Truxal, Steve     RTX" w:date="2023-07-26T12:59:00Z">
        <w:r w:rsidR="00BC4292">
          <w:t>er</w:t>
        </w:r>
      </w:ins>
      <w:ins w:id="1739" w:author="Truxal, Steve     RTX" w:date="2023-07-24T08:44:00Z">
        <w:r>
          <w:t>form this configuration.  Ensure that all switches are configured to send</w:t>
        </w:r>
      </w:ins>
      <w:ins w:id="1740" w:author="Truxal, Steve     RTX" w:date="2023-07-24T08:45:00Z">
        <w:r>
          <w:t xml:space="preserve"> syslog data to one of the following logstash endpoints at each site:</w:t>
        </w:r>
      </w:ins>
    </w:p>
    <w:p w14:paraId="7F0A4516" w14:textId="7197A05D" w:rsidR="00607296" w:rsidRDefault="00607296" w:rsidP="00607296">
      <w:pPr>
        <w:rPr>
          <w:ins w:id="1741" w:author="Truxal, Steve     RTX" w:date="2023-07-24T08:46:00Z"/>
        </w:rPr>
      </w:pPr>
      <w:ins w:id="1742" w:author="Truxal, Steve     RTX" w:date="2023-07-24T08:45:00Z">
        <w:r>
          <w:t xml:space="preserve">TCP (Unencrypted) – Logstash: </w:t>
        </w:r>
      </w:ins>
      <w:ins w:id="1743" w:author="Truxal, Steve     RTX" w:date="2023-07-24T08:48:00Z">
        <w:r w:rsidR="005B0096">
          <w:t>port 5055</w:t>
        </w:r>
      </w:ins>
    </w:p>
    <w:p w14:paraId="21F5F95B" w14:textId="160230B0" w:rsidR="00607296" w:rsidRDefault="00607296" w:rsidP="005B0096">
      <w:pPr>
        <w:spacing w:after="0"/>
        <w:rPr>
          <w:ins w:id="1744" w:author="Truxal, Steve     RTX" w:date="2023-07-24T08:46:00Z"/>
        </w:rPr>
        <w:pPrChange w:id="1745" w:author="Truxal, Steve     RTX" w:date="2023-07-24T08:47:00Z">
          <w:pPr/>
        </w:pPrChange>
      </w:pPr>
      <w:ins w:id="1746" w:author="Truxal, Steve     RTX" w:date="2023-07-24T08:46:00Z">
        <w:r>
          <w:t>UDP – Logstash: 514 (port forwarding is enabled on logstash to send this data to port 5040)</w:t>
        </w:r>
      </w:ins>
    </w:p>
    <w:p w14:paraId="6D128941" w14:textId="2A72A917" w:rsidR="00607296" w:rsidRDefault="005B0096" w:rsidP="005B0096">
      <w:pPr>
        <w:spacing w:after="0"/>
        <w:ind w:left="360"/>
        <w:rPr>
          <w:ins w:id="1747" w:author="Truxal, Steve     RTX" w:date="2023-07-26T11:49:00Z"/>
        </w:rPr>
      </w:pPr>
      <w:ins w:id="1748" w:author="Truxal, Steve     RTX" w:date="2023-07-24T08:47:00Z">
        <w:r>
          <w:t>(</w:t>
        </w:r>
        <w:r w:rsidRPr="005B0096">
          <w:rPr>
            <w:b/>
            <w:bCs/>
            <w:rPrChange w:id="1749" w:author="Truxal, Steve     RTX" w:date="2023-07-24T08:47:00Z">
              <w:rPr/>
            </w:rPrChange>
          </w:rPr>
          <w:t>N</w:t>
        </w:r>
      </w:ins>
      <w:ins w:id="1750" w:author="Truxal, Steve     RTX" w:date="2023-07-24T08:46:00Z">
        <w:r w:rsidR="00607296" w:rsidRPr="005B0096">
          <w:rPr>
            <w:b/>
            <w:bCs/>
            <w:rPrChange w:id="1751" w:author="Truxal, Steve     RTX" w:date="2023-07-24T08:47:00Z">
              <w:rPr/>
            </w:rPrChange>
          </w:rPr>
          <w:t>ote</w:t>
        </w:r>
        <w:r w:rsidR="00607296">
          <w:t xml:space="preserve">: </w:t>
        </w:r>
      </w:ins>
      <w:ins w:id="1752" w:author="Truxal, Steve     RTX" w:date="2023-07-24T08:47:00Z">
        <w:r w:rsidR="00607296">
          <w:t>UDP data can also be sent directly to Logstash port 5040</w:t>
        </w:r>
        <w:r>
          <w:t>)</w:t>
        </w:r>
      </w:ins>
    </w:p>
    <w:p w14:paraId="0BCDA0B7" w14:textId="1C647012" w:rsidR="009177A0" w:rsidRDefault="009177A0" w:rsidP="005B0096">
      <w:pPr>
        <w:spacing w:after="0"/>
        <w:ind w:left="360"/>
        <w:rPr>
          <w:ins w:id="1753" w:author="Truxal, Steve     RTX" w:date="2023-07-26T11:49:00Z"/>
        </w:rPr>
      </w:pPr>
    </w:p>
    <w:p w14:paraId="32874C0D" w14:textId="2BE7F9F9" w:rsidR="00E95414" w:rsidRDefault="00E95414" w:rsidP="00E95414">
      <w:pPr>
        <w:rPr>
          <w:ins w:id="1754" w:author="Truxal, Steve     RTX" w:date="2023-07-26T11:52:00Z"/>
        </w:rPr>
      </w:pPr>
      <w:ins w:id="1755" w:author="Truxal, Steve     RTX" w:date="2023-07-26T11:50:00Z">
        <w:r>
          <w:t>Provide network team with instructions to configure switches to forward data to Logstash at each site</w:t>
        </w:r>
      </w:ins>
      <w:ins w:id="1756" w:author="Truxal, Steve     RTX" w:date="2023-07-26T12:49:00Z">
        <w:r w:rsidR="00790232">
          <w:t xml:space="preserve"> l</w:t>
        </w:r>
      </w:ins>
      <w:ins w:id="1757" w:author="Truxal, Steve     RTX" w:date="2023-07-26T12:48:00Z">
        <w:r w:rsidR="00790232">
          <w:t xml:space="preserve">ocated in </w:t>
        </w:r>
      </w:ins>
      <w:ins w:id="1758" w:author="Truxal, Steve     RTX" w:date="2023-07-26T12:47:00Z">
        <w:r w:rsidR="00860998" w:rsidRPr="00601E15">
          <w:rPr>
            <w:i/>
            <w:iCs/>
            <w:rPrChange w:id="1759" w:author="Truxal, Steve     RTX" w:date="2023-07-26T14:39:00Z">
              <w:rPr/>
            </w:rPrChange>
          </w:rPr>
          <w:fldChar w:fldCharType="begin"/>
        </w:r>
        <w:r w:rsidR="00860998" w:rsidRPr="00601E15">
          <w:rPr>
            <w:i/>
            <w:iCs/>
            <w:rPrChange w:id="1760" w:author="Truxal, Steve     RTX" w:date="2023-07-26T14:39:00Z">
              <w:rPr/>
            </w:rPrChange>
          </w:rPr>
          <w:instrText xml:space="preserve"> REF _Ref141268041 \r \h </w:instrText>
        </w:r>
        <w:r w:rsidR="00860998" w:rsidRPr="00601E15">
          <w:rPr>
            <w:i/>
            <w:iCs/>
            <w:rPrChange w:id="1761" w:author="Truxal, Steve     RTX" w:date="2023-07-26T14:39:00Z">
              <w:rPr/>
            </w:rPrChange>
          </w:rPr>
        </w:r>
      </w:ins>
      <w:r w:rsidR="00601E15">
        <w:rPr>
          <w:i/>
          <w:iCs/>
        </w:rPr>
        <w:instrText xml:space="preserve"> \* MERGEFORMAT </w:instrText>
      </w:r>
      <w:r w:rsidR="00860998" w:rsidRPr="00601E15">
        <w:rPr>
          <w:i/>
          <w:iCs/>
          <w:rPrChange w:id="1762" w:author="Truxal, Steve     RTX" w:date="2023-07-26T14:39:00Z">
            <w:rPr/>
          </w:rPrChange>
        </w:rPr>
        <w:fldChar w:fldCharType="separate"/>
      </w:r>
      <w:ins w:id="1763" w:author="Truxal, Steve     RTX" w:date="2023-07-26T18:45:00Z">
        <w:r w:rsidR="00651143">
          <w:rPr>
            <w:i/>
            <w:iCs/>
          </w:rPr>
          <w:t>10Appendix A</w:t>
        </w:r>
      </w:ins>
      <w:ins w:id="1764" w:author="Truxal, Steve     RTX" w:date="2023-07-26T12:47:00Z">
        <w:r w:rsidR="00860998" w:rsidRPr="00601E15">
          <w:rPr>
            <w:i/>
            <w:iCs/>
            <w:rPrChange w:id="1765" w:author="Truxal, Steve     RTX" w:date="2023-07-26T14:39:00Z">
              <w:rPr/>
            </w:rPrChange>
          </w:rPr>
          <w:fldChar w:fldCharType="end"/>
        </w:r>
        <w:r w:rsidR="00860998" w:rsidRPr="00601E15">
          <w:rPr>
            <w:i/>
            <w:iCs/>
            <w:rPrChange w:id="1766" w:author="Truxal, Steve     RTX" w:date="2023-07-26T14:39:00Z">
              <w:rPr/>
            </w:rPrChange>
          </w:rPr>
          <w:t xml:space="preserve"> </w:t>
        </w:r>
      </w:ins>
      <w:ins w:id="1767" w:author="Truxal, Steve     RTX" w:date="2023-07-26T12:48:00Z">
        <w:r w:rsidR="00860998" w:rsidRPr="00601E15">
          <w:rPr>
            <w:i/>
            <w:iCs/>
            <w:rPrChange w:id="1768" w:author="Truxal, Steve     RTX" w:date="2023-07-26T14:39:00Z">
              <w:rPr/>
            </w:rPrChange>
          </w:rPr>
          <w:t>Prime Update Instructions</w:t>
        </w:r>
      </w:ins>
      <w:ins w:id="1769" w:author="Truxal, Steve     RTX" w:date="2023-07-26T12:49:00Z">
        <w:r w:rsidR="00790232">
          <w:t xml:space="preserve"> or </w:t>
        </w:r>
        <w:r w:rsidR="00790232" w:rsidRPr="00E13DB0">
          <w:rPr>
            <w:rFonts w:cs="Times New Roman"/>
            <w:bCs/>
            <w:i/>
            <w:iCs/>
          </w:rPr>
          <w:t>“Prime Updates.docx”</w:t>
        </w:r>
        <w:r w:rsidR="00790232" w:rsidRPr="00E95414">
          <w:rPr>
            <w:rFonts w:cs="Times New Roman"/>
            <w:bCs/>
          </w:rPr>
          <w:t xml:space="preserve"> </w:t>
        </w:r>
        <w:r w:rsidR="00790232" w:rsidRPr="00E13DB0">
          <w:t>(Document can be found in install/docs director on reposerver)</w:t>
        </w:r>
      </w:ins>
    </w:p>
    <w:p w14:paraId="3688AA41" w14:textId="595A51E5" w:rsidR="00E95414" w:rsidRDefault="00564A14" w:rsidP="00E95414">
      <w:pPr>
        <w:rPr>
          <w:ins w:id="1770" w:author="Truxal, Steve     RTX" w:date="2023-07-26T11:53:00Z"/>
        </w:rPr>
        <w:pPrChange w:id="1771" w:author="Truxal, Steve     RTX" w:date="2023-07-26T11:54:00Z">
          <w:pPr>
            <w:pStyle w:val="ListParagraph"/>
            <w:numPr>
              <w:numId w:val="36"/>
            </w:numPr>
            <w:ind w:hanging="360"/>
          </w:pPr>
        </w:pPrChange>
      </w:pPr>
      <w:ins w:id="1772" w:author="Truxal, Steve     RTX" w:date="2023-07-26T11:55:00Z">
        <w:r>
          <w:t>Artifacts needed for the installation are distributed with the oadcgs-es-elastic-reposerver package i</w:t>
        </w:r>
        <w:r>
          <w:t xml:space="preserve">n the </w:t>
        </w:r>
      </w:ins>
      <w:ins w:id="1773" w:author="Truxal, Steve     RTX" w:date="2023-07-26T11:53:00Z">
        <w:r w:rsidR="00E95414">
          <w:t>install/artifacts/prime_templates directory:</w:t>
        </w:r>
      </w:ins>
    </w:p>
    <w:p w14:paraId="542C19C3" w14:textId="7631FC19" w:rsidR="009177A0" w:rsidRDefault="00E95414" w:rsidP="00831DC1">
      <w:pPr>
        <w:pStyle w:val="ListParagraph"/>
        <w:numPr>
          <w:ilvl w:val="0"/>
          <w:numId w:val="36"/>
        </w:numPr>
        <w:rPr>
          <w:ins w:id="1774" w:author="Truxal, Steve     RTX" w:date="2023-07-24T08:47:00Z"/>
        </w:rPr>
        <w:pPrChange w:id="1775" w:author="Truxal, Steve     RTX" w:date="2023-07-26T14:57:00Z">
          <w:pPr>
            <w:spacing w:after="0"/>
            <w:ind w:left="360"/>
          </w:pPr>
        </w:pPrChange>
      </w:pPr>
      <w:ins w:id="1776" w:author="Truxal, Steve     RTX" w:date="2023-07-26T11:54:00Z">
        <w:r>
          <w:t>Cisco_Prime_Logstash_Update_Templates.zi</w:t>
        </w:r>
      </w:ins>
      <w:ins w:id="1777" w:author="Truxal, Steve     RTX" w:date="2023-07-26T11:55:00Z">
        <w:r w:rsidR="00564A14">
          <w:t>p</w:t>
        </w:r>
      </w:ins>
    </w:p>
    <w:p w14:paraId="417263F1" w14:textId="77777777" w:rsidR="005B0096" w:rsidRPr="00607296" w:rsidRDefault="005B0096" w:rsidP="005B0096">
      <w:pPr>
        <w:spacing w:after="0"/>
        <w:ind w:left="360"/>
        <w:rPr>
          <w:ins w:id="1778" w:author="Truxal, Steve     RTX" w:date="2023-07-17T16:30:00Z"/>
        </w:rPr>
        <w:pPrChange w:id="1779" w:author="Truxal, Steve     RTX" w:date="2023-07-24T08:47:00Z">
          <w:pPr>
            <w:pStyle w:val="Heading3"/>
          </w:pPr>
        </w:pPrChange>
      </w:pPr>
    </w:p>
    <w:p w14:paraId="575390CA" w14:textId="66EBAC48" w:rsidR="0060720A" w:rsidRDefault="0060720A" w:rsidP="0060720A">
      <w:pPr>
        <w:pStyle w:val="Heading3"/>
      </w:pPr>
      <w:r>
        <w:t>Activate Serena data ingest</w:t>
      </w:r>
      <w:bookmarkEnd w:id="1547"/>
    </w:p>
    <w:p w14:paraId="368F1A57" w14:textId="307BA268" w:rsidR="005F697D" w:rsidRDefault="005F697D" w:rsidP="005F697D">
      <w:pPr>
        <w:rPr>
          <w:rFonts w:cs="Times New Roman"/>
          <w:bCs/>
        </w:rPr>
      </w:pPr>
      <w:r w:rsidRPr="00045ABC">
        <w:rPr>
          <w:b/>
          <w:bCs/>
        </w:rPr>
        <w:t>NOTE:</w:t>
      </w:r>
      <w:r>
        <w:t xml:space="preserve"> </w:t>
      </w:r>
      <w:r w:rsidRPr="0005114B">
        <w:t xml:space="preserve">You must be root </w:t>
      </w:r>
      <w:r>
        <w:t xml:space="preserve">and a member of the </w:t>
      </w:r>
      <w:r w:rsidRPr="00CA7D25">
        <w:rPr>
          <w:rFonts w:cs="Times New Roman"/>
          <w:b/>
          <w:bCs/>
        </w:rPr>
        <w:t>ent elastic admins</w:t>
      </w:r>
      <w:r>
        <w:t xml:space="preserve"> AD group to load saved objects into Kibana.</w:t>
      </w:r>
      <w:r w:rsidRPr="00184133">
        <w:rPr>
          <w:rFonts w:cs="Times New Roman"/>
          <w:bCs/>
        </w:rPr>
        <w:t xml:space="preserve"> </w:t>
      </w:r>
      <w:r>
        <w:rPr>
          <w:rFonts w:cs="Times New Roman"/>
          <w:bCs/>
        </w:rPr>
        <w:t xml:space="preserve">Having the </w:t>
      </w:r>
      <w:r w:rsidRPr="00CA7D25">
        <w:rPr>
          <w:rFonts w:cs="Times New Roman"/>
          <w:b/>
        </w:rPr>
        <w:t>Elastic Administrator</w:t>
      </w:r>
      <w:r>
        <w:rPr>
          <w:rFonts w:cs="Times New Roman"/>
          <w:bCs/>
        </w:rPr>
        <w:t xml:space="preserve"> OneIM Role will place the user in this group.</w:t>
      </w:r>
    </w:p>
    <w:p w14:paraId="12124BA5" w14:textId="5971368E" w:rsidR="003D1259" w:rsidRPr="00C3081E" w:rsidRDefault="003D1259" w:rsidP="005F697D">
      <w:r w:rsidRPr="003D1259">
        <w:rPr>
          <w:rFonts w:cs="Times New Roman"/>
          <w:b/>
          <w:color w:val="FF0000"/>
        </w:rPr>
        <w:t>IMPORTANT</w:t>
      </w:r>
      <w:r>
        <w:rPr>
          <w:rFonts w:cs="Times New Roman"/>
          <w:bCs/>
        </w:rPr>
        <w:t xml:space="preserve">: If Serena data was activated in a previous </w:t>
      </w:r>
      <w:r w:rsidR="00C47769">
        <w:rPr>
          <w:rFonts w:cs="Times New Roman"/>
          <w:bCs/>
        </w:rPr>
        <w:t>version,</w:t>
      </w:r>
      <w:r>
        <w:rPr>
          <w:rFonts w:cs="Times New Roman"/>
          <w:bCs/>
        </w:rPr>
        <w:t xml:space="preserve"> you can skip this step</w:t>
      </w:r>
      <w:ins w:id="1780" w:author="Truxal, Steve     RTX" w:date="2023-07-26T11:51:00Z">
        <w:r w:rsidR="00E95414">
          <w:rPr>
            <w:rFonts w:cs="Times New Roman"/>
            <w:bCs/>
          </w:rPr>
          <w:t xml:space="preserve">: </w:t>
        </w:r>
      </w:ins>
      <w:del w:id="1781" w:author="Truxal, Steve     RTX" w:date="2023-07-26T11:51:00Z">
        <w:r w:rsidDel="00E95414">
          <w:rPr>
            <w:rFonts w:cs="Times New Roman"/>
            <w:bCs/>
          </w:rPr>
          <w:delText>.</w:delText>
        </w:r>
      </w:del>
    </w:p>
    <w:p w14:paraId="0F6BD320" w14:textId="070D9DD3" w:rsidR="005F697D" w:rsidRPr="005F697D" w:rsidRDefault="005F697D" w:rsidP="005F697D">
      <w:r w:rsidRPr="005F697D">
        <w:rPr>
          <w:b/>
          <w:bCs/>
        </w:rPr>
        <w:lastRenderedPageBreak/>
        <w:t>NOTE</w:t>
      </w:r>
      <w:r>
        <w:t>: An SQL Database SME will also be needed to give the elastic service account</w:t>
      </w:r>
      <w:r w:rsidR="00DE2ABE">
        <w:t xml:space="preserve"> read</w:t>
      </w:r>
      <w:r>
        <w:t xml:space="preserve"> permissions to the Serena database.</w:t>
      </w:r>
    </w:p>
    <w:p w14:paraId="56EDF14F" w14:textId="4D26BF8B" w:rsidR="00F77C1C" w:rsidRPr="00F77C1C" w:rsidRDefault="00F77C1C" w:rsidP="00F77C1C">
      <w:r w:rsidRPr="00F77C1C">
        <w:rPr>
          <w:b/>
          <w:bCs/>
          <w:color w:val="FF0000"/>
        </w:rPr>
        <w:t>IMPORTANT</w:t>
      </w:r>
      <w:r>
        <w:t>:  Prior to executing this section the service account at the site wh</w:t>
      </w:r>
      <w:r w:rsidR="005F697D">
        <w:t>e</w:t>
      </w:r>
      <w:r>
        <w:t>re this feature will be activated must be given permissions to read data from the Serena database</w:t>
      </w:r>
      <w:r w:rsidR="005F697D">
        <w:t xml:space="preserve"> by an SQL Database SME.</w:t>
      </w:r>
    </w:p>
    <w:p w14:paraId="69A2CC68" w14:textId="0E5552AA" w:rsidR="00850A85" w:rsidRDefault="00850A85" w:rsidP="00850A85">
      <w:r>
        <w:t xml:space="preserve">This section will active the ingestion of data from the Serena database. The following information will be needed and prompted for by the active script.  </w:t>
      </w:r>
    </w:p>
    <w:p w14:paraId="398E5420" w14:textId="6C71223B" w:rsidR="00850A85" w:rsidRDefault="00F77C1C">
      <w:pPr>
        <w:pStyle w:val="HTMLPreformatted"/>
        <w:numPr>
          <w:ilvl w:val="0"/>
          <w:numId w:val="79"/>
        </w:numPr>
      </w:pPr>
      <w:r>
        <w:t xml:space="preserve">HOSTNAME - </w:t>
      </w:r>
      <w:r w:rsidR="00850A85">
        <w:t>Hostname of SQL server holding Serena database</w:t>
      </w:r>
    </w:p>
    <w:p w14:paraId="52F4C3C5" w14:textId="314F6C92" w:rsidR="00850A85" w:rsidRDefault="00F77C1C">
      <w:pPr>
        <w:pStyle w:val="HTMLPreformatted"/>
        <w:numPr>
          <w:ilvl w:val="0"/>
          <w:numId w:val="79"/>
        </w:numPr>
      </w:pPr>
      <w:r>
        <w:t xml:space="preserve">PORT_NUM - </w:t>
      </w:r>
      <w:r w:rsidR="00850A85">
        <w:t>Port on the SQL server to access the database</w:t>
      </w:r>
    </w:p>
    <w:p w14:paraId="5622E6D2" w14:textId="71347B4B" w:rsidR="00850A85" w:rsidRDefault="00F77C1C">
      <w:pPr>
        <w:pStyle w:val="HTMLPreformatted"/>
        <w:numPr>
          <w:ilvl w:val="0"/>
          <w:numId w:val="79"/>
        </w:numPr>
      </w:pPr>
      <w:r>
        <w:t xml:space="preserve">DOMAIN_NAME - </w:t>
      </w:r>
      <w:r w:rsidR="00850A85">
        <w:t>Domain that this activation is being performed on</w:t>
      </w:r>
    </w:p>
    <w:p w14:paraId="59D0F171" w14:textId="2B1738A1" w:rsidR="00850A85" w:rsidRDefault="00F77C1C">
      <w:pPr>
        <w:pStyle w:val="HTMLPreformatted"/>
        <w:numPr>
          <w:ilvl w:val="0"/>
          <w:numId w:val="79"/>
        </w:numPr>
      </w:pPr>
      <w:r>
        <w:t xml:space="preserve">INSTANCE_NAME - </w:t>
      </w:r>
      <w:r w:rsidR="00850A85">
        <w:t>Serena database instance name</w:t>
      </w:r>
    </w:p>
    <w:p w14:paraId="3964E2B9" w14:textId="41E74D48" w:rsidR="00850A85" w:rsidRDefault="00F77C1C">
      <w:pPr>
        <w:pStyle w:val="HTMLPreformatted"/>
        <w:numPr>
          <w:ilvl w:val="0"/>
          <w:numId w:val="79"/>
        </w:numPr>
      </w:pPr>
      <w:r>
        <w:t xml:space="preserve">DATABASE_NAME - </w:t>
      </w:r>
      <w:r w:rsidR="00850A85">
        <w:t>Serena database name</w:t>
      </w:r>
    </w:p>
    <w:p w14:paraId="46ADB509" w14:textId="7746B826" w:rsidR="00850A85" w:rsidRDefault="00850A85" w:rsidP="00850A85"/>
    <w:p w14:paraId="7007DA3F" w14:textId="30B939FE" w:rsidR="00F77C1C" w:rsidRDefault="00F77C1C" w:rsidP="00F77C1C">
      <w:pPr>
        <w:pStyle w:val="HTMLPreformatted"/>
        <w:rPr>
          <w:rStyle w:val="line"/>
        </w:rPr>
      </w:pPr>
      <w:r>
        <w:rPr>
          <w:rStyle w:val="line"/>
        </w:rPr>
        <w:t xml:space="preserve">These values will be used to create the JDBC connection string as follows: </w:t>
      </w:r>
    </w:p>
    <w:p w14:paraId="657E87E2" w14:textId="31464668" w:rsidR="00F77C1C" w:rsidRPr="00F77C1C" w:rsidRDefault="00F77C1C" w:rsidP="00F77C1C">
      <w:pPr>
        <w:pStyle w:val="HTMLPreformatted"/>
        <w:rPr>
          <w:i/>
          <w:iCs/>
        </w:rPr>
      </w:pPr>
      <w:r w:rsidRPr="00F77C1C">
        <w:rPr>
          <w:rStyle w:val="line"/>
          <w:i/>
          <w:iCs/>
        </w:rPr>
        <w:t>jdbc:sqlserver://</w:t>
      </w:r>
      <w:r w:rsidRPr="00F77C1C">
        <w:rPr>
          <w:rStyle w:val="line"/>
          <w:b/>
          <w:bCs/>
          <w:i/>
          <w:iCs/>
        </w:rPr>
        <w:t>HOSTNAME</w:t>
      </w:r>
      <w:r w:rsidRPr="00F77C1C">
        <w:rPr>
          <w:rStyle w:val="line"/>
          <w:i/>
          <w:iCs/>
        </w:rPr>
        <w:t>:</w:t>
      </w:r>
      <w:r w:rsidRPr="00F77C1C">
        <w:rPr>
          <w:rStyle w:val="line"/>
          <w:b/>
          <w:bCs/>
          <w:i/>
          <w:iCs/>
        </w:rPr>
        <w:t>PORT_NUM</w:t>
      </w:r>
      <w:r w:rsidRPr="00F77C1C">
        <w:rPr>
          <w:rStyle w:val="line"/>
          <w:i/>
          <w:iCs/>
        </w:rPr>
        <w:t>;domain=</w:t>
      </w:r>
      <w:r w:rsidRPr="00F77C1C">
        <w:rPr>
          <w:rStyle w:val="line"/>
          <w:b/>
          <w:bCs/>
          <w:i/>
          <w:iCs/>
        </w:rPr>
        <w:t>DOMAIN_NAME</w:t>
      </w:r>
      <w:r w:rsidRPr="00F77C1C">
        <w:rPr>
          <w:rStyle w:val="line"/>
          <w:i/>
          <w:iCs/>
        </w:rPr>
        <w:t>;instanceName=</w:t>
      </w:r>
      <w:r w:rsidRPr="00F77C1C">
        <w:rPr>
          <w:rStyle w:val="line"/>
          <w:b/>
          <w:bCs/>
          <w:i/>
          <w:iCs/>
        </w:rPr>
        <w:t>INSTANCE_NAME</w:t>
      </w:r>
      <w:r w:rsidRPr="00F77C1C">
        <w:rPr>
          <w:rStyle w:val="line"/>
          <w:i/>
          <w:iCs/>
        </w:rPr>
        <w:t>;databaseName=</w:t>
      </w:r>
      <w:r w:rsidRPr="00F77C1C">
        <w:rPr>
          <w:rStyle w:val="line"/>
          <w:b/>
          <w:bCs/>
          <w:i/>
          <w:iCs/>
        </w:rPr>
        <w:t>DATABASE_NAME</w:t>
      </w:r>
      <w:r w:rsidRPr="00F77C1C">
        <w:rPr>
          <w:rStyle w:val="line"/>
          <w:i/>
          <w:iCs/>
        </w:rPr>
        <w:t>;integratedSecurity=true;authenticationScheme=JavaKerberos\"</w:t>
      </w:r>
    </w:p>
    <w:p w14:paraId="422FD3F3" w14:textId="34E43E2C" w:rsidR="00F77C1C" w:rsidRDefault="00F77C1C" w:rsidP="00F77C1C">
      <w:pPr>
        <w:pStyle w:val="HTMLPreformatted"/>
      </w:pPr>
      <w:r>
        <w:rPr>
          <w:rStyle w:val="line"/>
        </w:rPr>
        <w:t xml:space="preserve">        </w:t>
      </w:r>
    </w:p>
    <w:p w14:paraId="3FE2EBDE" w14:textId="77777777" w:rsidR="00F77C1C" w:rsidRDefault="00F77C1C" w:rsidP="00F77C1C">
      <w:pPr>
        <w:pStyle w:val="HTMLPreformatted"/>
      </w:pPr>
    </w:p>
    <w:p w14:paraId="6F139338" w14:textId="61E87BA3" w:rsidR="00850A85" w:rsidRDefault="00F77C1C" w:rsidP="00850A85">
      <w:r>
        <w:t>This is an example of a connection string created by the activate script and added to the esp_serena pipeline.</w:t>
      </w:r>
    </w:p>
    <w:p w14:paraId="10E9439E" w14:textId="77777777" w:rsidR="00850A85" w:rsidRPr="00850A85" w:rsidRDefault="00850A85" w:rsidP="00850A85">
      <w:pPr>
        <w:spacing w:after="0" w:line="240" w:lineRule="auto"/>
        <w:textAlignment w:val="baseline"/>
        <w:rPr>
          <w:rFonts w:ascii="Calibri" w:eastAsia="Times New Roman" w:hAnsi="Calibri" w:cs="Calibri"/>
          <w:i/>
          <w:iCs/>
          <w:color w:val="000000"/>
          <w:sz w:val="24"/>
          <w:szCs w:val="24"/>
        </w:rPr>
      </w:pPr>
      <w:r w:rsidRPr="00850A85">
        <w:rPr>
          <w:rFonts w:ascii="Calibri" w:eastAsia="Times New Roman" w:hAnsi="Calibri" w:cs="Calibri"/>
          <w:i/>
          <w:iCs/>
          <w:color w:val="000000"/>
          <w:sz w:val="24"/>
          <w:szCs w:val="24"/>
        </w:rPr>
        <w:t>jdbc:sqlserver://</w:t>
      </w:r>
      <w:r w:rsidRPr="00850A85">
        <w:rPr>
          <w:rFonts w:ascii="Calibri" w:eastAsia="Times New Roman" w:hAnsi="Calibri" w:cs="Calibri"/>
          <w:b/>
          <w:bCs/>
          <w:i/>
          <w:iCs/>
          <w:color w:val="000000"/>
          <w:sz w:val="24"/>
          <w:szCs w:val="24"/>
        </w:rPr>
        <w:t>u00sm01sq20.dcgs.mil</w:t>
      </w:r>
      <w:r w:rsidRPr="00850A85">
        <w:rPr>
          <w:rFonts w:ascii="Calibri" w:eastAsia="Times New Roman" w:hAnsi="Calibri" w:cs="Calibri"/>
          <w:i/>
          <w:iCs/>
          <w:color w:val="000000"/>
          <w:sz w:val="24"/>
          <w:szCs w:val="24"/>
        </w:rPr>
        <w:t>:</w:t>
      </w:r>
      <w:r w:rsidRPr="00850A85">
        <w:rPr>
          <w:rFonts w:ascii="Calibri" w:eastAsia="Times New Roman" w:hAnsi="Calibri" w:cs="Calibri"/>
          <w:b/>
          <w:bCs/>
          <w:i/>
          <w:iCs/>
          <w:color w:val="000000"/>
          <w:sz w:val="24"/>
          <w:szCs w:val="24"/>
        </w:rPr>
        <w:t>1460</w:t>
      </w:r>
      <w:r w:rsidRPr="00850A85">
        <w:rPr>
          <w:rFonts w:ascii="Calibri" w:eastAsia="Times New Roman" w:hAnsi="Calibri" w:cs="Calibri"/>
          <w:i/>
          <w:iCs/>
          <w:color w:val="000000"/>
          <w:sz w:val="24"/>
          <w:szCs w:val="24"/>
        </w:rPr>
        <w:t>;domain=</w:t>
      </w:r>
      <w:r w:rsidRPr="00850A85">
        <w:rPr>
          <w:rFonts w:ascii="Calibri" w:eastAsia="Times New Roman" w:hAnsi="Calibri" w:cs="Calibri"/>
          <w:b/>
          <w:bCs/>
          <w:i/>
          <w:iCs/>
          <w:color w:val="000000"/>
          <w:sz w:val="24"/>
          <w:szCs w:val="24"/>
        </w:rPr>
        <w:t>dcgs.mil</w:t>
      </w:r>
      <w:r w:rsidRPr="00850A85">
        <w:rPr>
          <w:rFonts w:ascii="Calibri" w:eastAsia="Times New Roman" w:hAnsi="Calibri" w:cs="Calibri"/>
          <w:i/>
          <w:iCs/>
          <w:color w:val="000000"/>
          <w:sz w:val="24"/>
          <w:szCs w:val="24"/>
        </w:rPr>
        <w:t>;instanceName=</w:t>
      </w:r>
      <w:r w:rsidRPr="00850A85">
        <w:rPr>
          <w:rFonts w:ascii="Calibri" w:eastAsia="Times New Roman" w:hAnsi="Calibri" w:cs="Calibri"/>
          <w:b/>
          <w:bCs/>
          <w:i/>
          <w:iCs/>
          <w:color w:val="000000"/>
          <w:sz w:val="24"/>
          <w:szCs w:val="24"/>
        </w:rPr>
        <w:t>ES01</w:t>
      </w:r>
      <w:r w:rsidRPr="00850A85">
        <w:rPr>
          <w:rFonts w:ascii="Calibri" w:eastAsia="Times New Roman" w:hAnsi="Calibri" w:cs="Calibri"/>
          <w:i/>
          <w:iCs/>
          <w:color w:val="000000"/>
          <w:sz w:val="24"/>
          <w:szCs w:val="24"/>
        </w:rPr>
        <w:t>;databaseName=</w:t>
      </w:r>
      <w:r w:rsidRPr="00850A85">
        <w:rPr>
          <w:rFonts w:ascii="Calibri" w:eastAsia="Times New Roman" w:hAnsi="Calibri" w:cs="Calibri"/>
          <w:b/>
          <w:bCs/>
          <w:i/>
          <w:iCs/>
          <w:color w:val="000000"/>
          <w:sz w:val="24"/>
          <w:szCs w:val="24"/>
        </w:rPr>
        <w:t>SBM_APP_2012</w:t>
      </w:r>
      <w:r w:rsidRPr="00850A85">
        <w:rPr>
          <w:rFonts w:ascii="Calibri" w:eastAsia="Times New Roman" w:hAnsi="Calibri" w:cs="Calibri"/>
          <w:i/>
          <w:iCs/>
          <w:color w:val="000000"/>
          <w:sz w:val="24"/>
          <w:szCs w:val="24"/>
        </w:rPr>
        <w:t>;integratedSecurity=true;authenticationScheme=JavaKerberos"</w:t>
      </w:r>
    </w:p>
    <w:p w14:paraId="5FD3B1A7" w14:textId="2EDBFB73" w:rsidR="00850A85" w:rsidRPr="00850A85" w:rsidRDefault="00850A85" w:rsidP="00850A85">
      <w:pPr>
        <w:spacing w:after="0" w:line="240" w:lineRule="auto"/>
        <w:textAlignment w:val="baseline"/>
        <w:rPr>
          <w:rFonts w:ascii="Calibri" w:eastAsia="Times New Roman" w:hAnsi="Calibri" w:cs="Calibri"/>
          <w:color w:val="000000"/>
          <w:sz w:val="24"/>
          <w:szCs w:val="24"/>
        </w:rPr>
      </w:pPr>
      <w:r w:rsidRPr="00850A85">
        <w:rPr>
          <w:rFonts w:ascii="Calibri" w:eastAsia="Times New Roman" w:hAnsi="Calibri" w:cs="Calibri"/>
          <w:color w:val="000000"/>
          <w:sz w:val="24"/>
          <w:szCs w:val="24"/>
        </w:rPr>
        <w:t xml:space="preserve">        </w:t>
      </w:r>
    </w:p>
    <w:p w14:paraId="766802CF" w14:textId="5E6ABDE1" w:rsidR="00850A85" w:rsidRPr="00850A85" w:rsidRDefault="00F77C1C" w:rsidP="00850A85">
      <w:r>
        <w:t>Follow these steps to run the active serena script:</w:t>
      </w:r>
    </w:p>
    <w:p w14:paraId="04E300F4" w14:textId="7A510504" w:rsidR="00850A85" w:rsidRDefault="00850A85">
      <w:pPr>
        <w:pStyle w:val="ListParagraph"/>
        <w:numPr>
          <w:ilvl w:val="0"/>
          <w:numId w:val="80"/>
        </w:numPr>
      </w:pPr>
      <w:r>
        <w:t>Login to the Logstash Instance that will be used to communicate with the Serena database. The best choice for this would be the Logstash instance at the same site that hosts the Serena database.</w:t>
      </w:r>
    </w:p>
    <w:p w14:paraId="0F0CF6BE" w14:textId="77777777" w:rsidR="00850A85" w:rsidRDefault="00850A85" w:rsidP="00850A85">
      <w:pPr>
        <w:pStyle w:val="ListParagraph"/>
      </w:pPr>
    </w:p>
    <w:p w14:paraId="13A83AD4" w14:textId="77777777" w:rsidR="00850A85" w:rsidRDefault="00850A85" w:rsidP="00850A85">
      <w:pPr>
        <w:pStyle w:val="ListParagraph"/>
      </w:pPr>
      <w:r>
        <w:t># sudo su</w:t>
      </w:r>
    </w:p>
    <w:p w14:paraId="37E5949C" w14:textId="77777777" w:rsidR="00850A85" w:rsidRDefault="00850A85" w:rsidP="00850A85">
      <w:pPr>
        <w:pStyle w:val="ListParagraph"/>
      </w:pPr>
    </w:p>
    <w:p w14:paraId="7D82E3FC" w14:textId="78C827D8" w:rsidR="00850A85" w:rsidRDefault="00850A85">
      <w:pPr>
        <w:pStyle w:val="ListParagraph"/>
        <w:numPr>
          <w:ilvl w:val="0"/>
          <w:numId w:val="80"/>
        </w:numPr>
      </w:pPr>
      <w:r>
        <w:t>Run the active serena script</w:t>
      </w:r>
    </w:p>
    <w:p w14:paraId="2171270C" w14:textId="77777777" w:rsidR="00850A85" w:rsidRDefault="00850A85" w:rsidP="00850A85">
      <w:pPr>
        <w:pStyle w:val="ListParagraph"/>
      </w:pPr>
    </w:p>
    <w:p w14:paraId="0CF3AB70" w14:textId="60CD3DE0" w:rsidR="00850A85" w:rsidRPr="00836469" w:rsidRDefault="00850A85" w:rsidP="00850A85">
      <w:pPr>
        <w:pStyle w:val="ListParagraph"/>
        <w:rPr>
          <w:rFonts w:ascii="Courier New" w:hAnsi="Courier New" w:cs="Courier New"/>
          <w:sz w:val="20"/>
          <w:szCs w:val="20"/>
        </w:rPr>
      </w:pPr>
      <w:r w:rsidRPr="002D1BB4">
        <w:rPr>
          <w:rFonts w:ascii="Courier New" w:hAnsi="Courier New" w:cs="Courier New"/>
          <w:sz w:val="20"/>
          <w:szCs w:val="20"/>
        </w:rPr>
        <w:t># curl –k https://</w:t>
      </w:r>
      <w:r w:rsidRPr="00FC0A09">
        <w:rPr>
          <w:rFonts w:ascii="Courier New" w:hAnsi="Courier New" w:cs="Courier New"/>
          <w:i/>
          <w:iCs/>
          <w:sz w:val="20"/>
          <w:szCs w:val="20"/>
        </w:rPr>
        <w:t>{site code}</w:t>
      </w:r>
      <w:r>
        <w:rPr>
          <w:rFonts w:ascii="Courier New" w:hAnsi="Courier New" w:cs="Courier New"/>
          <w:sz w:val="20"/>
          <w:szCs w:val="20"/>
        </w:rPr>
        <w:t>su01</w:t>
      </w:r>
      <w:r w:rsidRPr="002D1BB4">
        <w:rPr>
          <w:rFonts w:ascii="Courier New" w:hAnsi="Courier New" w:cs="Courier New"/>
          <w:sz w:val="20"/>
          <w:szCs w:val="20"/>
        </w:rPr>
        <w:t>ro01.`hostname -d`/yum/elastic/install/</w:t>
      </w:r>
      <w:r>
        <w:rPr>
          <w:rFonts w:ascii="Courier New" w:hAnsi="Courier New" w:cs="Courier New"/>
          <w:sz w:val="20"/>
          <w:szCs w:val="20"/>
        </w:rPr>
        <w:t xml:space="preserve">activate_serena.sh </w:t>
      </w:r>
      <w:r w:rsidRPr="002D1BB4">
        <w:rPr>
          <w:rFonts w:ascii="Courier New" w:hAnsi="Courier New" w:cs="Courier New"/>
          <w:sz w:val="20"/>
          <w:szCs w:val="20"/>
        </w:rPr>
        <w:t>| bash</w:t>
      </w:r>
    </w:p>
    <w:p w14:paraId="114E8EE9" w14:textId="77777777" w:rsidR="0060720A" w:rsidRDefault="0060720A" w:rsidP="00291744"/>
    <w:p w14:paraId="4A594002" w14:textId="123648BA" w:rsidR="003D1259" w:rsidRDefault="003D1259" w:rsidP="0060720A">
      <w:pPr>
        <w:pStyle w:val="Heading3"/>
      </w:pPr>
      <w:bookmarkStart w:id="1782" w:name="_Toc138076040"/>
      <w:r>
        <w:t>Activate ACAS data ingest</w:t>
      </w:r>
      <w:bookmarkEnd w:id="1782"/>
    </w:p>
    <w:p w14:paraId="1853DB48" w14:textId="6410220F" w:rsidR="00D72C7A" w:rsidRDefault="003D1259" w:rsidP="00D72C7A">
      <w:r w:rsidRPr="005F697D">
        <w:rPr>
          <w:b/>
          <w:bCs/>
        </w:rPr>
        <w:t>NOTE</w:t>
      </w:r>
      <w:r>
        <w:t>: An ACAS SME will be needed to execute this section</w:t>
      </w:r>
    </w:p>
    <w:p w14:paraId="59F78F89" w14:textId="7F3FBFE5" w:rsidR="00D72C7A" w:rsidRPr="00D72C7A" w:rsidRDefault="00D72C7A" w:rsidP="00D72C7A">
      <w:r w:rsidRPr="00D72C7A">
        <w:rPr>
          <w:b/>
          <w:bCs/>
          <w:color w:val="FF0000"/>
        </w:rPr>
        <w:t>IMPORTANT</w:t>
      </w:r>
      <w:r>
        <w:t xml:space="preserve">: This section </w:t>
      </w:r>
      <w:r w:rsidR="00763C9B">
        <w:t>depends on</w:t>
      </w:r>
      <w:r>
        <w:t xml:space="preserve"> AD version 3.12: </w:t>
      </w:r>
      <w:r w:rsidRPr="00D72C7A">
        <w:rPr>
          <w:i/>
          <w:iCs/>
        </w:rPr>
        <w:t xml:space="preserve">RFC CR-2023-OADCGS-015 – Standard Change: Upgrade Enterprise Service Foundation Data Active Directory (ESFDAD) NOFORN from </w:t>
      </w:r>
      <w:r w:rsidRPr="00D72C7A">
        <w:rPr>
          <w:i/>
          <w:iCs/>
        </w:rPr>
        <w:lastRenderedPageBreak/>
        <w:t>v3.3.11 to V.3.1</w:t>
      </w:r>
      <w:r>
        <w:rPr>
          <w:i/>
          <w:iCs/>
        </w:rPr>
        <w:t xml:space="preserve">2. </w:t>
      </w:r>
      <w:r>
        <w:t xml:space="preserve">If Active Directory is not running this </w:t>
      </w:r>
      <w:r w:rsidR="00D60246">
        <w:t xml:space="preserve">version </w:t>
      </w:r>
      <w:r>
        <w:t>skip this section</w:t>
      </w:r>
      <w:r w:rsidR="00763C9B">
        <w:t>, it will be attempted again in the next Elastic upgrade.</w:t>
      </w:r>
    </w:p>
    <w:p w14:paraId="21EA5103" w14:textId="0658D0EE" w:rsidR="003D1259" w:rsidRDefault="003D1259" w:rsidP="00D72C7A">
      <w:r>
        <w:t>The Elastic Data Collector can query Vulnerability, Scanner Status, and System Status data from ACAS to be ingested into the collector. It uses the TenableSC API to be able to display this data. By default, this capability is disabled. The following guide will show the user how to activate the ACAS portion of the Data Collector.</w:t>
      </w:r>
    </w:p>
    <w:p w14:paraId="5ECC9D2C" w14:textId="712039C7" w:rsidR="00DA6602" w:rsidRPr="00D60246" w:rsidRDefault="00D60246" w:rsidP="00DA6602">
      <w:pPr>
        <w:pStyle w:val="Heading4"/>
      </w:pPr>
      <w:bookmarkStart w:id="1783" w:name="_Toc138076041"/>
      <w:r>
        <w:t>Configure ACAS to a</w:t>
      </w:r>
      <w:r w:rsidR="00DA6602">
        <w:t>llow API Keys</w:t>
      </w:r>
      <w:bookmarkEnd w:id="1783"/>
    </w:p>
    <w:p w14:paraId="6AB678A6" w14:textId="3AC7BC5A" w:rsidR="00DA6602" w:rsidRDefault="00DA6602">
      <w:pPr>
        <w:numPr>
          <w:ilvl w:val="0"/>
          <w:numId w:val="92"/>
        </w:numPr>
        <w:spacing w:after="160" w:line="256" w:lineRule="auto"/>
      </w:pPr>
      <w:r>
        <w:t xml:space="preserve">Log in to Tenable.sc via the user interface as an </w:t>
      </w:r>
      <w:r>
        <w:rPr>
          <w:b/>
          <w:bCs/>
        </w:rPr>
        <w:t xml:space="preserve">Admin </w:t>
      </w:r>
      <w:r>
        <w:t>(</w:t>
      </w:r>
      <w:r w:rsidR="00D655DA">
        <w:fldChar w:fldCharType="begin"/>
      </w:r>
      <w:r w:rsidR="00D655DA">
        <w:instrText>HYPERLINK</w:instrText>
      </w:r>
      <w:r w:rsidR="00D655DA">
        <w:fldChar w:fldCharType="separate"/>
      </w:r>
      <w:r w:rsidR="00C6432A">
        <w:rPr>
          <w:b/>
          <w:bCs/>
        </w:rPr>
        <w:t>Error! Hyperlink reference not valid.</w:t>
      </w:r>
      <w:r w:rsidR="00D655DA">
        <w:rPr>
          <w:rStyle w:val="Hyperlink"/>
        </w:rPr>
        <w:fldChar w:fldCharType="end"/>
      </w:r>
      <w:r>
        <w:t>).</w:t>
      </w:r>
    </w:p>
    <w:p w14:paraId="68B5681C" w14:textId="77777777" w:rsidR="00A412E3" w:rsidRDefault="00A6705D" w:rsidP="00C3688F">
      <w:pPr>
        <w:keepNext/>
        <w:spacing w:after="160" w:line="256" w:lineRule="auto"/>
        <w:ind w:left="360"/>
      </w:pPr>
      <w:r>
        <w:rPr>
          <w:noProof/>
        </w:rPr>
        <w:drawing>
          <wp:inline distT="0" distB="0" distL="0" distR="0" wp14:anchorId="450C1B37" wp14:editId="2726CEB4">
            <wp:extent cx="5700597" cy="2266950"/>
            <wp:effectExtent l="0" t="0" r="0" b="0"/>
            <wp:docPr id="221230529" name="Picture 2212305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29" name="Picture 221230529" descr="Graphical user interface, applicati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03816" cy="2268230"/>
                    </a:xfrm>
                    <a:prstGeom prst="rect">
                      <a:avLst/>
                    </a:prstGeom>
                  </pic:spPr>
                </pic:pic>
              </a:graphicData>
            </a:graphic>
          </wp:inline>
        </w:drawing>
      </w:r>
    </w:p>
    <w:p w14:paraId="333CCE3F" w14:textId="6745A284" w:rsidR="00A6705D" w:rsidRDefault="00A412E3" w:rsidP="00A412E3">
      <w:pPr>
        <w:pStyle w:val="Caption"/>
      </w:pPr>
      <w:bookmarkStart w:id="1784" w:name="_Toc135913142"/>
      <w:r>
        <w:t xml:space="preserve">Figure </w:t>
      </w:r>
      <w:fldSimple w:instr=" SEQ Figure \* ARABIC ">
        <w:r w:rsidR="00651143">
          <w:rPr>
            <w:noProof/>
          </w:rPr>
          <w:t>127</w:t>
        </w:r>
      </w:fldSimple>
      <w:r>
        <w:t>- Example of tenable login page</w:t>
      </w:r>
      <w:bookmarkEnd w:id="1784"/>
    </w:p>
    <w:p w14:paraId="753F6612" w14:textId="79E91539" w:rsidR="00DA6602" w:rsidRDefault="00DA6602" w:rsidP="00DA6602"/>
    <w:p w14:paraId="7DE02B4E" w14:textId="77777777" w:rsidR="00C3688F" w:rsidRDefault="00C3688F" w:rsidP="00DA6602"/>
    <w:p w14:paraId="1C3BC4B7" w14:textId="77777777" w:rsidR="00DA6602" w:rsidRDefault="00DA6602">
      <w:pPr>
        <w:numPr>
          <w:ilvl w:val="0"/>
          <w:numId w:val="93"/>
        </w:numPr>
        <w:spacing w:after="160" w:line="256" w:lineRule="auto"/>
      </w:pPr>
      <w:r>
        <w:t>In the top navigation bar, click </w:t>
      </w:r>
      <w:r>
        <w:rPr>
          <w:b/>
          <w:bCs/>
        </w:rPr>
        <w:t>System </w:t>
      </w:r>
      <w:r>
        <w:t>&gt;</w:t>
      </w:r>
      <w:r>
        <w:rPr>
          <w:b/>
          <w:bCs/>
        </w:rPr>
        <w:t> Configuration</w:t>
      </w:r>
      <w:r>
        <w:t>. The </w:t>
      </w:r>
      <w:r>
        <w:rPr>
          <w:b/>
          <w:bCs/>
        </w:rPr>
        <w:t>Configuration</w:t>
      </w:r>
      <w:r>
        <w:t> page appears.</w:t>
      </w:r>
    </w:p>
    <w:p w14:paraId="69063626" w14:textId="77777777" w:rsidR="00A412E3" w:rsidRDefault="00BA7FBB" w:rsidP="00C3688F">
      <w:pPr>
        <w:keepNext/>
        <w:ind w:left="360"/>
      </w:pPr>
      <w:r>
        <w:rPr>
          <w:noProof/>
        </w:rPr>
        <w:lastRenderedPageBreak/>
        <w:drawing>
          <wp:inline distT="0" distB="0" distL="0" distR="0" wp14:anchorId="139FC564" wp14:editId="04AA6F5C">
            <wp:extent cx="5829300" cy="3449003"/>
            <wp:effectExtent l="0" t="0" r="0" b="0"/>
            <wp:docPr id="221230530" name="Picture 2212305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0" name="Picture 221230530" descr="Graphical user interface, text, applicati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31171" cy="3450110"/>
                    </a:xfrm>
                    <a:prstGeom prst="rect">
                      <a:avLst/>
                    </a:prstGeom>
                  </pic:spPr>
                </pic:pic>
              </a:graphicData>
            </a:graphic>
          </wp:inline>
        </w:drawing>
      </w:r>
    </w:p>
    <w:p w14:paraId="76611441" w14:textId="5ACCB603" w:rsidR="00DA6602" w:rsidRDefault="00A412E3" w:rsidP="00C3688F">
      <w:pPr>
        <w:pStyle w:val="Caption"/>
      </w:pPr>
      <w:bookmarkStart w:id="1785" w:name="_Toc135913143"/>
      <w:r>
        <w:t xml:space="preserve">Figure </w:t>
      </w:r>
      <w:fldSimple w:instr=" SEQ Figure \* ARABIC ">
        <w:r w:rsidR="00651143">
          <w:rPr>
            <w:noProof/>
          </w:rPr>
          <w:t>128</w:t>
        </w:r>
      </w:fldSimple>
      <w:r>
        <w:t>- Example of selecting "Configuration" option.</w:t>
      </w:r>
      <w:bookmarkEnd w:id="1785"/>
    </w:p>
    <w:p w14:paraId="05530A10" w14:textId="25417B12" w:rsidR="00DA6602" w:rsidRDefault="00DA6602">
      <w:pPr>
        <w:numPr>
          <w:ilvl w:val="0"/>
          <w:numId w:val="94"/>
        </w:numPr>
        <w:spacing w:after="160" w:line="256" w:lineRule="auto"/>
      </w:pPr>
      <w:r>
        <w:t>Click the </w:t>
      </w:r>
      <w:r>
        <w:rPr>
          <w:b/>
          <w:bCs/>
        </w:rPr>
        <w:t>Security</w:t>
      </w:r>
      <w:r>
        <w:t> tile. The </w:t>
      </w:r>
      <w:r>
        <w:rPr>
          <w:b/>
          <w:bCs/>
        </w:rPr>
        <w:t>Security Configuration</w:t>
      </w:r>
      <w:r>
        <w:t> page appears.</w:t>
      </w:r>
    </w:p>
    <w:p w14:paraId="0373A3E3" w14:textId="77777777" w:rsidR="00A412E3" w:rsidRDefault="00BA7FBB" w:rsidP="00A412E3">
      <w:pPr>
        <w:keepNext/>
        <w:spacing w:after="160" w:line="256" w:lineRule="auto"/>
        <w:ind w:left="360"/>
      </w:pPr>
      <w:r>
        <w:rPr>
          <w:noProof/>
        </w:rPr>
        <w:drawing>
          <wp:inline distT="0" distB="0" distL="0" distR="0" wp14:anchorId="38D841C2" wp14:editId="75BA5F6B">
            <wp:extent cx="5524500" cy="3232283"/>
            <wp:effectExtent l="0" t="0" r="0" b="6350"/>
            <wp:docPr id="221230531" name="Picture 221230531" descr="Applica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1" name="Picture 221230531" descr="Application, logo&#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32327" cy="3236862"/>
                    </a:xfrm>
                    <a:prstGeom prst="rect">
                      <a:avLst/>
                    </a:prstGeom>
                  </pic:spPr>
                </pic:pic>
              </a:graphicData>
            </a:graphic>
          </wp:inline>
        </w:drawing>
      </w:r>
    </w:p>
    <w:p w14:paraId="5C1B2832" w14:textId="5C89AED2" w:rsidR="00BA7FBB" w:rsidRDefault="00A412E3" w:rsidP="00A412E3">
      <w:pPr>
        <w:pStyle w:val="Caption"/>
      </w:pPr>
      <w:bookmarkStart w:id="1786" w:name="_Toc135913144"/>
      <w:r>
        <w:t xml:space="preserve">Figure </w:t>
      </w:r>
      <w:fldSimple w:instr=" SEQ Figure \* ARABIC ">
        <w:r w:rsidR="00651143">
          <w:rPr>
            <w:noProof/>
          </w:rPr>
          <w:t>129</w:t>
        </w:r>
      </w:fldSimple>
      <w:r>
        <w:t>- Example of selecting Security option.</w:t>
      </w:r>
      <w:bookmarkEnd w:id="1786"/>
    </w:p>
    <w:p w14:paraId="1E8BA6D1" w14:textId="532108CD" w:rsidR="00DA6602" w:rsidRDefault="00DA6602">
      <w:pPr>
        <w:numPr>
          <w:ilvl w:val="0"/>
          <w:numId w:val="95"/>
        </w:numPr>
        <w:spacing w:after="160" w:line="256" w:lineRule="auto"/>
      </w:pPr>
      <w:r>
        <w:lastRenderedPageBreak/>
        <w:t>In the </w:t>
      </w:r>
      <w:r>
        <w:rPr>
          <w:b/>
          <w:bCs/>
        </w:rPr>
        <w:t>Authentication Settings</w:t>
      </w:r>
      <w:r>
        <w:t> section, click </w:t>
      </w:r>
      <w:r>
        <w:rPr>
          <w:b/>
          <w:bCs/>
        </w:rPr>
        <w:t>Allow API Keys</w:t>
      </w:r>
      <w:r>
        <w:t> to enable the toggle. Click </w:t>
      </w:r>
      <w:r>
        <w:rPr>
          <w:b/>
          <w:bCs/>
        </w:rPr>
        <w:t>Submit</w:t>
      </w:r>
      <w:r>
        <w:t xml:space="preserve">. </w:t>
      </w:r>
    </w:p>
    <w:p w14:paraId="3015F15E" w14:textId="77777777" w:rsidR="00A412E3" w:rsidRDefault="00D72BF0" w:rsidP="00A412E3">
      <w:pPr>
        <w:keepNext/>
        <w:spacing w:after="160" w:line="256" w:lineRule="auto"/>
      </w:pPr>
      <w:r>
        <w:rPr>
          <w:noProof/>
        </w:rPr>
        <w:drawing>
          <wp:inline distT="0" distB="0" distL="0" distR="0" wp14:anchorId="5CAE64A0" wp14:editId="4BB5A56E">
            <wp:extent cx="5686425" cy="3560698"/>
            <wp:effectExtent l="0" t="0" r="0" b="1905"/>
            <wp:docPr id="221230532" name="Picture 2212305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2" name="Picture 221230532" descr="Graphical user interface, application&#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91060" cy="3563600"/>
                    </a:xfrm>
                    <a:prstGeom prst="rect">
                      <a:avLst/>
                    </a:prstGeom>
                  </pic:spPr>
                </pic:pic>
              </a:graphicData>
            </a:graphic>
          </wp:inline>
        </w:drawing>
      </w:r>
    </w:p>
    <w:p w14:paraId="355B9117" w14:textId="09DF462A" w:rsidR="00D72BF0" w:rsidRDefault="00A412E3" w:rsidP="00A412E3">
      <w:pPr>
        <w:pStyle w:val="Caption"/>
      </w:pPr>
      <w:bookmarkStart w:id="1787" w:name="_Toc135913145"/>
      <w:r>
        <w:t xml:space="preserve">Figure </w:t>
      </w:r>
      <w:fldSimple w:instr=" SEQ Figure \* ARABIC ">
        <w:r w:rsidR="00651143">
          <w:rPr>
            <w:noProof/>
          </w:rPr>
          <w:t>130</w:t>
        </w:r>
      </w:fldSimple>
      <w:r>
        <w:t>- Example of turning on API Keys option.</w:t>
      </w:r>
      <w:bookmarkEnd w:id="1787"/>
    </w:p>
    <w:p w14:paraId="6E8B6CE0" w14:textId="58470179" w:rsidR="00DA6602" w:rsidRDefault="00DA6602" w:rsidP="00DA6602">
      <w:r>
        <w:br w:type="page"/>
      </w:r>
    </w:p>
    <w:p w14:paraId="75DCBC1E" w14:textId="77777777" w:rsidR="00DA6602" w:rsidRDefault="00DA6602" w:rsidP="00DA6602"/>
    <w:p w14:paraId="3029B6B9" w14:textId="17C14868" w:rsidR="00DA6602" w:rsidRDefault="00DA6602" w:rsidP="00763C9B">
      <w:pPr>
        <w:pStyle w:val="Heading4"/>
      </w:pPr>
      <w:bookmarkStart w:id="1788" w:name="_Toc138076042"/>
      <w:r>
        <w:t>Generate API Keys for the Elastic Service Account</w:t>
      </w:r>
      <w:bookmarkEnd w:id="1788"/>
    </w:p>
    <w:p w14:paraId="6D036A23" w14:textId="4823F63A" w:rsidR="00A74D2A" w:rsidRPr="00A74D2A" w:rsidRDefault="00A74D2A" w:rsidP="00A74D2A">
      <w:r>
        <w:t>API Keys for use by the elasticDataCollector should be generated from the “ent_elastic_acas.svc” account.</w:t>
      </w:r>
    </w:p>
    <w:p w14:paraId="612F93E6" w14:textId="50F66753" w:rsidR="00DA6602" w:rsidRDefault="00DA6602">
      <w:pPr>
        <w:numPr>
          <w:ilvl w:val="0"/>
          <w:numId w:val="96"/>
        </w:numPr>
        <w:spacing w:after="160" w:line="256" w:lineRule="auto"/>
      </w:pPr>
      <w:r>
        <w:t>Log in to Tenable.sc via the user interface.</w:t>
      </w:r>
    </w:p>
    <w:p w14:paraId="7D7EDBCE" w14:textId="77777777" w:rsidR="00A412E3" w:rsidRDefault="00D72BF0" w:rsidP="00A412E3">
      <w:pPr>
        <w:keepNext/>
        <w:spacing w:after="160" w:line="256" w:lineRule="auto"/>
      </w:pPr>
      <w:r>
        <w:rPr>
          <w:noProof/>
        </w:rPr>
        <w:drawing>
          <wp:inline distT="0" distB="0" distL="0" distR="0" wp14:anchorId="1B756C35" wp14:editId="6C61A962">
            <wp:extent cx="5943600" cy="2363470"/>
            <wp:effectExtent l="0" t="0" r="0" b="0"/>
            <wp:docPr id="221230533" name="Picture 221230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29" name="Picture 221230529" descr="Graphical user interface, applicati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949B5D8" w14:textId="2AFB436C" w:rsidR="00DA6602" w:rsidRDefault="00A412E3" w:rsidP="00C3688F">
      <w:pPr>
        <w:pStyle w:val="Caption"/>
      </w:pPr>
      <w:bookmarkStart w:id="1789" w:name="_Toc135913146"/>
      <w:r>
        <w:t xml:space="preserve">Figure </w:t>
      </w:r>
      <w:fldSimple w:instr=" SEQ Figure \* ARABIC ">
        <w:r w:rsidR="00651143">
          <w:rPr>
            <w:noProof/>
          </w:rPr>
          <w:t>131</w:t>
        </w:r>
      </w:fldSimple>
      <w:r>
        <w:t>- Example login page for tenable</w:t>
      </w:r>
      <w:bookmarkEnd w:id="1789"/>
    </w:p>
    <w:p w14:paraId="1BD210C3" w14:textId="64715203" w:rsidR="00DA6602" w:rsidRDefault="00DA6602">
      <w:pPr>
        <w:numPr>
          <w:ilvl w:val="0"/>
          <w:numId w:val="97"/>
        </w:numPr>
        <w:spacing w:after="160" w:line="256" w:lineRule="auto"/>
      </w:pPr>
      <w:r>
        <w:t>Click </w:t>
      </w:r>
      <w:r>
        <w:rPr>
          <w:b/>
          <w:bCs/>
        </w:rPr>
        <w:t>Users</w:t>
      </w:r>
      <w:r>
        <w:t> &gt; </w:t>
      </w:r>
      <w:r>
        <w:rPr>
          <w:b/>
          <w:bCs/>
        </w:rPr>
        <w:t>Users</w:t>
      </w:r>
      <w:r>
        <w:t>. The </w:t>
      </w:r>
      <w:r>
        <w:rPr>
          <w:b/>
          <w:bCs/>
        </w:rPr>
        <w:t>Users</w:t>
      </w:r>
      <w:r>
        <w:t> page appears.</w:t>
      </w:r>
    </w:p>
    <w:p w14:paraId="5630D3AE" w14:textId="77777777" w:rsidR="00A412E3" w:rsidRDefault="00D72BF0" w:rsidP="00A412E3">
      <w:pPr>
        <w:keepNext/>
        <w:spacing w:after="160" w:line="256" w:lineRule="auto"/>
        <w:ind w:left="360"/>
      </w:pPr>
      <w:r>
        <w:rPr>
          <w:noProof/>
        </w:rPr>
        <w:drawing>
          <wp:inline distT="0" distB="0" distL="0" distR="0" wp14:anchorId="41F68D10" wp14:editId="7A606D5C">
            <wp:extent cx="5695950" cy="3377738"/>
            <wp:effectExtent l="0" t="0" r="0" b="0"/>
            <wp:docPr id="221230534" name="Picture 221230534"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4" name="Picture 221230534" descr="Graphical user interface, application, Excel&#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99357" cy="3379758"/>
                    </a:xfrm>
                    <a:prstGeom prst="rect">
                      <a:avLst/>
                    </a:prstGeom>
                  </pic:spPr>
                </pic:pic>
              </a:graphicData>
            </a:graphic>
          </wp:inline>
        </w:drawing>
      </w:r>
    </w:p>
    <w:p w14:paraId="6A643B31" w14:textId="6C4E7C15" w:rsidR="00D72BF0" w:rsidRDefault="00A412E3" w:rsidP="00A412E3">
      <w:pPr>
        <w:pStyle w:val="Caption"/>
      </w:pPr>
      <w:bookmarkStart w:id="1790" w:name="_Toc135913147"/>
      <w:r>
        <w:t xml:space="preserve">Figure </w:t>
      </w:r>
      <w:fldSimple w:instr=" SEQ Figure \* ARABIC ">
        <w:r w:rsidR="00651143">
          <w:rPr>
            <w:noProof/>
          </w:rPr>
          <w:t>132</w:t>
        </w:r>
      </w:fldSimple>
      <w:r>
        <w:t>- Example selecting "Users."</w:t>
      </w:r>
      <w:bookmarkEnd w:id="1790"/>
    </w:p>
    <w:p w14:paraId="2477E19C" w14:textId="73200140" w:rsidR="00DA6602" w:rsidRDefault="00DA6602">
      <w:pPr>
        <w:numPr>
          <w:ilvl w:val="0"/>
          <w:numId w:val="98"/>
        </w:numPr>
        <w:spacing w:after="160" w:line="256" w:lineRule="auto"/>
        <w:rPr>
          <w:b/>
          <w:bCs/>
        </w:rPr>
      </w:pPr>
      <w:r>
        <w:lastRenderedPageBreak/>
        <w:t xml:space="preserve">Click the </w:t>
      </w:r>
      <w:r>
        <w:rPr>
          <w:b/>
          <w:bCs/>
        </w:rPr>
        <w:t>Settings Button</w:t>
      </w:r>
      <w:r>
        <w:t xml:space="preserve"> for the </w:t>
      </w:r>
      <w:r w:rsidR="003C5A74">
        <w:t>ent_elastic_a</w:t>
      </w:r>
      <w:r w:rsidR="00AC1ACF">
        <w:t>cas</w:t>
      </w:r>
      <w:r w:rsidR="003C5A74">
        <w:t xml:space="preserve">.svc account </w:t>
      </w:r>
      <w:r>
        <w:t xml:space="preserve">to generate an API key, then </w:t>
      </w:r>
      <w:r>
        <w:rPr>
          <w:b/>
          <w:bCs/>
        </w:rPr>
        <w:t>Generate API Key</w:t>
      </w:r>
    </w:p>
    <w:p w14:paraId="630F4BC9" w14:textId="77777777" w:rsidR="00A412E3" w:rsidRDefault="00D72C7A" w:rsidP="00A412E3">
      <w:pPr>
        <w:keepNext/>
        <w:spacing w:after="160" w:line="256" w:lineRule="auto"/>
        <w:ind w:left="720"/>
      </w:pPr>
      <w:r>
        <w:rPr>
          <w:b/>
          <w:bCs/>
          <w:noProof/>
        </w:rPr>
        <w:drawing>
          <wp:inline distT="0" distB="0" distL="0" distR="0" wp14:anchorId="4286B4D8" wp14:editId="4DDD4F76">
            <wp:extent cx="5553791" cy="3409950"/>
            <wp:effectExtent l="0" t="0" r="8890" b="0"/>
            <wp:docPr id="221230537" name="Picture 2212305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7" name="Picture 221230537" descr="Graphical user interface, application, table, Excel&#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61252" cy="3414531"/>
                    </a:xfrm>
                    <a:prstGeom prst="rect">
                      <a:avLst/>
                    </a:prstGeom>
                  </pic:spPr>
                </pic:pic>
              </a:graphicData>
            </a:graphic>
          </wp:inline>
        </w:drawing>
      </w:r>
    </w:p>
    <w:p w14:paraId="744E814D" w14:textId="0AE6548F" w:rsidR="00DA6602" w:rsidRPr="00C3688F" w:rsidRDefault="00A412E3" w:rsidP="00C3688F">
      <w:pPr>
        <w:pStyle w:val="Caption"/>
        <w:rPr>
          <w:b/>
          <w:bCs/>
        </w:rPr>
      </w:pPr>
      <w:bookmarkStart w:id="1791" w:name="_Toc135913148"/>
      <w:r>
        <w:t xml:space="preserve">Figure </w:t>
      </w:r>
      <w:fldSimple w:instr=" SEQ Figure \* ARABIC ">
        <w:r w:rsidR="00651143">
          <w:rPr>
            <w:noProof/>
          </w:rPr>
          <w:t>133</w:t>
        </w:r>
      </w:fldSimple>
      <w:r>
        <w:t>- Example of selecting "Generate API Key" for a user.</w:t>
      </w:r>
      <w:bookmarkEnd w:id="1791"/>
    </w:p>
    <w:p w14:paraId="02C36ED2" w14:textId="617BA1A8" w:rsidR="00DA6602" w:rsidRDefault="00DA6602">
      <w:pPr>
        <w:pStyle w:val="ListParagraph"/>
        <w:numPr>
          <w:ilvl w:val="0"/>
          <w:numId w:val="98"/>
        </w:numPr>
        <w:spacing w:after="160" w:line="256" w:lineRule="auto"/>
      </w:pPr>
      <w:r>
        <w:t>Click </w:t>
      </w:r>
      <w:r>
        <w:rPr>
          <w:b/>
          <w:bCs/>
        </w:rPr>
        <w:t>Generate</w:t>
      </w:r>
      <w:r>
        <w:t>.</w:t>
      </w:r>
    </w:p>
    <w:p w14:paraId="29137B46" w14:textId="77777777" w:rsidR="00A412E3" w:rsidRDefault="00A95C79" w:rsidP="00A412E3">
      <w:pPr>
        <w:pStyle w:val="ListParagraph"/>
        <w:keepNext/>
        <w:spacing w:after="160" w:line="256" w:lineRule="auto"/>
        <w:ind w:left="0"/>
      </w:pPr>
      <w:r>
        <w:rPr>
          <w:noProof/>
        </w:rPr>
        <w:drawing>
          <wp:inline distT="0" distB="0" distL="0" distR="0" wp14:anchorId="1036B52C" wp14:editId="3E657564">
            <wp:extent cx="4804803" cy="1620998"/>
            <wp:effectExtent l="0" t="0" r="0" b="0"/>
            <wp:docPr id="221230536" name="Picture 221230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6" name="Picture 221230536" descr="Graphical user interface, text, application, emai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04803" cy="1620998"/>
                    </a:xfrm>
                    <a:prstGeom prst="rect">
                      <a:avLst/>
                    </a:prstGeom>
                  </pic:spPr>
                </pic:pic>
              </a:graphicData>
            </a:graphic>
          </wp:inline>
        </w:drawing>
      </w:r>
    </w:p>
    <w:p w14:paraId="5EF58F08" w14:textId="7BC92953" w:rsidR="00A95C79" w:rsidRDefault="00A412E3" w:rsidP="00A412E3">
      <w:pPr>
        <w:pStyle w:val="Caption"/>
      </w:pPr>
      <w:bookmarkStart w:id="1792" w:name="_Toc135913149"/>
      <w:r>
        <w:t xml:space="preserve">Figure </w:t>
      </w:r>
      <w:fldSimple w:instr=" SEQ Figure \* ARABIC ">
        <w:r w:rsidR="00651143">
          <w:rPr>
            <w:noProof/>
          </w:rPr>
          <w:t>134</w:t>
        </w:r>
      </w:fldSimple>
      <w:r>
        <w:t>- Example of Generate API Key confirmation.</w:t>
      </w:r>
      <w:bookmarkEnd w:id="1792"/>
    </w:p>
    <w:p w14:paraId="176E0201" w14:textId="77777777" w:rsidR="00DA6602" w:rsidRDefault="00DA6602" w:rsidP="00DA6602"/>
    <w:p w14:paraId="724F8C6B" w14:textId="77777777" w:rsidR="00DA6602" w:rsidRDefault="00DA6602">
      <w:pPr>
        <w:pStyle w:val="ListParagraph"/>
        <w:numPr>
          <w:ilvl w:val="0"/>
          <w:numId w:val="98"/>
        </w:numPr>
        <w:spacing w:after="160" w:line="256" w:lineRule="auto"/>
      </w:pPr>
      <w:r>
        <w:t>The </w:t>
      </w:r>
      <w:r>
        <w:rPr>
          <w:b/>
          <w:bCs/>
        </w:rPr>
        <w:t>Your API Key</w:t>
      </w:r>
      <w:r>
        <w:t> window appears, displaying the access key and secret key for the user.</w:t>
      </w:r>
    </w:p>
    <w:p w14:paraId="70CADD94" w14:textId="77777777" w:rsidR="00DA6602" w:rsidRDefault="00DA6602" w:rsidP="00DA6602"/>
    <w:p w14:paraId="2980CB1E" w14:textId="77777777" w:rsidR="00A412E3" w:rsidRDefault="00A6705D" w:rsidP="00A412E3">
      <w:pPr>
        <w:keepNext/>
      </w:pPr>
      <w:r>
        <w:rPr>
          <w:noProof/>
        </w:rPr>
        <w:lastRenderedPageBreak/>
        <w:drawing>
          <wp:inline distT="0" distB="0" distL="0" distR="0" wp14:anchorId="3ABCBC37" wp14:editId="6E91CDB5">
            <wp:extent cx="4782636" cy="4125924"/>
            <wp:effectExtent l="0" t="0" r="0" b="825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82636" cy="4125924"/>
                    </a:xfrm>
                    <a:prstGeom prst="rect">
                      <a:avLst/>
                    </a:prstGeom>
                  </pic:spPr>
                </pic:pic>
              </a:graphicData>
            </a:graphic>
          </wp:inline>
        </w:drawing>
      </w:r>
    </w:p>
    <w:p w14:paraId="31A36895" w14:textId="69FD78FE" w:rsidR="00DA6602" w:rsidRDefault="00A412E3" w:rsidP="00A412E3">
      <w:pPr>
        <w:pStyle w:val="Caption"/>
      </w:pPr>
      <w:bookmarkStart w:id="1793" w:name="_Toc135913150"/>
      <w:r>
        <w:t xml:space="preserve">Figure </w:t>
      </w:r>
      <w:fldSimple w:instr=" SEQ Figure \* ARABIC ">
        <w:r w:rsidR="00651143">
          <w:rPr>
            <w:noProof/>
          </w:rPr>
          <w:t>135</w:t>
        </w:r>
      </w:fldSimple>
      <w:r>
        <w:t>- Example API Key Display</w:t>
      </w:r>
      <w:bookmarkEnd w:id="1793"/>
    </w:p>
    <w:p w14:paraId="64EFF2AB" w14:textId="77777777" w:rsidR="00DA6602" w:rsidRDefault="00DA6602" w:rsidP="00DA6602"/>
    <w:p w14:paraId="643D8274" w14:textId="77777777" w:rsidR="00DA6602" w:rsidRDefault="00DA6602">
      <w:pPr>
        <w:pStyle w:val="ListParagraph"/>
        <w:numPr>
          <w:ilvl w:val="0"/>
          <w:numId w:val="98"/>
        </w:numPr>
        <w:spacing w:after="160" w:line="256" w:lineRule="auto"/>
      </w:pPr>
      <w:r>
        <w:rPr>
          <w:b/>
          <w:bCs/>
        </w:rPr>
        <w:t>Save the Access and Secret Keys for the Elastic Service Account</w:t>
      </w:r>
      <w:r>
        <w:t>.</w:t>
      </w:r>
    </w:p>
    <w:p w14:paraId="26C29168" w14:textId="77777777" w:rsidR="00DA6602" w:rsidRDefault="00DA6602" w:rsidP="00DA6602"/>
    <w:p w14:paraId="11510086" w14:textId="77777777" w:rsidR="00DA6602" w:rsidRDefault="00DA6602" w:rsidP="00DA6602"/>
    <w:p w14:paraId="6B8DE1EE" w14:textId="77777777" w:rsidR="00DA6602" w:rsidRDefault="00DA6602" w:rsidP="00DA6602"/>
    <w:p w14:paraId="3D214BB7" w14:textId="77777777" w:rsidR="00DA6602" w:rsidRDefault="00DA6602" w:rsidP="00DA6602"/>
    <w:p w14:paraId="416286D1" w14:textId="77777777" w:rsidR="00DA6602" w:rsidRDefault="00DA6602" w:rsidP="00DA6602">
      <w:r>
        <w:rPr>
          <w:rFonts w:cs="Times New Roman"/>
          <w:sz w:val="24"/>
          <w:szCs w:val="24"/>
        </w:rPr>
        <w:br w:type="page"/>
      </w:r>
    </w:p>
    <w:p w14:paraId="313EAF65" w14:textId="25C923A2" w:rsidR="00763C9B" w:rsidRPr="00763C9B" w:rsidRDefault="00DA6602" w:rsidP="00763C9B">
      <w:pPr>
        <w:pStyle w:val="Heading4"/>
      </w:pPr>
      <w:bookmarkStart w:id="1794" w:name="_Toc138076043"/>
      <w:r>
        <w:lastRenderedPageBreak/>
        <w:t>Activate ACAS for the ElasticDataCollector</w:t>
      </w:r>
      <w:r w:rsidR="00763C9B">
        <w:t xml:space="preserve"> at the HUB</w:t>
      </w:r>
      <w:bookmarkEnd w:id="1794"/>
    </w:p>
    <w:p w14:paraId="11CE2A56" w14:textId="1EB20E25" w:rsidR="00DA6602" w:rsidRDefault="00DA6602" w:rsidP="00DA6602">
      <w:r>
        <w:t xml:space="preserve">Log in to the Logstash VM </w:t>
      </w:r>
      <w:r w:rsidR="00763C9B">
        <w:t xml:space="preserve">at the site where the ACAS server resides (On production this is ECH) </w:t>
      </w:r>
      <w:r>
        <w:t xml:space="preserve">and perform the following steps. </w:t>
      </w:r>
    </w:p>
    <w:p w14:paraId="45793DF0" w14:textId="635E241E" w:rsidR="00DA6602" w:rsidRDefault="00DA6602">
      <w:pPr>
        <w:pStyle w:val="ListParagraph"/>
        <w:numPr>
          <w:ilvl w:val="0"/>
          <w:numId w:val="99"/>
        </w:numPr>
        <w:spacing w:after="160" w:line="256" w:lineRule="auto"/>
      </w:pPr>
      <w:r>
        <w:t>Sudo to become root.</w:t>
      </w:r>
      <w:r>
        <w:br/>
        <w:t>#sudo su</w:t>
      </w:r>
    </w:p>
    <w:p w14:paraId="2D9C847E" w14:textId="77777777" w:rsidR="00763C9B" w:rsidRDefault="00763C9B" w:rsidP="00763C9B">
      <w:pPr>
        <w:pStyle w:val="ListParagraph"/>
        <w:spacing w:after="160" w:line="256" w:lineRule="auto"/>
      </w:pPr>
    </w:p>
    <w:p w14:paraId="4258BB50" w14:textId="4024BE9D" w:rsidR="00763C9B" w:rsidRPr="008201EA" w:rsidRDefault="00DA6602" w:rsidP="008201EA">
      <w:pPr>
        <w:pStyle w:val="ListParagraph"/>
        <w:spacing w:after="120"/>
        <w:contextualSpacing w:val="0"/>
        <w:rPr>
          <w:rFonts w:ascii="Courier New" w:hAnsi="Courier New" w:cs="Courier New"/>
          <w:bCs/>
          <w:sz w:val="20"/>
          <w:szCs w:val="20"/>
        </w:rPr>
      </w:pPr>
      <w:r>
        <w:t>Run activate_acas.sh</w:t>
      </w:r>
      <w:r>
        <w:br/>
      </w:r>
      <w:r w:rsidR="008201EA" w:rsidRPr="00B91F98">
        <w:rPr>
          <w:rStyle w:val="QuoteChar"/>
          <w:rFonts w:ascii="Courier New" w:hAnsi="Courier New" w:cs="Courier New"/>
          <w:bCs/>
          <w:color w:val="auto"/>
          <w:sz w:val="20"/>
          <w:szCs w:val="20"/>
        </w:rPr>
        <w:t># curl –k https://</w:t>
      </w:r>
      <w:r w:rsidR="008201EA" w:rsidRPr="00FC0A09">
        <w:rPr>
          <w:rStyle w:val="QuoteChar"/>
          <w:rFonts w:ascii="Courier New" w:hAnsi="Courier New" w:cs="Courier New"/>
          <w:bCs/>
          <w:color w:val="auto"/>
          <w:sz w:val="20"/>
          <w:szCs w:val="20"/>
        </w:rPr>
        <w:t>{site code}</w:t>
      </w:r>
      <w:r w:rsidR="008201EA">
        <w:rPr>
          <w:rStyle w:val="QuoteChar"/>
          <w:rFonts w:ascii="Courier New" w:hAnsi="Courier New" w:cs="Courier New"/>
          <w:bCs/>
          <w:color w:val="auto"/>
          <w:sz w:val="20"/>
          <w:szCs w:val="20"/>
        </w:rPr>
        <w:t>su01</w:t>
      </w:r>
      <w:r w:rsidR="008201EA" w:rsidRPr="00B91F98">
        <w:rPr>
          <w:rStyle w:val="QuoteChar"/>
          <w:rFonts w:ascii="Courier New" w:hAnsi="Courier New" w:cs="Courier New"/>
          <w:bCs/>
          <w:color w:val="auto"/>
          <w:sz w:val="20"/>
          <w:szCs w:val="20"/>
        </w:rPr>
        <w:t>ro01.`hostname –d`/yum/elastic/install/</w:t>
      </w:r>
      <w:r w:rsidR="008201EA">
        <w:rPr>
          <w:rStyle w:val="QuoteChar"/>
          <w:rFonts w:ascii="Courier New" w:hAnsi="Courier New" w:cs="Courier New"/>
          <w:bCs/>
          <w:color w:val="auto"/>
          <w:sz w:val="20"/>
          <w:szCs w:val="20"/>
        </w:rPr>
        <w:t>activate_acas.</w:t>
      </w:r>
      <w:r w:rsidR="008201EA" w:rsidRPr="00B91F98">
        <w:rPr>
          <w:rStyle w:val="QuoteChar"/>
          <w:rFonts w:ascii="Courier New" w:hAnsi="Courier New" w:cs="Courier New"/>
          <w:bCs/>
          <w:color w:val="auto"/>
          <w:sz w:val="20"/>
          <w:szCs w:val="20"/>
        </w:rPr>
        <w:t>sh | bash</w:t>
      </w:r>
    </w:p>
    <w:p w14:paraId="150AC1AC" w14:textId="77777777" w:rsidR="00763C9B" w:rsidRDefault="00763C9B" w:rsidP="00763C9B">
      <w:pPr>
        <w:pStyle w:val="ListParagraph"/>
      </w:pPr>
    </w:p>
    <w:p w14:paraId="01E3A3AC" w14:textId="77777777" w:rsidR="00763C9B" w:rsidRDefault="00763C9B" w:rsidP="00763C9B">
      <w:pPr>
        <w:pStyle w:val="ListParagraph"/>
        <w:spacing w:after="160" w:line="256" w:lineRule="auto"/>
      </w:pPr>
    </w:p>
    <w:p w14:paraId="24A803DC" w14:textId="51F61386" w:rsidR="00DA6602" w:rsidRDefault="00DA6602">
      <w:pPr>
        <w:pStyle w:val="ListParagraph"/>
        <w:numPr>
          <w:ilvl w:val="0"/>
          <w:numId w:val="99"/>
        </w:numPr>
        <w:spacing w:after="160" w:line="256" w:lineRule="auto"/>
      </w:pPr>
      <w:r>
        <w:t>Input the Access and Secret Keys</w:t>
      </w:r>
      <w:r w:rsidR="00D60246">
        <w:t xml:space="preserve"> obtained above</w:t>
      </w:r>
      <w:r>
        <w:t xml:space="preserve"> into the command prompt when prompted.</w:t>
      </w:r>
    </w:p>
    <w:p w14:paraId="6857D49E" w14:textId="77777777" w:rsidR="0061180E" w:rsidRDefault="0061180E" w:rsidP="003667C7">
      <w:pPr>
        <w:spacing w:after="160" w:line="256" w:lineRule="auto"/>
      </w:pPr>
    </w:p>
    <w:p w14:paraId="3F9A13C0" w14:textId="14F48FBC" w:rsidR="00A74D2A" w:rsidRDefault="00A74D2A" w:rsidP="00A74D2A">
      <w:pPr>
        <w:pStyle w:val="ListParagraph"/>
        <w:spacing w:after="160" w:line="256" w:lineRule="auto"/>
      </w:pPr>
    </w:p>
    <w:p w14:paraId="050F404D" w14:textId="597131BB" w:rsidR="00D60246" w:rsidRDefault="0061180E" w:rsidP="003667C7">
      <w:pPr>
        <w:pStyle w:val="ListParagraph"/>
        <w:keepNext/>
        <w:spacing w:after="160" w:line="256" w:lineRule="auto"/>
        <w:ind w:left="0"/>
        <w:jc w:val="center"/>
      </w:pPr>
      <w:r>
        <w:rPr>
          <w:noProof/>
        </w:rPr>
        <w:drawing>
          <wp:inline distT="0" distB="0" distL="0" distR="0" wp14:anchorId="7C7A2639" wp14:editId="525676D1">
            <wp:extent cx="5612867" cy="743585"/>
            <wp:effectExtent l="0" t="0" r="6985" b="0"/>
            <wp:docPr id="935" name="Picture 9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Picture 935" descr="A picture containing 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46297" cy="748014"/>
                    </a:xfrm>
                    <a:prstGeom prst="rect">
                      <a:avLst/>
                    </a:prstGeom>
                  </pic:spPr>
                </pic:pic>
              </a:graphicData>
            </a:graphic>
          </wp:inline>
        </w:drawing>
      </w:r>
    </w:p>
    <w:p w14:paraId="053AD0C1" w14:textId="54F252C7" w:rsidR="00A74D2A" w:rsidRDefault="00D60246" w:rsidP="00D60246">
      <w:pPr>
        <w:pStyle w:val="Caption"/>
      </w:pPr>
      <w:bookmarkStart w:id="1795" w:name="_Toc135913151"/>
      <w:r>
        <w:t xml:space="preserve">Figure </w:t>
      </w:r>
      <w:fldSimple w:instr=" SEQ Figure \* ARABIC ">
        <w:r w:rsidR="00651143">
          <w:rPr>
            <w:noProof/>
          </w:rPr>
          <w:t>136</w:t>
        </w:r>
      </w:fldSimple>
      <w:r>
        <w:t>- Example of prompts during install</w:t>
      </w:r>
      <w:bookmarkEnd w:id="1795"/>
    </w:p>
    <w:p w14:paraId="64FB4CE1" w14:textId="77777777" w:rsidR="00A74D2A" w:rsidRDefault="00A74D2A" w:rsidP="00A74D2A">
      <w:pPr>
        <w:pStyle w:val="ListParagraph"/>
        <w:spacing w:after="160" w:line="256" w:lineRule="auto"/>
        <w:ind w:left="0"/>
      </w:pPr>
    </w:p>
    <w:p w14:paraId="52F84E58" w14:textId="42AC9F20" w:rsidR="00DA6602" w:rsidRDefault="00DA6602">
      <w:pPr>
        <w:pStyle w:val="ListParagraph"/>
        <w:numPr>
          <w:ilvl w:val="0"/>
          <w:numId w:val="99"/>
        </w:numPr>
        <w:spacing w:after="160" w:line="256" w:lineRule="auto"/>
      </w:pPr>
      <w:r>
        <w:t>The script will also create and assign the ACAS delete role to the querier</w:t>
      </w:r>
      <w:r w:rsidR="008201EA">
        <w:t xml:space="preserve"> user for the site</w:t>
      </w:r>
      <w:r w:rsidR="00C23685">
        <w:t xml:space="preserve"> where it is installed</w:t>
      </w:r>
      <w:r>
        <w:t xml:space="preserve"> and create the acas.cron job. An example of the script running successfully:</w:t>
      </w:r>
    </w:p>
    <w:p w14:paraId="1AE2705F" w14:textId="77777777" w:rsidR="00DA6602" w:rsidRDefault="00DA6602" w:rsidP="00DA6602"/>
    <w:p w14:paraId="05D7295F" w14:textId="66A25D26" w:rsidR="00D60246" w:rsidRDefault="00515B41" w:rsidP="003667C7">
      <w:pPr>
        <w:keepNext/>
        <w:jc w:val="center"/>
      </w:pPr>
      <w:r>
        <w:rPr>
          <w:noProof/>
        </w:rPr>
        <w:drawing>
          <wp:inline distT="0" distB="0" distL="0" distR="0" wp14:anchorId="16E16368" wp14:editId="296483CC">
            <wp:extent cx="5663857" cy="1928495"/>
            <wp:effectExtent l="0" t="0" r="0" b="0"/>
            <wp:docPr id="947" name="Picture 9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descr="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666313" cy="1929331"/>
                    </a:xfrm>
                    <a:prstGeom prst="rect">
                      <a:avLst/>
                    </a:prstGeom>
                  </pic:spPr>
                </pic:pic>
              </a:graphicData>
            </a:graphic>
          </wp:inline>
        </w:drawing>
      </w:r>
    </w:p>
    <w:p w14:paraId="7BFD9D49" w14:textId="5DDAD408" w:rsidR="00DA6602" w:rsidRDefault="00D60246" w:rsidP="00D60246">
      <w:pPr>
        <w:pStyle w:val="Caption"/>
      </w:pPr>
      <w:bookmarkStart w:id="1796" w:name="_Toc135913152"/>
      <w:r>
        <w:t xml:space="preserve">Figure </w:t>
      </w:r>
      <w:fldSimple w:instr=" SEQ Figure \* ARABIC ">
        <w:r w:rsidR="00651143">
          <w:rPr>
            <w:noProof/>
          </w:rPr>
          <w:t>137</w:t>
        </w:r>
      </w:fldSimple>
      <w:r>
        <w:t xml:space="preserve">- </w:t>
      </w:r>
      <w:r w:rsidRPr="00D27AC6">
        <w:t>An example of the script running successfully</w:t>
      </w:r>
      <w:bookmarkEnd w:id="1796"/>
    </w:p>
    <w:p w14:paraId="4B88033D" w14:textId="77777777" w:rsidR="00DA6602" w:rsidRDefault="00DA6602" w:rsidP="00DA6602"/>
    <w:p w14:paraId="3BF10F9B" w14:textId="77777777" w:rsidR="00DA6602" w:rsidRDefault="00DA6602">
      <w:pPr>
        <w:pStyle w:val="ListParagraph"/>
        <w:numPr>
          <w:ilvl w:val="0"/>
          <w:numId w:val="99"/>
        </w:numPr>
        <w:spacing w:after="160" w:line="256" w:lineRule="auto"/>
      </w:pPr>
      <w:r>
        <w:lastRenderedPageBreak/>
        <w:t>Restart the Elastic Data Collector</w:t>
      </w:r>
      <w:r>
        <w:br/>
        <w:t># systemctl restart elasticDataCollector</w:t>
      </w:r>
      <w:r>
        <w:br/>
      </w:r>
      <w:r>
        <w:br/>
      </w:r>
    </w:p>
    <w:p w14:paraId="29F07BFC" w14:textId="77777777" w:rsidR="00DA6602" w:rsidRDefault="00DA6602">
      <w:pPr>
        <w:pStyle w:val="ListParagraph"/>
        <w:numPr>
          <w:ilvl w:val="0"/>
          <w:numId w:val="99"/>
        </w:numPr>
        <w:spacing w:after="160" w:line="256" w:lineRule="auto"/>
      </w:pPr>
      <w:r>
        <w:t>To check if the script worked, look in /etc/logstash/scripts/data/acas.dat and see if the keys were created. It should look like:</w:t>
      </w:r>
      <w:r>
        <w:br/>
        <w:t># cat /etc/logstash/scripts/data/acas.dat</w:t>
      </w:r>
    </w:p>
    <w:p w14:paraId="09D141C0" w14:textId="77777777" w:rsidR="00DA6602" w:rsidRDefault="00DA6602" w:rsidP="00DA6602"/>
    <w:p w14:paraId="310EF29F" w14:textId="622A8439" w:rsidR="00C23685" w:rsidRPr="00C23685" w:rsidRDefault="00DA6602">
      <w:pPr>
        <w:pStyle w:val="ListParagraph"/>
        <w:numPr>
          <w:ilvl w:val="0"/>
          <w:numId w:val="99"/>
        </w:numPr>
        <w:spacing w:after="160" w:line="256" w:lineRule="auto"/>
        <w:rPr>
          <w:b/>
          <w:bCs/>
        </w:rPr>
      </w:pPr>
      <w:r>
        <w:t xml:space="preserve">Once configuration is complete, verify ACAS data is received by going to </w:t>
      </w:r>
      <w:r>
        <w:rPr>
          <w:b/>
          <w:bCs/>
        </w:rPr>
        <w:t>Kibana Discover</w:t>
      </w:r>
      <w:r>
        <w:t xml:space="preserve"> and selecting </w:t>
      </w:r>
      <w:r>
        <w:rPr>
          <w:b/>
          <w:bCs/>
        </w:rPr>
        <w:t>dcgs-acas-*.</w:t>
      </w:r>
    </w:p>
    <w:p w14:paraId="613EBA61" w14:textId="77777777" w:rsidR="00D60246" w:rsidRDefault="00C23685" w:rsidP="00D60246">
      <w:pPr>
        <w:keepNext/>
        <w:tabs>
          <w:tab w:val="left" w:pos="6990"/>
        </w:tabs>
      </w:pPr>
      <w:r>
        <w:rPr>
          <w:noProof/>
        </w:rPr>
        <w:drawing>
          <wp:inline distT="0" distB="0" distL="0" distR="0" wp14:anchorId="23BCED66" wp14:editId="2D37806B">
            <wp:extent cx="5943658" cy="3449815"/>
            <wp:effectExtent l="0" t="0" r="0" b="0"/>
            <wp:docPr id="221230539" name="Picture 2212305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9" name="Picture 221230539" descr="Graphical user interface, text, applicati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58" cy="3449815"/>
                    </a:xfrm>
                    <a:prstGeom prst="rect">
                      <a:avLst/>
                    </a:prstGeom>
                  </pic:spPr>
                </pic:pic>
              </a:graphicData>
            </a:graphic>
          </wp:inline>
        </w:drawing>
      </w:r>
    </w:p>
    <w:p w14:paraId="7D4057FA" w14:textId="78DDFE8E" w:rsidR="00DA6602" w:rsidRDefault="00D60246" w:rsidP="00C3688F">
      <w:pPr>
        <w:pStyle w:val="Caption"/>
      </w:pPr>
      <w:bookmarkStart w:id="1797" w:name="_Toc135913153"/>
      <w:r>
        <w:t xml:space="preserve">Figure </w:t>
      </w:r>
      <w:fldSimple w:instr=" SEQ Figure \* ARABIC ">
        <w:r w:rsidR="00651143">
          <w:rPr>
            <w:noProof/>
          </w:rPr>
          <w:t>138</w:t>
        </w:r>
      </w:fldSimple>
      <w:r>
        <w:t xml:space="preserve">- Discover </w:t>
      </w:r>
      <w:r>
        <w:rPr>
          <w:noProof/>
        </w:rPr>
        <w:t>showing example acas data</w:t>
      </w:r>
      <w:bookmarkEnd w:id="1797"/>
    </w:p>
    <w:p w14:paraId="239DC4C0" w14:textId="77777777" w:rsidR="003D1259" w:rsidRPr="003D1259" w:rsidRDefault="003D1259" w:rsidP="003D1259"/>
    <w:p w14:paraId="17D14A51" w14:textId="2B9D3DD1" w:rsidR="0060720A" w:rsidRDefault="0060720A" w:rsidP="0060720A">
      <w:pPr>
        <w:pStyle w:val="Heading3"/>
      </w:pPr>
      <w:bookmarkStart w:id="1798" w:name="_Toc138076044"/>
      <w:r>
        <w:t>Remove “Run and Remove” scripts from system when upgrade is completed</w:t>
      </w:r>
      <w:bookmarkEnd w:id="1798"/>
    </w:p>
    <w:p w14:paraId="7570C45E" w14:textId="7D103356" w:rsidR="00291744" w:rsidRDefault="008732FC" w:rsidP="00291744">
      <w:r>
        <w:t>The scripts that are deliver</w:t>
      </w:r>
      <w:r w:rsidR="005F697D">
        <w:t>ed</w:t>
      </w:r>
      <w:r>
        <w:t xml:space="preserve"> in the install directory on the repo servers are intended for use during this upgrade.  Once the upgrade is completed this directory and these scripts may be removed from the system as they are not used for operational purposes.</w:t>
      </w:r>
    </w:p>
    <w:p w14:paraId="4FF4A5A4" w14:textId="77777777" w:rsidR="00302637" w:rsidRPr="006A2C1A" w:rsidRDefault="00302637" w:rsidP="006A2C1A"/>
    <w:p w14:paraId="5D30637D" w14:textId="77777777" w:rsidR="00D22662" w:rsidRDefault="00D22662" w:rsidP="00D1408D">
      <w:pPr>
        <w:pStyle w:val="Heading2"/>
      </w:pPr>
      <w:bookmarkStart w:id="1799" w:name="scroll-bookmark-14"/>
      <w:bookmarkStart w:id="1800" w:name="_Toc39643849"/>
      <w:bookmarkStart w:id="1801" w:name="_Toc138076045"/>
      <w:r>
        <w:t>List of Changes</w:t>
      </w:r>
      <w:bookmarkEnd w:id="1799"/>
      <w:bookmarkEnd w:id="1800"/>
      <w:bookmarkEnd w:id="1801"/>
    </w:p>
    <w:p w14:paraId="6DDD5AB4" w14:textId="1B4D625D" w:rsidR="0060720A" w:rsidRDefault="0060720A" w:rsidP="0060720A">
      <w:bookmarkStart w:id="1802" w:name="_Toc39643850"/>
      <w:r>
        <w:t xml:space="preserve">See highlights of new features in Elastic, starting with the </w:t>
      </w:r>
      <w:r w:rsidR="00B00BDF">
        <w:t>8.6</w:t>
      </w:r>
      <w:r>
        <w:t xml:space="preserve"> release for each product.</w:t>
      </w:r>
    </w:p>
    <w:p w14:paraId="5FED98DC" w14:textId="25FE9E81" w:rsidR="0060720A" w:rsidRDefault="0060720A" w:rsidP="0060720A">
      <w:r>
        <w:lastRenderedPageBreak/>
        <w:t xml:space="preserve">Elastic </w:t>
      </w:r>
      <w:r w:rsidR="002D09EA">
        <w:rPr>
          <w:rStyle w:val="Hyperlink"/>
          <w:color w:val="auto"/>
          <w:u w:val="none"/>
        </w:rPr>
        <w:t>8.6</w:t>
      </w:r>
      <w:r>
        <w:rPr>
          <w:rStyle w:val="Hyperlink"/>
          <w:color w:val="auto"/>
          <w:u w:val="none"/>
        </w:rPr>
        <w:t>:</w:t>
      </w:r>
      <w:r w:rsidRPr="00C85570">
        <w:rPr>
          <w:rStyle w:val="Hyperlink"/>
          <w:color w:val="auto"/>
          <w:u w:val="none"/>
        </w:rPr>
        <w:t xml:space="preserve"> </w:t>
      </w:r>
      <w:hyperlink r:id="rId177" w:history="1">
        <w:r w:rsidR="002D09EA">
          <w:rPr>
            <w:rStyle w:val="Hyperlink"/>
          </w:rPr>
          <w:t>https://www.elastic.co/guide/en/elasticsearch/reference/8.6/release-highlights.html</w:t>
        </w:r>
      </w:hyperlink>
      <w:r>
        <w:t xml:space="preserve"> </w:t>
      </w:r>
    </w:p>
    <w:p w14:paraId="390E184C" w14:textId="6E3C8F0F" w:rsidR="0060720A" w:rsidRPr="00C85570" w:rsidRDefault="0060720A" w:rsidP="0060720A">
      <w:r w:rsidRPr="00C85570">
        <w:t xml:space="preserve">Kibana </w:t>
      </w:r>
      <w:r w:rsidR="002D09EA">
        <w:t>8.6</w:t>
      </w:r>
      <w:r>
        <w:t>:</w:t>
      </w:r>
      <w:r w:rsidRPr="00C85570">
        <w:t xml:space="preserve"> </w:t>
      </w:r>
      <w:hyperlink r:id="rId178" w:history="1">
        <w:r w:rsidR="002D09EA">
          <w:rPr>
            <w:rStyle w:val="Hyperlink"/>
          </w:rPr>
          <w:t>https://www.elastic.co/guide/en/kibana/8.6/whats-new.html</w:t>
        </w:r>
      </w:hyperlink>
      <w:r>
        <w:t xml:space="preserve"> </w:t>
      </w:r>
    </w:p>
    <w:p w14:paraId="6CC6F66C" w14:textId="2717C331" w:rsidR="0060720A" w:rsidRPr="00B70516" w:rsidRDefault="0060720A" w:rsidP="0060720A">
      <w:pPr>
        <w:rPr>
          <w:lang w:val="es-ES"/>
        </w:rPr>
      </w:pPr>
      <w:r w:rsidRPr="00B70516">
        <w:rPr>
          <w:lang w:val="es-ES"/>
        </w:rPr>
        <w:t xml:space="preserve">Logstash </w:t>
      </w:r>
      <w:r w:rsidR="002D09EA">
        <w:rPr>
          <w:lang w:val="es-ES"/>
        </w:rPr>
        <w:t>8.6</w:t>
      </w:r>
      <w:r>
        <w:rPr>
          <w:lang w:val="es-ES"/>
        </w:rPr>
        <w:t>:</w:t>
      </w:r>
      <w:r w:rsidRPr="00B70516">
        <w:rPr>
          <w:lang w:val="es-ES"/>
        </w:rPr>
        <w:t xml:space="preserve"> </w:t>
      </w:r>
      <w:hyperlink r:id="rId179" w:history="1">
        <w:r w:rsidR="002D09EA">
          <w:rPr>
            <w:rStyle w:val="Hyperlink"/>
            <w:lang w:val="es-ES"/>
          </w:rPr>
          <w:t>https://www.elastic.co/guide/en/logstash/8.6/releasenotes.html</w:t>
        </w:r>
      </w:hyperlink>
      <w:r>
        <w:rPr>
          <w:lang w:val="es-ES"/>
        </w:rPr>
        <w:t xml:space="preserve"> </w:t>
      </w:r>
    </w:p>
    <w:p w14:paraId="27E86CC5" w14:textId="294F398A" w:rsidR="0060720A" w:rsidRPr="00B70516" w:rsidRDefault="0060720A" w:rsidP="0060720A">
      <w:pPr>
        <w:rPr>
          <w:b/>
        </w:rPr>
      </w:pPr>
      <w:r>
        <w:t xml:space="preserve">Beats </w:t>
      </w:r>
      <w:r w:rsidR="002D09EA">
        <w:t>8.6</w:t>
      </w:r>
      <w:r>
        <w:t xml:space="preserve">: </w:t>
      </w:r>
      <w:hyperlink r:id="rId180" w:history="1">
        <w:r w:rsidR="002D09EA">
          <w:rPr>
            <w:rStyle w:val="Hyperlink"/>
          </w:rPr>
          <w:t>https://www.elastic.co/guide/en/beats/libbeat/8.6/release-notes.html</w:t>
        </w:r>
      </w:hyperlink>
      <w:r>
        <w:t xml:space="preserve"> </w:t>
      </w:r>
    </w:p>
    <w:p w14:paraId="475DC319" w14:textId="77777777" w:rsidR="00D22662" w:rsidRDefault="00D22662" w:rsidP="00D22662">
      <w:pPr>
        <w:pStyle w:val="Heading1"/>
      </w:pPr>
      <w:bookmarkStart w:id="1803" w:name="_Toc138076046"/>
      <w:r>
        <w:lastRenderedPageBreak/>
        <w:t>De-</w:t>
      </w:r>
      <w:r w:rsidRPr="00D22662">
        <w:t>Installation</w:t>
      </w:r>
      <w:r>
        <w:t xml:space="preserve"> (Back Out) Instructions</w:t>
      </w:r>
      <w:bookmarkEnd w:id="1802"/>
      <w:bookmarkEnd w:id="1803"/>
    </w:p>
    <w:p w14:paraId="5F995BA7" w14:textId="77777777" w:rsidR="0060720A" w:rsidRDefault="0060720A" w:rsidP="0060720A">
      <w:pPr>
        <w:rPr>
          <w:rFonts w:cs="Times New Roman"/>
        </w:rPr>
      </w:pPr>
      <w:r>
        <w:rPr>
          <w:rFonts w:cs="Times New Roman"/>
        </w:rPr>
        <w:t xml:space="preserve">After upgrading the Elasticsearch version, it cannot be downgraded. If you wish to run an older version, the entire cluster must be removed and re-installed. See the De-Installation (Back Out) Instructions in </w:t>
      </w:r>
      <w:r w:rsidRPr="00A00A1B">
        <w:rPr>
          <w:rFonts w:cs="Times New Roman"/>
          <w:i/>
        </w:rPr>
        <w:t>ES-018 – Elastic Logging and Aggregation Cluster (ELAC) – System Installation Instructions</w:t>
      </w:r>
      <w:r>
        <w:rPr>
          <w:rFonts w:cs="Times New Roman"/>
        </w:rPr>
        <w:t xml:space="preserve"> for details.</w:t>
      </w:r>
    </w:p>
    <w:p w14:paraId="195DF2CE" w14:textId="77777777" w:rsidR="0060720A" w:rsidRDefault="0060720A" w:rsidP="0060720A">
      <w:pPr>
        <w:pStyle w:val="Heading2"/>
      </w:pPr>
      <w:bookmarkStart w:id="1804" w:name="_Toc110601830"/>
      <w:bookmarkStart w:id="1805" w:name="_Toc138076047"/>
      <w:r>
        <w:t>Elastic Data Collector Back Out Procedure</w:t>
      </w:r>
      <w:bookmarkEnd w:id="1804"/>
      <w:bookmarkEnd w:id="1805"/>
    </w:p>
    <w:p w14:paraId="44389A35" w14:textId="77777777" w:rsidR="0060720A" w:rsidRDefault="0060720A" w:rsidP="0060720A">
      <w:pPr>
        <w:rPr>
          <w:rFonts w:cs="Times New Roman"/>
        </w:rPr>
      </w:pPr>
      <w:r>
        <w:rPr>
          <w:rFonts w:cs="Times New Roman"/>
        </w:rPr>
        <w:t>The Elastic Data Collector may be removed from each Logstash instance by:</w:t>
      </w:r>
    </w:p>
    <w:p w14:paraId="4A80C722" w14:textId="77777777" w:rsidR="0060720A" w:rsidRPr="00E57E9E" w:rsidRDefault="0060720A">
      <w:pPr>
        <w:pStyle w:val="ListParagraph"/>
        <w:numPr>
          <w:ilvl w:val="0"/>
          <w:numId w:val="76"/>
        </w:numPr>
        <w:rPr>
          <w:rFonts w:ascii="Courier New" w:hAnsi="Courier New" w:cs="Courier New"/>
          <w:sz w:val="20"/>
          <w:szCs w:val="20"/>
        </w:rPr>
      </w:pPr>
      <w:r w:rsidRPr="00E57E9E">
        <w:rPr>
          <w:rFonts w:ascii="Courier New" w:hAnsi="Courier New" w:cs="Courier New"/>
          <w:sz w:val="20"/>
          <w:szCs w:val="20"/>
        </w:rPr>
        <w:t># Systemctl stop elasticDataCollector</w:t>
      </w:r>
    </w:p>
    <w:p w14:paraId="49644210" w14:textId="77777777" w:rsidR="0060720A" w:rsidRPr="00E57E9E" w:rsidRDefault="0060720A">
      <w:pPr>
        <w:pStyle w:val="ListParagraph"/>
        <w:numPr>
          <w:ilvl w:val="0"/>
          <w:numId w:val="76"/>
        </w:numPr>
        <w:rPr>
          <w:rFonts w:ascii="Courier New" w:hAnsi="Courier New" w:cs="Courier New"/>
          <w:sz w:val="20"/>
          <w:szCs w:val="20"/>
        </w:rPr>
      </w:pPr>
      <w:r w:rsidRPr="00E57E9E">
        <w:rPr>
          <w:rFonts w:ascii="Courier New" w:hAnsi="Courier New" w:cs="Courier New"/>
          <w:sz w:val="20"/>
          <w:szCs w:val="20"/>
        </w:rPr>
        <w:t># rm –f /etc/system</w:t>
      </w:r>
      <w:r>
        <w:rPr>
          <w:rFonts w:ascii="Courier New" w:hAnsi="Courier New" w:cs="Courier New"/>
          <w:sz w:val="20"/>
          <w:szCs w:val="20"/>
        </w:rPr>
        <w:t>d</w:t>
      </w:r>
      <w:r w:rsidRPr="00E57E9E">
        <w:rPr>
          <w:rFonts w:ascii="Courier New" w:hAnsi="Courier New" w:cs="Courier New"/>
          <w:sz w:val="20"/>
          <w:szCs w:val="20"/>
        </w:rPr>
        <w:t>/system/elasticDataCollector.service</w:t>
      </w:r>
    </w:p>
    <w:p w14:paraId="26472A11" w14:textId="77777777" w:rsidR="0060720A" w:rsidRPr="00E57E9E" w:rsidRDefault="0060720A">
      <w:pPr>
        <w:pStyle w:val="ListParagraph"/>
        <w:numPr>
          <w:ilvl w:val="0"/>
          <w:numId w:val="76"/>
        </w:numPr>
        <w:rPr>
          <w:rFonts w:ascii="Courier New" w:hAnsi="Courier New" w:cs="Courier New"/>
          <w:sz w:val="20"/>
          <w:szCs w:val="20"/>
        </w:rPr>
      </w:pPr>
      <w:r w:rsidRPr="00E57E9E">
        <w:rPr>
          <w:rFonts w:ascii="Courier New" w:hAnsi="Courier New" w:cs="Courier New"/>
          <w:sz w:val="20"/>
          <w:szCs w:val="20"/>
        </w:rPr>
        <w:t># systemctl daemon-reload</w:t>
      </w:r>
    </w:p>
    <w:p w14:paraId="1325A83E" w14:textId="77777777" w:rsidR="0060720A" w:rsidRPr="00E57E9E" w:rsidRDefault="0060720A">
      <w:pPr>
        <w:pStyle w:val="ListParagraph"/>
        <w:numPr>
          <w:ilvl w:val="0"/>
          <w:numId w:val="76"/>
        </w:numPr>
        <w:rPr>
          <w:rFonts w:ascii="Courier New" w:hAnsi="Courier New" w:cs="Courier New"/>
          <w:sz w:val="20"/>
          <w:szCs w:val="20"/>
        </w:rPr>
      </w:pPr>
      <w:r w:rsidRPr="00E57E9E">
        <w:rPr>
          <w:rFonts w:ascii="Courier New" w:hAnsi="Courier New" w:cs="Courier New"/>
          <w:sz w:val="20"/>
          <w:szCs w:val="20"/>
        </w:rPr>
        <w:t># rm –rf /etc/logstash/scripts</w:t>
      </w:r>
    </w:p>
    <w:p w14:paraId="653FA9AF" w14:textId="77777777" w:rsidR="0060720A" w:rsidRDefault="0060720A" w:rsidP="0060720A">
      <w:pPr>
        <w:pStyle w:val="Heading2"/>
      </w:pPr>
      <w:bookmarkStart w:id="1806" w:name="_Toc110601831"/>
      <w:bookmarkStart w:id="1807" w:name="_Toc138076048"/>
      <w:r>
        <w:t>Domain Controller GPO Back Out Procedure</w:t>
      </w:r>
      <w:bookmarkEnd w:id="1806"/>
      <w:bookmarkEnd w:id="1807"/>
    </w:p>
    <w:p w14:paraId="565D9449" w14:textId="4058B8C9" w:rsidR="0060720A" w:rsidRDefault="0060720A" w:rsidP="0060720A">
      <w:bookmarkStart w:id="1808" w:name="_Hlk100576884"/>
      <w:r>
        <w:t xml:space="preserve">The GPO that is used to install beats on the domain controllers can be removed by following backout instruction in the </w:t>
      </w:r>
      <w:r w:rsidRPr="001063BF">
        <w:rPr>
          <w:i/>
          <w:iCs/>
        </w:rPr>
        <w:t>ES-018 - Active Directory - DCMedia DFS for Elastic MetricBeat Installation Instructions</w:t>
      </w:r>
      <w:r>
        <w:t>.</w:t>
      </w:r>
    </w:p>
    <w:p w14:paraId="181E6E64" w14:textId="77777777" w:rsidR="0060720A" w:rsidRDefault="0060720A" w:rsidP="0060720A">
      <w:pPr>
        <w:pStyle w:val="Heading1"/>
      </w:pPr>
      <w:bookmarkStart w:id="1809" w:name="_Toc110601832"/>
      <w:bookmarkStart w:id="1810" w:name="_Toc138076049"/>
      <w:r>
        <w:lastRenderedPageBreak/>
        <w:t>Frequently Asked Questions</w:t>
      </w:r>
      <w:bookmarkEnd w:id="1809"/>
      <w:bookmarkEnd w:id="1810"/>
    </w:p>
    <w:bookmarkEnd w:id="1808"/>
    <w:p w14:paraId="6517274A" w14:textId="77777777" w:rsidR="0060720A" w:rsidRDefault="0060720A">
      <w:pPr>
        <w:pStyle w:val="ListParagraph"/>
        <w:numPr>
          <w:ilvl w:val="0"/>
          <w:numId w:val="78"/>
        </w:numPr>
      </w:pPr>
      <w:r w:rsidRPr="003125E0">
        <w:t xml:space="preserve">What does a standalone cluster </w:t>
      </w:r>
      <w:r>
        <w:t xml:space="preserve">in the monitoring section of Kibana </w:t>
      </w:r>
      <w:r w:rsidRPr="003125E0">
        <w:t>indicate concerning pipelines?</w:t>
      </w:r>
    </w:p>
    <w:p w14:paraId="444B20AB" w14:textId="77777777" w:rsidR="0060720A" w:rsidRPr="003125E0" w:rsidRDefault="0060720A" w:rsidP="0060720A">
      <w:pPr>
        <w:ind w:left="720"/>
      </w:pPr>
      <w:r>
        <w:t xml:space="preserve">If you see </w:t>
      </w:r>
      <w:r w:rsidRPr="00741311">
        <w:rPr>
          <w:b/>
          <w:bCs/>
        </w:rPr>
        <w:t>standalone cluster</w:t>
      </w:r>
      <w:r>
        <w:t xml:space="preserve"> when you select </w:t>
      </w:r>
      <w:r w:rsidRPr="00741311">
        <w:rPr>
          <w:b/>
          <w:bCs/>
        </w:rPr>
        <w:t>Stack Monitoring</w:t>
      </w:r>
      <w:r>
        <w:t xml:space="preserve"> it’s an indication that there is an issue with one of the pipelines on a Logstash Instance. Look at the pipeline that is listed in the standalone cluster and view the Logstash log file on the problem host to determine the issue. After resolving make sure to restart Logstash as this issue will not resolve on a pipeline reload.</w:t>
      </w:r>
    </w:p>
    <w:p w14:paraId="11311159" w14:textId="77777777" w:rsidR="0060720A" w:rsidRDefault="0060720A">
      <w:pPr>
        <w:pStyle w:val="ListParagraph"/>
        <w:numPr>
          <w:ilvl w:val="0"/>
          <w:numId w:val="78"/>
        </w:numPr>
      </w:pPr>
      <w:r w:rsidRPr="003125E0">
        <w:t>What are some useful GET commands to use in Dev Too</w:t>
      </w:r>
      <w:r>
        <w:t>ls?</w:t>
      </w:r>
    </w:p>
    <w:p w14:paraId="227332EA" w14:textId="77777777" w:rsidR="0060720A" w:rsidRDefault="0060720A" w:rsidP="0060720A">
      <w:pPr>
        <w:ind w:left="720"/>
      </w:pPr>
      <w:r w:rsidRPr="00251A73">
        <w:t>GET _cat/aliases/*?v&amp;s=is_write_index</w:t>
      </w:r>
      <w:r w:rsidRPr="00251A73">
        <w:br/>
        <w:t>GET _cat/shards?v&amp;s=state</w:t>
      </w:r>
      <w:r w:rsidRPr="00251A73">
        <w:br/>
        <w:t>GET _cluster/settings</w:t>
      </w:r>
      <w:r w:rsidRPr="00251A73">
        <w:br/>
        <w:t>GET _cluster/health</w:t>
      </w:r>
      <w:r w:rsidRPr="00251A73">
        <w:br/>
        <w:t>GET _cat/nodes?v&amp;h=name,ip,version&amp;s=name</w:t>
      </w:r>
      <w:r w:rsidRPr="00251A73">
        <w:br/>
        <w:t>GET _ml/info</w:t>
      </w:r>
      <w:r w:rsidRPr="00251A73">
        <w:br/>
        <w:t>GET _cluster/settings</w:t>
      </w:r>
      <w:r w:rsidRPr="00251A73">
        <w:br/>
        <w:t>GET _cat/templates/esti*?v&amp;s=name</w:t>
      </w:r>
      <w:r w:rsidRPr="00251A73">
        <w:br/>
        <w:t>GET _cat/aliases/*beat-7.16.3*?v&amp;s=is_write_index</w:t>
      </w:r>
      <w:r w:rsidRPr="00251A73">
        <w:br/>
        <w:t>GET _cat/indices/*</w:t>
      </w:r>
      <w:r>
        <w:t>?v</w:t>
      </w:r>
    </w:p>
    <w:p w14:paraId="3874FB99" w14:textId="77777777" w:rsidR="0060720A" w:rsidRPr="00741311" w:rsidRDefault="0060720A">
      <w:pPr>
        <w:pStyle w:val="ListParagraph"/>
        <w:numPr>
          <w:ilvl w:val="0"/>
          <w:numId w:val="78"/>
        </w:numPr>
        <w:rPr>
          <w:rFonts w:cs="Times New Roman"/>
          <w:sz w:val="20"/>
          <w:szCs w:val="20"/>
        </w:rPr>
      </w:pPr>
      <w:r w:rsidRPr="00741311">
        <w:rPr>
          <w:rFonts w:cs="Times New Roman"/>
          <w:sz w:val="20"/>
          <w:szCs w:val="20"/>
        </w:rPr>
        <w:t xml:space="preserve">Why does </w:t>
      </w:r>
      <w:r w:rsidRPr="00741311">
        <w:rPr>
          <w:rFonts w:cs="Times New Roman"/>
          <w:b/>
          <w:bCs/>
          <w:sz w:val="20"/>
          <w:szCs w:val="20"/>
        </w:rPr>
        <w:t>/var/lib/logstash</w:t>
      </w:r>
      <w:r w:rsidRPr="00741311">
        <w:rPr>
          <w:rFonts w:cs="Times New Roman"/>
          <w:sz w:val="20"/>
          <w:szCs w:val="20"/>
        </w:rPr>
        <w:t xml:space="preserve"> keep having its ownership permissions changed?</w:t>
      </w:r>
    </w:p>
    <w:p w14:paraId="7AE4E615" w14:textId="77777777" w:rsidR="0060720A" w:rsidRPr="00741311" w:rsidRDefault="0060720A" w:rsidP="0060720A">
      <w:pPr>
        <w:ind w:left="720"/>
      </w:pPr>
      <w:r>
        <w:t xml:space="preserve">This is an </w:t>
      </w:r>
      <w:r w:rsidRPr="00741311">
        <w:t>RPM verify issue. Section 6.6.2.1.1 of the 7.9.1 install instructions details how Puppet installs a script called rpmverify.sh</w:t>
      </w:r>
      <w:r>
        <w:t>,</w:t>
      </w:r>
      <w:r w:rsidRPr="00741311">
        <w:t xml:space="preserve"> which is run by cron. </w:t>
      </w:r>
      <w:r w:rsidRPr="00741311">
        <w:rPr>
          <w:b/>
          <w:bCs/>
        </w:rPr>
        <w:t>crontab -l</w:t>
      </w:r>
      <w:r w:rsidRPr="00741311">
        <w:t xml:space="preserve"> will show it. If the exclusions for Logstash, Elastic</w:t>
      </w:r>
      <w:r>
        <w:t>,</w:t>
      </w:r>
      <w:r w:rsidRPr="00741311">
        <w:t xml:space="preserve"> and Kibana are not added</w:t>
      </w:r>
      <w:r>
        <w:t>,</w:t>
      </w:r>
      <w:r w:rsidRPr="00741311">
        <w:t xml:space="preserve"> it will put the permissions back to what is set in the RPM. Please check with the OSIF team to ensure the exclusions are in place or you will also have issue on the Elastic nodes. To verify the status of this fix cat the </w:t>
      </w:r>
      <w:r w:rsidRPr="00771E8E">
        <w:rPr>
          <w:b/>
          <w:bCs/>
        </w:rPr>
        <w:t>/etc/rpm-verify-exclusions</w:t>
      </w:r>
      <w:r w:rsidRPr="00741311">
        <w:t xml:space="preserve"> file and look for Logstash, Elastic, and Kibana from any Logstash Server.</w:t>
      </w:r>
    </w:p>
    <w:p w14:paraId="3A5BBB1A" w14:textId="77777777" w:rsidR="0060720A" w:rsidRDefault="0060720A">
      <w:pPr>
        <w:pStyle w:val="ListParagraph"/>
        <w:numPr>
          <w:ilvl w:val="0"/>
          <w:numId w:val="78"/>
        </w:numPr>
      </w:pPr>
      <w:r>
        <w:t>Why</w:t>
      </w:r>
      <w:r w:rsidRPr="00741311">
        <w:t xml:space="preserve"> can’t</w:t>
      </w:r>
      <w:r>
        <w:t xml:space="preserve"> I</w:t>
      </w:r>
      <w:r w:rsidRPr="00741311">
        <w:t xml:space="preserve"> get databases to ingest into Elastic? </w:t>
      </w:r>
    </w:p>
    <w:p w14:paraId="6C259781" w14:textId="5F0FC38A" w:rsidR="0060720A" w:rsidRDefault="0060720A" w:rsidP="0060720A">
      <w:pPr>
        <w:ind w:left="720"/>
      </w:pPr>
      <w:r w:rsidRPr="00741311">
        <w:t xml:space="preserve">AOA group names may NOT be what was originally defined. There is likely a wrong connect string for the AOA groups on the elastic side. It also likely has to do with the SPNS not existing in AD as covered before in </w:t>
      </w:r>
      <w:hyperlink r:id="rId181" w:history="1">
        <w:r w:rsidRPr="00771E8E">
          <w:rPr>
            <w:rStyle w:val="Hyperlink"/>
            <w:rFonts w:cs="Times New Roman"/>
            <w:color w:val="0070C0"/>
          </w:rPr>
          <w:t>https://jira.di2e.net/browse/DCGSCM-4190</w:t>
        </w:r>
      </w:hyperlink>
      <w:r>
        <w:t>.</w:t>
      </w:r>
    </w:p>
    <w:p w14:paraId="79321F81" w14:textId="77777777" w:rsidR="0060720A" w:rsidRPr="00741311" w:rsidRDefault="0060720A" w:rsidP="0060720A">
      <w:pPr>
        <w:ind w:left="720"/>
      </w:pPr>
      <w:r w:rsidRPr="00741311">
        <w:t>You must have the correct SPNs for the AOA groups for any chance of Kerberos working. In G7 we use an AD account to connect to SQL from their systems and that uses Kerberos</w:t>
      </w:r>
      <w:r>
        <w:t>,</w:t>
      </w:r>
      <w:r w:rsidRPr="00741311">
        <w:t xml:space="preserve"> which needs the correct SPNS. IDAM would likely be the same issue if permissions were given to the account you need to separate out the app from the database. If the SPNS are not there for the AOA group that the connect string is calling correctly there is ZERO chance it will work.</w:t>
      </w:r>
    </w:p>
    <w:p w14:paraId="12EF8A95" w14:textId="77777777" w:rsidR="0060720A" w:rsidRDefault="0060720A" w:rsidP="0060720A">
      <w:pPr>
        <w:pStyle w:val="Heading1"/>
      </w:pPr>
      <w:bookmarkStart w:id="1811" w:name="_Toc110248209"/>
      <w:bookmarkStart w:id="1812" w:name="_Toc110248333"/>
      <w:bookmarkStart w:id="1813" w:name="_Toc110601833"/>
      <w:bookmarkStart w:id="1814" w:name="_Toc138076050"/>
      <w:bookmarkEnd w:id="1811"/>
      <w:bookmarkEnd w:id="1812"/>
      <w:r w:rsidRPr="00C95703">
        <w:lastRenderedPageBreak/>
        <w:t>References</w:t>
      </w:r>
      <w:bookmarkEnd w:id="1813"/>
      <w:bookmarkEnd w:id="1814"/>
    </w:p>
    <w:p w14:paraId="0AA42D34" w14:textId="77777777" w:rsidR="0060720A" w:rsidRDefault="0060720A">
      <w:pPr>
        <w:pStyle w:val="ListParagraph"/>
        <w:numPr>
          <w:ilvl w:val="0"/>
          <w:numId w:val="77"/>
        </w:numPr>
      </w:pPr>
      <w:r>
        <w:t>ES-018 – Elastic Logging and Aggregation Cluster (ELAC) – System Installation Instructions</w:t>
      </w:r>
    </w:p>
    <w:p w14:paraId="5766EAC6" w14:textId="77777777" w:rsidR="0060720A" w:rsidRPr="001063BF" w:rsidRDefault="0060720A">
      <w:pPr>
        <w:pStyle w:val="ListParagraph"/>
        <w:numPr>
          <w:ilvl w:val="0"/>
          <w:numId w:val="77"/>
        </w:numPr>
        <w:rPr>
          <w:rStyle w:val="itwtqi23ioopmk3o6ert"/>
        </w:rPr>
      </w:pPr>
      <w:r w:rsidRPr="007061B0">
        <w:rPr>
          <w:rStyle w:val="itwtqi23ioopmk3o6ert"/>
          <w:rFonts w:cs="Times New Roman"/>
          <w:bdr w:val="none" w:sz="0" w:space="0" w:color="auto" w:frame="1"/>
        </w:rPr>
        <w:t>ES-018 – SCCM – Instructions for Building an SCCM Package to Install Beats for Windows</w:t>
      </w:r>
    </w:p>
    <w:p w14:paraId="22498154" w14:textId="77777777" w:rsidR="0060720A" w:rsidRDefault="0060720A">
      <w:pPr>
        <w:pStyle w:val="ListParagraph"/>
        <w:numPr>
          <w:ilvl w:val="0"/>
          <w:numId w:val="77"/>
        </w:numPr>
        <w:rPr>
          <w:rStyle w:val="itwtqi23ioopmk3o6ert"/>
        </w:rPr>
      </w:pPr>
      <w:r w:rsidRPr="001063BF">
        <w:rPr>
          <w:rStyle w:val="itwtqi23ioopmk3o6ert"/>
        </w:rPr>
        <w:t>ES-018 - Active Directory - DCMedia DFS for Elastic Metric</w:t>
      </w:r>
      <w:r>
        <w:rPr>
          <w:rStyle w:val="itwtqi23ioopmk3o6ert"/>
        </w:rPr>
        <w:t>b</w:t>
      </w:r>
      <w:r w:rsidRPr="001063BF">
        <w:rPr>
          <w:rStyle w:val="itwtqi23ioopmk3o6ert"/>
        </w:rPr>
        <w:t>eat Installation Instructions</w:t>
      </w:r>
    </w:p>
    <w:p w14:paraId="78F32D5B" w14:textId="77777777" w:rsidR="0060720A" w:rsidRDefault="0060720A">
      <w:pPr>
        <w:pStyle w:val="ListParagraph"/>
        <w:numPr>
          <w:ilvl w:val="0"/>
          <w:numId w:val="77"/>
        </w:numPr>
        <w:rPr>
          <w:rStyle w:val="itwtqi23ioopmk3o6ert"/>
        </w:rPr>
      </w:pPr>
      <w:r w:rsidRPr="001063BF">
        <w:rPr>
          <w:rStyle w:val="itwtqi23ioopmk3o6ert"/>
        </w:rPr>
        <w:t>ES-018 - Microsoft SQL – Configuring SQL for Elastic Monitoring Instructions</w:t>
      </w:r>
    </w:p>
    <w:p w14:paraId="242004F4" w14:textId="77777777" w:rsidR="0060720A" w:rsidRPr="009C4045" w:rsidRDefault="0060720A">
      <w:pPr>
        <w:pStyle w:val="ListParagraph"/>
        <w:numPr>
          <w:ilvl w:val="0"/>
          <w:numId w:val="77"/>
        </w:numPr>
        <w:rPr>
          <w:rStyle w:val="itwtqi23ioopmk3o6ert"/>
        </w:rPr>
      </w:pPr>
      <w:r w:rsidRPr="001063BF">
        <w:rPr>
          <w:rStyle w:val="itwtqi23ioopmk3o6ert"/>
        </w:rPr>
        <w:t>ES-018 - ESS - Syslog Publishing of ePolicy Orchestrator Events to Elastic</w:t>
      </w:r>
    </w:p>
    <w:p w14:paraId="7B6AD915" w14:textId="77777777" w:rsidR="0060720A" w:rsidRDefault="0060720A" w:rsidP="0060720A">
      <w:pPr>
        <w:rPr>
          <w:rStyle w:val="itwtqi23ioopmk3o6ert"/>
        </w:rPr>
      </w:pPr>
    </w:p>
    <w:p w14:paraId="4F0E17EA" w14:textId="1A11593F" w:rsidR="00D22662" w:rsidRPr="00472D13" w:rsidRDefault="00D22662" w:rsidP="00D22662">
      <w:pPr>
        <w:rPr>
          <w:rFonts w:cs="Times New Roman"/>
        </w:rPr>
      </w:pPr>
    </w:p>
    <w:p w14:paraId="79E14941" w14:textId="77777777" w:rsidR="00C95703" w:rsidRDefault="00C95703" w:rsidP="00D22662">
      <w:pPr>
        <w:rPr>
          <w:rFonts w:cs="Times New Roman"/>
        </w:rPr>
        <w:sectPr w:rsidR="00C95703" w:rsidSect="00DC6F7C">
          <w:pgSz w:w="12240" w:h="15840"/>
          <w:pgMar w:top="1440" w:right="1440" w:bottom="1440" w:left="1440" w:header="720" w:footer="720" w:gutter="0"/>
          <w:pgNumType w:start="1"/>
          <w:cols w:space="720"/>
          <w:docGrid w:linePitch="360"/>
        </w:sectPr>
      </w:pPr>
    </w:p>
    <w:p w14:paraId="14C3A64C" w14:textId="28FE2FFF" w:rsidR="00C95703" w:rsidRDefault="00C95703" w:rsidP="00C95703">
      <w:pPr>
        <w:pStyle w:val="Heading1"/>
        <w:pageBreakBefore w:val="0"/>
        <w:tabs>
          <w:tab w:val="num" w:pos="360"/>
        </w:tabs>
        <w:ind w:left="360" w:hanging="360"/>
      </w:pPr>
      <w:bookmarkStart w:id="1815" w:name="_Toc39643854"/>
      <w:bookmarkStart w:id="1816" w:name="_Toc138076051"/>
      <w:r>
        <w:lastRenderedPageBreak/>
        <w:t>Test Results</w:t>
      </w:r>
      <w:bookmarkEnd w:id="1815"/>
      <w:bookmarkEnd w:id="1816"/>
    </w:p>
    <w:p w14:paraId="30CF665C" w14:textId="77777777" w:rsidR="00C95703" w:rsidRDefault="00C95703" w:rsidP="00C95703">
      <w:pPr>
        <w:rPr>
          <w:rFonts w:cs="Times New Roman"/>
        </w:rPr>
      </w:pPr>
      <w:r>
        <w:rPr>
          <w:rFonts w:cs="Times New Roman"/>
        </w:rPr>
        <w:t xml:space="preserve">LEAVE THIS BLANK BUT DO NOT DELETE. </w:t>
      </w:r>
    </w:p>
    <w:p w14:paraId="1F96AC78" w14:textId="1A580F2F" w:rsidR="00C95703" w:rsidRDefault="00C95703" w:rsidP="00C95703">
      <w:pPr>
        <w:rPr>
          <w:rFonts w:cs="Times New Roman"/>
        </w:rPr>
      </w:pPr>
      <w:r>
        <w:rPr>
          <w:rFonts w:cs="Times New Roman"/>
        </w:rPr>
        <w:t xml:space="preserve">FILL OUT THE </w:t>
      </w:r>
      <w:r w:rsidR="00EF3991">
        <w:rPr>
          <w:rFonts w:cs="Times New Roman"/>
        </w:rPr>
        <w:t>IAA</w:t>
      </w:r>
      <w:r>
        <w:rPr>
          <w:rFonts w:cs="Times New Roman"/>
        </w:rPr>
        <w:t>S-023 TEST REPORT TEMPLATE.</w:t>
      </w:r>
    </w:p>
    <w:p w14:paraId="73313AF2" w14:textId="09FED562" w:rsidR="00EF3991" w:rsidRDefault="00EF3991" w:rsidP="00EF3991">
      <w:pPr>
        <w:pStyle w:val="Heading1"/>
      </w:pPr>
      <w:bookmarkStart w:id="1817" w:name="_Toc138076052"/>
      <w:r>
        <w:lastRenderedPageBreak/>
        <w:t>Test Procedures</w:t>
      </w:r>
      <w:bookmarkEnd w:id="1817"/>
    </w:p>
    <w:p w14:paraId="58B36FEB" w14:textId="36740365" w:rsidR="00EF3991" w:rsidRDefault="00EF3991" w:rsidP="00EF3991">
      <w:pPr>
        <w:jc w:val="center"/>
        <w:rPr>
          <w:b/>
          <w:bCs/>
          <w:color w:val="C00000"/>
        </w:rPr>
      </w:pPr>
      <w:r>
        <w:rPr>
          <w:b/>
          <w:bCs/>
          <w:color w:val="C00000"/>
        </w:rPr>
        <w:t xml:space="preserve">DO NOT FILL THIS OUT. </w:t>
      </w:r>
      <w:r w:rsidR="00640607">
        <w:rPr>
          <w:b/>
          <w:bCs/>
          <w:color w:val="C00000"/>
        </w:rPr>
        <w:t>DO NOT DELETE.</w:t>
      </w:r>
      <w:r>
        <w:rPr>
          <w:b/>
          <w:bCs/>
          <w:color w:val="C00000"/>
        </w:rPr>
        <w:br/>
        <w:t>FILL OUT THE IAAS-023 TEST REPORT TEMPLATE.</w:t>
      </w:r>
    </w:p>
    <w:tbl>
      <w:tblPr>
        <w:tblStyle w:val="ScrollTableNormal"/>
        <w:tblW w:w="5000" w:type="pct"/>
        <w:tblLook w:val="0000" w:firstRow="0" w:lastRow="0" w:firstColumn="0" w:lastColumn="0" w:noHBand="0" w:noVBand="0"/>
      </w:tblPr>
      <w:tblGrid>
        <w:gridCol w:w="2170"/>
        <w:gridCol w:w="3156"/>
        <w:gridCol w:w="2189"/>
        <w:gridCol w:w="3345"/>
      </w:tblGrid>
      <w:tr w:rsidR="00EF3991" w:rsidRPr="004D0DF4" w14:paraId="4AE3C57F" w14:textId="77777777" w:rsidTr="00944A89">
        <w:tc>
          <w:tcPr>
            <w:tcW w:w="999" w:type="pct"/>
            <w:shd w:val="solid" w:color="F0F0F0" w:fill="F0F0F0"/>
            <w:tcMar>
              <w:top w:w="30" w:type="dxa"/>
              <w:left w:w="30" w:type="dxa"/>
              <w:bottom w:w="20" w:type="dxa"/>
              <w:right w:w="30" w:type="dxa"/>
            </w:tcMar>
          </w:tcPr>
          <w:p w14:paraId="0580A1BF" w14:textId="77777777" w:rsidR="00EF3991" w:rsidRPr="004D0DF4" w:rsidRDefault="00EF3991" w:rsidP="00944A89">
            <w:pPr>
              <w:spacing w:after="0"/>
              <w:rPr>
                <w:rFonts w:asciiTheme="minorHAnsi" w:hAnsiTheme="minorHAnsi" w:cstheme="minorHAnsi"/>
                <w:color w:val="003366"/>
              </w:rPr>
            </w:pPr>
            <w:bookmarkStart w:id="1818" w:name="_Hlk55218352"/>
            <w:r w:rsidRPr="004D0DF4">
              <w:rPr>
                <w:rFonts w:asciiTheme="minorHAnsi" w:eastAsia="Calibri" w:hAnsiTheme="minorHAnsi" w:cstheme="minorHAnsi"/>
                <w:b/>
                <w:color w:val="003366"/>
              </w:rPr>
              <w:t>Sprint:</w:t>
            </w:r>
          </w:p>
        </w:tc>
        <w:tc>
          <w:tcPr>
            <w:tcW w:w="1453" w:type="pct"/>
            <w:tcMar>
              <w:top w:w="30" w:type="dxa"/>
              <w:left w:w="30" w:type="dxa"/>
              <w:bottom w:w="20" w:type="dxa"/>
              <w:right w:w="30" w:type="dxa"/>
            </w:tcMar>
          </w:tcPr>
          <w:p w14:paraId="32C9BF14" w14:textId="77777777" w:rsidR="00EF3991" w:rsidRPr="004D0DF4" w:rsidRDefault="00EF3991" w:rsidP="00944A89">
            <w:pPr>
              <w:spacing w:after="0"/>
              <w:jc w:val="center"/>
              <w:rPr>
                <w:rFonts w:asciiTheme="minorHAnsi" w:hAnsiTheme="minorHAnsi" w:cstheme="minorHAnsi"/>
              </w:rPr>
            </w:pPr>
            <w:r w:rsidRPr="004D0DF4">
              <w:rPr>
                <w:rFonts w:asciiTheme="minorHAnsi" w:hAnsiTheme="minorHAnsi" w:cstheme="minorHAnsi"/>
              </w:rPr>
              <w:t>Sprint it is tested in</w:t>
            </w:r>
          </w:p>
        </w:tc>
        <w:tc>
          <w:tcPr>
            <w:tcW w:w="1008" w:type="pct"/>
            <w:shd w:val="solid" w:color="F0F0F0" w:fill="F0F0F0"/>
            <w:tcMar>
              <w:top w:w="30" w:type="dxa"/>
              <w:left w:w="30" w:type="dxa"/>
              <w:bottom w:w="20" w:type="dxa"/>
              <w:right w:w="30" w:type="dxa"/>
            </w:tcMar>
          </w:tcPr>
          <w:p w14:paraId="00B43FEE"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Epic:</w:t>
            </w:r>
          </w:p>
        </w:tc>
        <w:tc>
          <w:tcPr>
            <w:tcW w:w="1541" w:type="pct"/>
            <w:tcMar>
              <w:top w:w="30" w:type="dxa"/>
              <w:left w:w="30" w:type="dxa"/>
              <w:bottom w:w="20" w:type="dxa"/>
              <w:right w:w="30" w:type="dxa"/>
            </w:tcMar>
          </w:tcPr>
          <w:p w14:paraId="1E0542E3" w14:textId="77777777" w:rsidR="00EF3991" w:rsidRPr="004D0DF4" w:rsidRDefault="00EF3991" w:rsidP="00944A89">
            <w:pPr>
              <w:spacing w:after="0"/>
              <w:jc w:val="center"/>
              <w:rPr>
                <w:rFonts w:asciiTheme="minorHAnsi" w:hAnsiTheme="minorHAnsi" w:cstheme="minorHAnsi"/>
              </w:rPr>
            </w:pPr>
            <w:r w:rsidRPr="004D0DF4">
              <w:rPr>
                <w:rFonts w:asciiTheme="minorHAnsi" w:hAnsiTheme="minorHAnsi" w:cstheme="minorHAnsi"/>
              </w:rPr>
              <w:t>Epic as found on JIRA dev task</w:t>
            </w:r>
          </w:p>
        </w:tc>
      </w:tr>
      <w:tr w:rsidR="00EF3991" w:rsidRPr="004D0DF4" w14:paraId="16FC2EF2" w14:textId="77777777" w:rsidTr="00944A89">
        <w:tc>
          <w:tcPr>
            <w:tcW w:w="999" w:type="pct"/>
            <w:shd w:val="solid" w:color="F0F0F0" w:fill="F0F0F0"/>
            <w:tcMar>
              <w:top w:w="30" w:type="dxa"/>
              <w:left w:w="30" w:type="dxa"/>
              <w:bottom w:w="20" w:type="dxa"/>
              <w:right w:w="30" w:type="dxa"/>
            </w:tcMar>
          </w:tcPr>
          <w:p w14:paraId="1F1C85F9"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User Story:</w:t>
            </w:r>
          </w:p>
        </w:tc>
        <w:tc>
          <w:tcPr>
            <w:tcW w:w="1453" w:type="pct"/>
            <w:tcMar>
              <w:top w:w="30" w:type="dxa"/>
              <w:left w:w="30" w:type="dxa"/>
              <w:bottom w:w="20" w:type="dxa"/>
              <w:right w:w="30" w:type="dxa"/>
            </w:tcMar>
          </w:tcPr>
          <w:p w14:paraId="244C61BF" w14:textId="77777777" w:rsidR="00EF3991" w:rsidRPr="004D0DF4" w:rsidRDefault="00EF3991" w:rsidP="00944A89">
            <w:pPr>
              <w:spacing w:after="0"/>
              <w:jc w:val="center"/>
              <w:rPr>
                <w:rFonts w:asciiTheme="minorHAnsi" w:hAnsiTheme="minorHAnsi" w:cstheme="minorHAnsi"/>
              </w:rPr>
            </w:pPr>
            <w:r w:rsidRPr="004D0DF4">
              <w:rPr>
                <w:rFonts w:asciiTheme="minorHAnsi" w:hAnsiTheme="minorHAnsi" w:cstheme="minorHAnsi"/>
              </w:rPr>
              <w:t>Main task # (link)</w:t>
            </w:r>
          </w:p>
        </w:tc>
        <w:tc>
          <w:tcPr>
            <w:tcW w:w="1008" w:type="pct"/>
            <w:shd w:val="solid" w:color="F0F0F0" w:fill="F0F0F0"/>
            <w:tcMar>
              <w:top w:w="30" w:type="dxa"/>
              <w:left w:w="30" w:type="dxa"/>
              <w:bottom w:w="20" w:type="dxa"/>
              <w:right w:w="30" w:type="dxa"/>
            </w:tcMar>
          </w:tcPr>
          <w:p w14:paraId="214EB062"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Test Procedure Name:</w:t>
            </w:r>
          </w:p>
        </w:tc>
        <w:tc>
          <w:tcPr>
            <w:tcW w:w="1541" w:type="pct"/>
            <w:tcMar>
              <w:top w:w="30" w:type="dxa"/>
              <w:left w:w="30" w:type="dxa"/>
              <w:bottom w:w="20" w:type="dxa"/>
              <w:right w:w="30" w:type="dxa"/>
            </w:tcMar>
          </w:tcPr>
          <w:p w14:paraId="62D16AD4" w14:textId="77777777" w:rsidR="00EF3991" w:rsidRPr="004D0DF4" w:rsidRDefault="00EF3991" w:rsidP="00944A89">
            <w:pPr>
              <w:spacing w:after="0"/>
              <w:jc w:val="center"/>
              <w:rPr>
                <w:rFonts w:asciiTheme="minorHAnsi" w:hAnsiTheme="minorHAnsi" w:cstheme="minorHAnsi"/>
              </w:rPr>
            </w:pPr>
          </w:p>
        </w:tc>
      </w:tr>
      <w:tr w:rsidR="00EF3991" w:rsidRPr="004D0DF4" w14:paraId="67DA5629" w14:textId="77777777" w:rsidTr="00944A89">
        <w:tc>
          <w:tcPr>
            <w:tcW w:w="999" w:type="pct"/>
            <w:shd w:val="solid" w:color="F0F0F0" w:fill="F0F0F0"/>
            <w:tcMar>
              <w:top w:w="30" w:type="dxa"/>
              <w:left w:w="30" w:type="dxa"/>
              <w:bottom w:w="20" w:type="dxa"/>
              <w:right w:w="30" w:type="dxa"/>
            </w:tcMar>
          </w:tcPr>
          <w:p w14:paraId="63A1AAEA"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Test Procedure #:</w:t>
            </w:r>
          </w:p>
        </w:tc>
        <w:tc>
          <w:tcPr>
            <w:tcW w:w="1453" w:type="pct"/>
            <w:tcMar>
              <w:top w:w="30" w:type="dxa"/>
              <w:left w:w="30" w:type="dxa"/>
              <w:bottom w:w="20" w:type="dxa"/>
              <w:right w:w="30" w:type="dxa"/>
            </w:tcMar>
          </w:tcPr>
          <w:p w14:paraId="4C26CB44" w14:textId="77777777" w:rsidR="00EF3991" w:rsidRPr="004D0DF4" w:rsidRDefault="00EF3991" w:rsidP="00944A89">
            <w:pPr>
              <w:spacing w:after="0"/>
              <w:jc w:val="center"/>
              <w:rPr>
                <w:rFonts w:asciiTheme="minorHAnsi" w:hAnsiTheme="minorHAnsi" w:cstheme="minorHAnsi"/>
              </w:rPr>
            </w:pPr>
            <w:r w:rsidRPr="004D0DF4">
              <w:rPr>
                <w:rFonts w:asciiTheme="minorHAnsi" w:hAnsiTheme="minorHAnsi" w:cstheme="minorHAnsi"/>
              </w:rPr>
              <w:t>Test Task Jira Ticket # (link)</w:t>
            </w:r>
          </w:p>
        </w:tc>
        <w:tc>
          <w:tcPr>
            <w:tcW w:w="1008" w:type="pct"/>
            <w:shd w:val="solid" w:color="F0F0F0" w:fill="F0F0F0"/>
            <w:tcMar>
              <w:top w:w="30" w:type="dxa"/>
              <w:left w:w="30" w:type="dxa"/>
              <w:bottom w:w="20" w:type="dxa"/>
              <w:right w:w="30" w:type="dxa"/>
            </w:tcMar>
          </w:tcPr>
          <w:p w14:paraId="0750DE00"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Release:</w:t>
            </w:r>
          </w:p>
        </w:tc>
        <w:tc>
          <w:tcPr>
            <w:tcW w:w="1541" w:type="pct"/>
            <w:tcMar>
              <w:top w:w="30" w:type="dxa"/>
              <w:left w:w="30" w:type="dxa"/>
              <w:bottom w:w="20" w:type="dxa"/>
              <w:right w:w="30" w:type="dxa"/>
            </w:tcMar>
          </w:tcPr>
          <w:p w14:paraId="446167DD" w14:textId="77777777" w:rsidR="00EF3991" w:rsidRPr="004D0DF4" w:rsidRDefault="00EF3991" w:rsidP="00944A89">
            <w:pPr>
              <w:spacing w:after="0"/>
              <w:jc w:val="center"/>
              <w:rPr>
                <w:rFonts w:asciiTheme="minorHAnsi" w:hAnsiTheme="minorHAnsi" w:cstheme="minorHAnsi"/>
              </w:rPr>
            </w:pPr>
            <w:r w:rsidRPr="004D0DF4">
              <w:rPr>
                <w:rFonts w:asciiTheme="minorHAnsi" w:eastAsia="Calibri" w:hAnsiTheme="minorHAnsi" w:cstheme="minorHAnsi"/>
              </w:rPr>
              <w:t>1</w:t>
            </w:r>
          </w:p>
        </w:tc>
      </w:tr>
      <w:tr w:rsidR="00EF3991" w:rsidRPr="004D0DF4" w14:paraId="75FA02F6" w14:textId="77777777" w:rsidTr="00944A89">
        <w:tc>
          <w:tcPr>
            <w:tcW w:w="999" w:type="pct"/>
            <w:shd w:val="solid" w:color="F0F0F0" w:fill="F0F0F0"/>
            <w:tcMar>
              <w:top w:w="30" w:type="dxa"/>
              <w:left w:w="30" w:type="dxa"/>
              <w:bottom w:w="20" w:type="dxa"/>
              <w:right w:w="30" w:type="dxa"/>
            </w:tcMar>
          </w:tcPr>
          <w:p w14:paraId="3E284AAC"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System / Component:</w:t>
            </w:r>
          </w:p>
        </w:tc>
        <w:tc>
          <w:tcPr>
            <w:tcW w:w="1453" w:type="pct"/>
            <w:tcMar>
              <w:top w:w="30" w:type="dxa"/>
              <w:left w:w="30" w:type="dxa"/>
              <w:bottom w:w="20" w:type="dxa"/>
              <w:right w:w="30" w:type="dxa"/>
            </w:tcMar>
          </w:tcPr>
          <w:p w14:paraId="2AC571EA" w14:textId="77777777" w:rsidR="00EF3991" w:rsidRPr="004D0DF4" w:rsidRDefault="00EF3991" w:rsidP="00944A89">
            <w:pPr>
              <w:spacing w:after="0"/>
              <w:jc w:val="center"/>
              <w:rPr>
                <w:rFonts w:asciiTheme="minorHAnsi" w:hAnsiTheme="minorHAnsi" w:cstheme="minorHAnsi"/>
              </w:rPr>
            </w:pPr>
            <w:r w:rsidRPr="004D0DF4">
              <w:rPr>
                <w:rFonts w:asciiTheme="minorHAnsi" w:hAnsiTheme="minorHAnsi" w:cstheme="minorHAnsi"/>
              </w:rPr>
              <w:t>System/Component as found on JIRA dev task</w:t>
            </w:r>
          </w:p>
        </w:tc>
        <w:tc>
          <w:tcPr>
            <w:tcW w:w="1008" w:type="pct"/>
            <w:shd w:val="solid" w:color="F0F0F0" w:fill="F0F0F0"/>
            <w:tcMar>
              <w:top w:w="30" w:type="dxa"/>
              <w:left w:w="30" w:type="dxa"/>
              <w:bottom w:w="20" w:type="dxa"/>
              <w:right w:w="30" w:type="dxa"/>
            </w:tcMar>
          </w:tcPr>
          <w:p w14:paraId="73AFF825"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Test Purpose:</w:t>
            </w:r>
          </w:p>
        </w:tc>
        <w:tc>
          <w:tcPr>
            <w:tcW w:w="1541" w:type="pct"/>
            <w:tcMar>
              <w:top w:w="30" w:type="dxa"/>
              <w:left w:w="30" w:type="dxa"/>
              <w:bottom w:w="20" w:type="dxa"/>
              <w:right w:w="30" w:type="dxa"/>
            </w:tcMar>
          </w:tcPr>
          <w:p w14:paraId="40CF90FD" w14:textId="77777777" w:rsidR="00EF3991" w:rsidRPr="004D0DF4" w:rsidRDefault="00EF3991" w:rsidP="00944A89">
            <w:pPr>
              <w:spacing w:after="0"/>
              <w:jc w:val="center"/>
              <w:rPr>
                <w:rFonts w:asciiTheme="minorHAnsi" w:hAnsiTheme="minorHAnsi" w:cstheme="minorHAnsi"/>
              </w:rPr>
            </w:pPr>
            <w:r w:rsidRPr="004D0DF4">
              <w:rPr>
                <w:rFonts w:asciiTheme="minorHAnsi" w:eastAsia="Calibri" w:hAnsiTheme="minorHAnsi" w:cstheme="minorHAnsi"/>
              </w:rPr>
              <w:t>DT</w:t>
            </w:r>
          </w:p>
        </w:tc>
      </w:tr>
      <w:tr w:rsidR="00EF3991" w:rsidRPr="004D0DF4" w14:paraId="15FF531F" w14:textId="77777777" w:rsidTr="00944A89">
        <w:tc>
          <w:tcPr>
            <w:tcW w:w="999" w:type="pct"/>
            <w:shd w:val="solid" w:color="F0F0F0" w:fill="F0F0F0"/>
            <w:tcMar>
              <w:top w:w="30" w:type="dxa"/>
              <w:left w:w="30" w:type="dxa"/>
              <w:bottom w:w="20" w:type="dxa"/>
              <w:right w:w="30" w:type="dxa"/>
            </w:tcMar>
          </w:tcPr>
          <w:p w14:paraId="13509B65"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Test Engineer:</w:t>
            </w:r>
          </w:p>
        </w:tc>
        <w:tc>
          <w:tcPr>
            <w:tcW w:w="1453" w:type="pct"/>
            <w:tcMar>
              <w:top w:w="30" w:type="dxa"/>
              <w:left w:w="30" w:type="dxa"/>
              <w:bottom w:w="20" w:type="dxa"/>
              <w:right w:w="30" w:type="dxa"/>
            </w:tcMar>
          </w:tcPr>
          <w:p w14:paraId="16662745" w14:textId="77777777" w:rsidR="00EF3991" w:rsidRPr="004D0DF4" w:rsidRDefault="00EF3991" w:rsidP="00944A89">
            <w:pPr>
              <w:spacing w:after="0"/>
              <w:jc w:val="center"/>
              <w:rPr>
                <w:rFonts w:asciiTheme="minorHAnsi" w:hAnsiTheme="minorHAnsi" w:cstheme="minorHAnsi"/>
              </w:rPr>
            </w:pPr>
            <w:r w:rsidRPr="004D0DF4">
              <w:rPr>
                <w:rFonts w:asciiTheme="minorHAnsi" w:eastAsia="Calibri" w:hAnsiTheme="minorHAnsi" w:cstheme="minorHAnsi"/>
              </w:rPr>
              <w:t>Engineer Name</w:t>
            </w:r>
          </w:p>
        </w:tc>
        <w:tc>
          <w:tcPr>
            <w:tcW w:w="1008" w:type="pct"/>
            <w:shd w:val="solid" w:color="F0F0F0" w:fill="F0F0F0"/>
            <w:tcMar>
              <w:top w:w="30" w:type="dxa"/>
              <w:left w:w="30" w:type="dxa"/>
              <w:bottom w:w="20" w:type="dxa"/>
              <w:right w:w="30" w:type="dxa"/>
            </w:tcMar>
          </w:tcPr>
          <w:p w14:paraId="67FD30AB"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Execution Date:</w:t>
            </w:r>
          </w:p>
        </w:tc>
        <w:tc>
          <w:tcPr>
            <w:tcW w:w="1541" w:type="pct"/>
            <w:tcMar>
              <w:top w:w="30" w:type="dxa"/>
              <w:left w:w="30" w:type="dxa"/>
              <w:bottom w:w="20" w:type="dxa"/>
              <w:right w:w="30" w:type="dxa"/>
            </w:tcMar>
          </w:tcPr>
          <w:p w14:paraId="77410F92" w14:textId="5793E470" w:rsidR="00EF3991" w:rsidRPr="004D0DF4" w:rsidRDefault="00EF3991" w:rsidP="00944A89">
            <w:pPr>
              <w:spacing w:after="0"/>
              <w:jc w:val="center"/>
              <w:rPr>
                <w:rFonts w:asciiTheme="minorHAnsi" w:hAnsiTheme="minorHAnsi" w:cstheme="minorHAnsi"/>
              </w:rPr>
            </w:pPr>
            <w:r>
              <w:rPr>
                <w:rFonts w:asciiTheme="minorHAnsi" w:eastAsia="Calibri" w:hAnsiTheme="minorHAnsi" w:cstheme="minorHAnsi"/>
              </w:rPr>
              <w:t>dd-month-yy</w:t>
            </w:r>
          </w:p>
        </w:tc>
      </w:tr>
      <w:tr w:rsidR="00EF3991" w:rsidRPr="004D0DF4" w14:paraId="5B4D6296" w14:textId="77777777" w:rsidTr="00944A89">
        <w:tc>
          <w:tcPr>
            <w:tcW w:w="999" w:type="pct"/>
            <w:shd w:val="solid" w:color="F0F0F0" w:fill="F0F0F0"/>
            <w:tcMar>
              <w:top w:w="30" w:type="dxa"/>
              <w:left w:w="30" w:type="dxa"/>
              <w:bottom w:w="20" w:type="dxa"/>
              <w:right w:w="30" w:type="dxa"/>
            </w:tcMar>
          </w:tcPr>
          <w:p w14:paraId="7F248222" w14:textId="77777777" w:rsidR="00EF3991" w:rsidRPr="004D0DF4" w:rsidRDefault="00EF3991" w:rsidP="00944A89">
            <w:pPr>
              <w:spacing w:after="0"/>
              <w:rPr>
                <w:rFonts w:asciiTheme="minorHAnsi" w:eastAsia="Calibri" w:hAnsiTheme="minorHAnsi" w:cstheme="minorHAnsi"/>
                <w:b/>
                <w:color w:val="003366"/>
              </w:rPr>
            </w:pPr>
            <w:r w:rsidRPr="004D0DF4">
              <w:rPr>
                <w:rFonts w:asciiTheme="minorHAnsi" w:eastAsia="Calibri" w:hAnsiTheme="minorHAnsi" w:cstheme="minorHAnsi"/>
                <w:b/>
                <w:color w:val="003366"/>
              </w:rPr>
              <w:t>Test Environment:</w:t>
            </w:r>
          </w:p>
        </w:tc>
        <w:tc>
          <w:tcPr>
            <w:tcW w:w="1453" w:type="pct"/>
            <w:tcMar>
              <w:top w:w="30" w:type="dxa"/>
              <w:left w:w="30" w:type="dxa"/>
              <w:bottom w:w="20" w:type="dxa"/>
              <w:right w:w="30" w:type="dxa"/>
            </w:tcMar>
          </w:tcPr>
          <w:p w14:paraId="36A14332" w14:textId="77777777" w:rsidR="00EF3991" w:rsidRPr="004D0DF4" w:rsidRDefault="00EF3991" w:rsidP="00944A89">
            <w:pPr>
              <w:spacing w:after="0"/>
              <w:jc w:val="center"/>
              <w:rPr>
                <w:rFonts w:asciiTheme="minorHAnsi" w:eastAsia="Calibri" w:hAnsiTheme="minorHAnsi" w:cstheme="minorHAnsi"/>
              </w:rPr>
            </w:pPr>
          </w:p>
        </w:tc>
        <w:tc>
          <w:tcPr>
            <w:tcW w:w="1008" w:type="pct"/>
            <w:shd w:val="solid" w:color="F0F0F0" w:fill="F0F0F0"/>
            <w:tcMar>
              <w:top w:w="30" w:type="dxa"/>
              <w:left w:w="30" w:type="dxa"/>
              <w:bottom w:w="20" w:type="dxa"/>
              <w:right w:w="30" w:type="dxa"/>
            </w:tcMar>
          </w:tcPr>
          <w:p w14:paraId="639B9DEB" w14:textId="77777777" w:rsidR="00EF3991" w:rsidRPr="004D0DF4" w:rsidRDefault="00EF3991" w:rsidP="00944A89">
            <w:pPr>
              <w:spacing w:after="0"/>
              <w:rPr>
                <w:rFonts w:asciiTheme="minorHAnsi" w:eastAsia="Calibri" w:hAnsiTheme="minorHAnsi" w:cstheme="minorHAnsi"/>
                <w:b/>
                <w:color w:val="003366"/>
              </w:rPr>
            </w:pPr>
            <w:r w:rsidRPr="004D0DF4">
              <w:rPr>
                <w:rFonts w:asciiTheme="minorHAnsi" w:eastAsia="Calibri" w:hAnsiTheme="minorHAnsi" w:cstheme="minorHAnsi"/>
                <w:b/>
                <w:color w:val="003366"/>
              </w:rPr>
              <w:t>Test Description:</w:t>
            </w:r>
          </w:p>
        </w:tc>
        <w:tc>
          <w:tcPr>
            <w:tcW w:w="1541" w:type="pct"/>
            <w:tcMar>
              <w:top w:w="30" w:type="dxa"/>
              <w:left w:w="30" w:type="dxa"/>
              <w:bottom w:w="20" w:type="dxa"/>
              <w:right w:w="30" w:type="dxa"/>
            </w:tcMar>
          </w:tcPr>
          <w:p w14:paraId="64062885" w14:textId="77777777" w:rsidR="00EF3991" w:rsidRPr="004D0DF4" w:rsidRDefault="00EF3991" w:rsidP="00944A89">
            <w:pPr>
              <w:spacing w:after="0"/>
              <w:jc w:val="center"/>
              <w:rPr>
                <w:rFonts w:asciiTheme="minorHAnsi" w:eastAsia="Calibri" w:hAnsiTheme="minorHAnsi" w:cstheme="minorHAnsi"/>
              </w:rPr>
            </w:pPr>
          </w:p>
        </w:tc>
      </w:tr>
      <w:tr w:rsidR="00EF3991" w:rsidRPr="004D0DF4" w14:paraId="219C1E44" w14:textId="77777777" w:rsidTr="00944A89">
        <w:tc>
          <w:tcPr>
            <w:tcW w:w="999" w:type="pct"/>
            <w:shd w:val="solid" w:color="F0F0F0" w:fill="F0F0F0"/>
            <w:tcMar>
              <w:top w:w="30" w:type="dxa"/>
              <w:left w:w="30" w:type="dxa"/>
              <w:bottom w:w="20" w:type="dxa"/>
              <w:right w:w="30" w:type="dxa"/>
            </w:tcMar>
          </w:tcPr>
          <w:p w14:paraId="42CC0064"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Prerequisites:</w:t>
            </w:r>
          </w:p>
        </w:tc>
        <w:tc>
          <w:tcPr>
            <w:tcW w:w="4001" w:type="pct"/>
            <w:gridSpan w:val="3"/>
            <w:tcMar>
              <w:top w:w="30" w:type="dxa"/>
              <w:left w:w="30" w:type="dxa"/>
              <w:bottom w:w="20" w:type="dxa"/>
              <w:right w:w="30" w:type="dxa"/>
            </w:tcMar>
          </w:tcPr>
          <w:p w14:paraId="2737C563" w14:textId="77777777" w:rsidR="00EF3991" w:rsidRPr="004D0DF4" w:rsidRDefault="00EF3991" w:rsidP="00944A89">
            <w:pPr>
              <w:spacing w:after="0"/>
              <w:rPr>
                <w:rFonts w:asciiTheme="minorHAnsi" w:hAnsiTheme="minorHAnsi" w:cstheme="minorHAnsi"/>
              </w:rPr>
            </w:pPr>
            <w:r w:rsidRPr="004D0DF4">
              <w:rPr>
                <w:rFonts w:asciiTheme="minorHAnsi" w:eastAsia="Calibri" w:hAnsiTheme="minorHAnsi" w:cstheme="minorHAnsi"/>
              </w:rPr>
              <w:t> </w:t>
            </w:r>
          </w:p>
        </w:tc>
      </w:tr>
      <w:tr w:rsidR="00EF3991" w:rsidRPr="004D0DF4" w14:paraId="32390226" w14:textId="77777777" w:rsidTr="00944A89">
        <w:tc>
          <w:tcPr>
            <w:tcW w:w="999" w:type="pct"/>
            <w:shd w:val="solid" w:color="F0F0F0" w:fill="F0F0F0"/>
            <w:tcMar>
              <w:top w:w="30" w:type="dxa"/>
              <w:left w:w="30" w:type="dxa"/>
              <w:bottom w:w="20" w:type="dxa"/>
              <w:right w:w="30" w:type="dxa"/>
            </w:tcMar>
          </w:tcPr>
          <w:p w14:paraId="7D41CC20" w14:textId="77777777" w:rsidR="00EF3991" w:rsidRPr="004D0DF4" w:rsidRDefault="00EF3991" w:rsidP="00944A89">
            <w:pPr>
              <w:spacing w:after="0"/>
              <w:rPr>
                <w:rFonts w:asciiTheme="minorHAnsi" w:eastAsia="Calibri" w:hAnsiTheme="minorHAnsi" w:cstheme="minorHAnsi"/>
                <w:b/>
                <w:color w:val="003366"/>
              </w:rPr>
            </w:pPr>
            <w:r w:rsidRPr="004D0DF4">
              <w:rPr>
                <w:rFonts w:asciiTheme="minorHAnsi" w:eastAsia="Calibri" w:hAnsiTheme="minorHAnsi" w:cstheme="minorHAnsi"/>
                <w:b/>
                <w:color w:val="003366"/>
              </w:rPr>
              <w:t>Estimated Implementation Time:</w:t>
            </w:r>
          </w:p>
        </w:tc>
        <w:tc>
          <w:tcPr>
            <w:tcW w:w="4001" w:type="pct"/>
            <w:gridSpan w:val="3"/>
            <w:tcMar>
              <w:top w:w="30" w:type="dxa"/>
              <w:left w:w="30" w:type="dxa"/>
              <w:bottom w:w="20" w:type="dxa"/>
              <w:right w:w="30" w:type="dxa"/>
            </w:tcMar>
            <w:vAlign w:val="center"/>
          </w:tcPr>
          <w:p w14:paraId="6040D505" w14:textId="77777777" w:rsidR="00EF3991" w:rsidRPr="004D0DF4" w:rsidRDefault="00EF3991" w:rsidP="00944A89">
            <w:pPr>
              <w:spacing w:after="0"/>
              <w:rPr>
                <w:rFonts w:asciiTheme="minorHAnsi" w:eastAsia="Calibri" w:hAnsiTheme="minorHAnsi" w:cstheme="minorHAnsi"/>
              </w:rPr>
            </w:pPr>
          </w:p>
        </w:tc>
      </w:tr>
      <w:tr w:rsidR="00EF3991" w:rsidRPr="004D0DF4" w14:paraId="1764B529" w14:textId="77777777" w:rsidTr="00944A89">
        <w:tc>
          <w:tcPr>
            <w:tcW w:w="999" w:type="pct"/>
            <w:shd w:val="solid" w:color="F0F0F0" w:fill="F0F0F0"/>
            <w:tcMar>
              <w:top w:w="30" w:type="dxa"/>
              <w:left w:w="30" w:type="dxa"/>
              <w:bottom w:w="20" w:type="dxa"/>
              <w:right w:w="30" w:type="dxa"/>
            </w:tcMar>
          </w:tcPr>
          <w:p w14:paraId="501443C5" w14:textId="77777777" w:rsidR="00EF3991" w:rsidRPr="004D0DF4" w:rsidRDefault="00EF3991" w:rsidP="00944A89">
            <w:pPr>
              <w:spacing w:after="0"/>
              <w:rPr>
                <w:rFonts w:asciiTheme="minorHAnsi" w:eastAsia="Calibri" w:hAnsiTheme="minorHAnsi" w:cstheme="minorHAnsi"/>
                <w:b/>
                <w:color w:val="003366"/>
              </w:rPr>
            </w:pPr>
            <w:r w:rsidRPr="004D0DF4">
              <w:rPr>
                <w:rFonts w:asciiTheme="minorHAnsi" w:eastAsia="Calibri" w:hAnsiTheme="minorHAnsi" w:cstheme="minorHAnsi"/>
                <w:b/>
                <w:color w:val="003366"/>
              </w:rPr>
              <w:t>Test Location:</w:t>
            </w:r>
          </w:p>
        </w:tc>
        <w:tc>
          <w:tcPr>
            <w:tcW w:w="4001" w:type="pct"/>
            <w:gridSpan w:val="3"/>
            <w:tcMar>
              <w:top w:w="30" w:type="dxa"/>
              <w:left w:w="30" w:type="dxa"/>
              <w:bottom w:w="20" w:type="dxa"/>
              <w:right w:w="30" w:type="dxa"/>
            </w:tcMar>
          </w:tcPr>
          <w:p w14:paraId="3478BFD9" w14:textId="77777777" w:rsidR="00EF3991" w:rsidRPr="004D0DF4" w:rsidRDefault="00EF3991" w:rsidP="00944A89">
            <w:pPr>
              <w:spacing w:after="0"/>
              <w:rPr>
                <w:rFonts w:asciiTheme="minorHAnsi" w:eastAsia="Calibri" w:hAnsiTheme="minorHAnsi" w:cstheme="minorHAnsi"/>
              </w:rPr>
            </w:pPr>
            <w:r w:rsidRPr="004D0DF4">
              <w:rPr>
                <w:rFonts w:asciiTheme="minorHAnsi" w:hAnsiTheme="minorHAnsi" w:cstheme="minorHAnsi"/>
                <w:color w:val="C00000"/>
              </w:rPr>
              <w:t>Indicate if the test/install will be conducted in NOFORN, REL, or both NOFORN and REL.</w:t>
            </w:r>
          </w:p>
        </w:tc>
      </w:tr>
      <w:tr w:rsidR="00EF3991" w:rsidRPr="004D0DF4" w14:paraId="0C6F121A" w14:textId="77777777" w:rsidTr="00944A89">
        <w:tc>
          <w:tcPr>
            <w:tcW w:w="999" w:type="pct"/>
            <w:shd w:val="solid" w:color="F0F0F0" w:fill="F0F0F0"/>
            <w:tcMar>
              <w:top w:w="30" w:type="dxa"/>
              <w:left w:w="30" w:type="dxa"/>
              <w:bottom w:w="20" w:type="dxa"/>
              <w:right w:w="30" w:type="dxa"/>
            </w:tcMar>
          </w:tcPr>
          <w:p w14:paraId="0D86AAC2" w14:textId="77777777" w:rsidR="00EF3991" w:rsidRPr="004D0DF4" w:rsidRDefault="00EF3991" w:rsidP="00944A89">
            <w:pPr>
              <w:spacing w:after="0"/>
              <w:rPr>
                <w:rFonts w:asciiTheme="minorHAnsi" w:hAnsiTheme="minorHAnsi" w:cstheme="minorHAnsi"/>
                <w:color w:val="003366"/>
              </w:rPr>
            </w:pPr>
            <w:r w:rsidRPr="004D0DF4">
              <w:rPr>
                <w:rFonts w:asciiTheme="minorHAnsi" w:eastAsia="Calibri" w:hAnsiTheme="minorHAnsi" w:cstheme="minorHAnsi"/>
                <w:b/>
                <w:color w:val="003366"/>
              </w:rPr>
              <w:t>Notes:</w:t>
            </w:r>
          </w:p>
        </w:tc>
        <w:tc>
          <w:tcPr>
            <w:tcW w:w="4001" w:type="pct"/>
            <w:gridSpan w:val="3"/>
            <w:tcMar>
              <w:top w:w="30" w:type="dxa"/>
              <w:left w:w="30" w:type="dxa"/>
              <w:bottom w:w="20" w:type="dxa"/>
              <w:right w:w="30" w:type="dxa"/>
            </w:tcMar>
          </w:tcPr>
          <w:p w14:paraId="0251852F" w14:textId="77777777" w:rsidR="00EF3991" w:rsidRPr="004D0DF4" w:rsidRDefault="00EF3991" w:rsidP="00944A89">
            <w:pPr>
              <w:spacing w:after="0"/>
              <w:rPr>
                <w:rFonts w:asciiTheme="minorHAnsi" w:hAnsiTheme="minorHAnsi" w:cstheme="minorHAnsi"/>
              </w:rPr>
            </w:pPr>
            <w:r w:rsidRPr="004D0DF4">
              <w:rPr>
                <w:rFonts w:asciiTheme="minorHAnsi" w:eastAsia="Calibri" w:hAnsiTheme="minorHAnsi" w:cstheme="minorHAnsi"/>
              </w:rPr>
              <w:t> </w:t>
            </w:r>
          </w:p>
        </w:tc>
      </w:tr>
      <w:bookmarkEnd w:id="1818"/>
    </w:tbl>
    <w:p w14:paraId="1C162181" w14:textId="77777777" w:rsidR="00EF3991" w:rsidRPr="002E493D" w:rsidRDefault="00EF3991" w:rsidP="00EF3991"/>
    <w:tbl>
      <w:tblPr>
        <w:tblStyle w:val="ScrollTableNormal"/>
        <w:tblW w:w="5000" w:type="pct"/>
        <w:tblLook w:val="0000" w:firstRow="0" w:lastRow="0" w:firstColumn="0" w:lastColumn="0" w:noHBand="0" w:noVBand="0"/>
      </w:tblPr>
      <w:tblGrid>
        <w:gridCol w:w="2170"/>
        <w:gridCol w:w="8690"/>
      </w:tblGrid>
      <w:tr w:rsidR="00EF3991" w14:paraId="7866E189" w14:textId="77777777" w:rsidTr="00944A89">
        <w:tc>
          <w:tcPr>
            <w:tcW w:w="999" w:type="pct"/>
            <w:shd w:val="solid" w:color="F0F0F0" w:fill="F0F0F0"/>
            <w:tcMar>
              <w:top w:w="30" w:type="dxa"/>
              <w:left w:w="30" w:type="dxa"/>
              <w:bottom w:w="20" w:type="dxa"/>
              <w:right w:w="30" w:type="dxa"/>
            </w:tcMar>
          </w:tcPr>
          <w:p w14:paraId="181002DC" w14:textId="77777777" w:rsidR="00EF3991" w:rsidRPr="00B968AA" w:rsidRDefault="00EF3991" w:rsidP="00944A89">
            <w:pPr>
              <w:spacing w:after="0"/>
              <w:rPr>
                <w:color w:val="003366"/>
              </w:rPr>
            </w:pPr>
            <w:r w:rsidRPr="00B968AA">
              <w:rPr>
                <w:rFonts w:ascii="Calibri" w:eastAsia="Calibri" w:hAnsi="Calibri" w:cs="Times New Roman"/>
                <w:b/>
                <w:color w:val="003366"/>
              </w:rPr>
              <w:t>Acceptance Criteria:</w:t>
            </w:r>
          </w:p>
        </w:tc>
        <w:tc>
          <w:tcPr>
            <w:tcW w:w="4001" w:type="pct"/>
            <w:tcMar>
              <w:top w:w="30" w:type="dxa"/>
              <w:left w:w="30" w:type="dxa"/>
              <w:bottom w:w="20" w:type="dxa"/>
              <w:right w:w="30" w:type="dxa"/>
            </w:tcMar>
          </w:tcPr>
          <w:p w14:paraId="394A7492" w14:textId="77777777" w:rsidR="00EF3991" w:rsidRDefault="00EF3991" w:rsidP="00944A89">
            <w:pPr>
              <w:spacing w:after="0"/>
            </w:pPr>
          </w:p>
        </w:tc>
      </w:tr>
      <w:tr w:rsidR="00EF3991" w14:paraId="39FAB224" w14:textId="77777777" w:rsidTr="00944A89">
        <w:tc>
          <w:tcPr>
            <w:tcW w:w="999" w:type="pct"/>
            <w:shd w:val="solid" w:color="F0F0F0" w:fill="F0F0F0"/>
            <w:tcMar>
              <w:top w:w="30" w:type="dxa"/>
              <w:left w:w="30" w:type="dxa"/>
              <w:bottom w:w="20" w:type="dxa"/>
              <w:right w:w="30" w:type="dxa"/>
            </w:tcMar>
          </w:tcPr>
          <w:p w14:paraId="1DE73ADC" w14:textId="77777777" w:rsidR="00EF3991" w:rsidRPr="00B968AA" w:rsidRDefault="00EF3991" w:rsidP="00944A89">
            <w:pPr>
              <w:spacing w:after="0"/>
              <w:rPr>
                <w:color w:val="003366"/>
              </w:rPr>
            </w:pPr>
            <w:r w:rsidRPr="00B968AA">
              <w:rPr>
                <w:rFonts w:ascii="Calibri" w:eastAsia="Calibri" w:hAnsi="Calibri" w:cs="Times New Roman"/>
                <w:b/>
                <w:color w:val="003366"/>
              </w:rPr>
              <w:t>Overall Comments:</w:t>
            </w:r>
          </w:p>
        </w:tc>
        <w:tc>
          <w:tcPr>
            <w:tcW w:w="4001" w:type="pct"/>
            <w:tcMar>
              <w:top w:w="30" w:type="dxa"/>
              <w:left w:w="30" w:type="dxa"/>
              <w:bottom w:w="20" w:type="dxa"/>
              <w:right w:w="30" w:type="dxa"/>
            </w:tcMar>
          </w:tcPr>
          <w:p w14:paraId="4AC9C796" w14:textId="77777777" w:rsidR="00EF3991" w:rsidRDefault="00EF3991" w:rsidP="00944A89">
            <w:pPr>
              <w:spacing w:after="0"/>
            </w:pPr>
            <w:r>
              <w:rPr>
                <w:rFonts w:ascii="Calibri" w:eastAsia="Calibri" w:hAnsi="Calibri" w:cs="Times New Roman"/>
              </w:rPr>
              <w:t>N/A</w:t>
            </w:r>
          </w:p>
        </w:tc>
      </w:tr>
      <w:tr w:rsidR="00EF3991" w14:paraId="4F6E6327" w14:textId="77777777" w:rsidTr="00944A89">
        <w:tc>
          <w:tcPr>
            <w:tcW w:w="999" w:type="pct"/>
            <w:shd w:val="solid" w:color="F0F0F0" w:fill="F0F0F0"/>
            <w:tcMar>
              <w:top w:w="30" w:type="dxa"/>
              <w:left w:w="30" w:type="dxa"/>
              <w:bottom w:w="20" w:type="dxa"/>
              <w:right w:w="30" w:type="dxa"/>
            </w:tcMar>
          </w:tcPr>
          <w:p w14:paraId="6190D117" w14:textId="77777777" w:rsidR="00EF3991" w:rsidRPr="00B968AA" w:rsidRDefault="00EF3991" w:rsidP="00944A89">
            <w:pPr>
              <w:spacing w:after="0"/>
              <w:rPr>
                <w:color w:val="003366"/>
              </w:rPr>
            </w:pPr>
            <w:r w:rsidRPr="00B968AA">
              <w:rPr>
                <w:rFonts w:ascii="Calibri" w:eastAsia="Calibri" w:hAnsi="Calibri" w:cs="Times New Roman"/>
                <w:b/>
                <w:color w:val="003366"/>
              </w:rPr>
              <w:t>Overall Test Result:</w:t>
            </w:r>
          </w:p>
        </w:tc>
        <w:tc>
          <w:tcPr>
            <w:tcW w:w="4001" w:type="pct"/>
            <w:shd w:val="solid" w:color="DDFADE" w:fill="DDFADE"/>
            <w:tcMar>
              <w:top w:w="30" w:type="dxa"/>
              <w:left w:w="30" w:type="dxa"/>
              <w:bottom w:w="20" w:type="dxa"/>
              <w:right w:w="30" w:type="dxa"/>
            </w:tcMar>
          </w:tcPr>
          <w:p w14:paraId="0BB23A2C" w14:textId="77777777" w:rsidR="00EF3991" w:rsidRDefault="00EF3991" w:rsidP="00944A89">
            <w:pPr>
              <w:spacing w:after="0"/>
              <w:jc w:val="center"/>
            </w:pPr>
            <w:r>
              <w:rPr>
                <w:rFonts w:ascii="Calibri" w:eastAsia="Calibri" w:hAnsi="Calibri" w:cs="Times New Roman"/>
              </w:rPr>
              <w:t>P</w:t>
            </w:r>
          </w:p>
        </w:tc>
      </w:tr>
    </w:tbl>
    <w:p w14:paraId="58DEBFB6" w14:textId="77777777" w:rsidR="00EF3991" w:rsidRDefault="00EF3991" w:rsidP="00EF3991"/>
    <w:tbl>
      <w:tblPr>
        <w:tblStyle w:val="ScrollTableNormal"/>
        <w:tblW w:w="5000" w:type="pct"/>
        <w:tblLook w:val="0000" w:firstRow="0" w:lastRow="0" w:firstColumn="0" w:lastColumn="0" w:noHBand="0" w:noVBand="0"/>
      </w:tblPr>
      <w:tblGrid>
        <w:gridCol w:w="717"/>
        <w:gridCol w:w="3173"/>
        <w:gridCol w:w="3351"/>
        <w:gridCol w:w="997"/>
        <w:gridCol w:w="2622"/>
      </w:tblGrid>
      <w:tr w:rsidR="00EF3991" w:rsidRPr="00227D91" w14:paraId="567C9851" w14:textId="77777777" w:rsidTr="00944A89">
        <w:tc>
          <w:tcPr>
            <w:tcW w:w="330" w:type="pct"/>
            <w:shd w:val="solid" w:color="F0F0F0" w:fill="F0F0F0"/>
            <w:tcMar>
              <w:top w:w="30" w:type="dxa"/>
              <w:left w:w="30" w:type="dxa"/>
              <w:bottom w:w="20" w:type="dxa"/>
              <w:right w:w="30" w:type="dxa"/>
            </w:tcMar>
          </w:tcPr>
          <w:p w14:paraId="746D7C36" w14:textId="77777777" w:rsidR="00EF3991" w:rsidRPr="00227D91" w:rsidRDefault="00EF3991" w:rsidP="00944A89">
            <w:pPr>
              <w:spacing w:after="0"/>
              <w:jc w:val="center"/>
              <w:rPr>
                <w:rFonts w:asciiTheme="minorHAnsi" w:hAnsiTheme="minorHAnsi" w:cstheme="minorHAnsi"/>
                <w:color w:val="003366"/>
              </w:rPr>
            </w:pPr>
            <w:r w:rsidRPr="00227D91">
              <w:rPr>
                <w:rFonts w:asciiTheme="minorHAnsi" w:eastAsia="Calibri" w:hAnsiTheme="minorHAnsi" w:cstheme="minorHAnsi"/>
                <w:b/>
                <w:color w:val="003366"/>
              </w:rPr>
              <w:t>Step</w:t>
            </w:r>
          </w:p>
        </w:tc>
        <w:tc>
          <w:tcPr>
            <w:tcW w:w="1461" w:type="pct"/>
            <w:shd w:val="solid" w:color="F0F0F0" w:fill="F0F0F0"/>
            <w:tcMar>
              <w:top w:w="30" w:type="dxa"/>
              <w:left w:w="30" w:type="dxa"/>
              <w:bottom w:w="20" w:type="dxa"/>
              <w:right w:w="30" w:type="dxa"/>
            </w:tcMar>
          </w:tcPr>
          <w:p w14:paraId="27430E51" w14:textId="77777777" w:rsidR="00EF3991" w:rsidRPr="00227D91" w:rsidRDefault="00EF3991" w:rsidP="00944A89">
            <w:pPr>
              <w:spacing w:after="0"/>
              <w:jc w:val="center"/>
              <w:rPr>
                <w:rFonts w:asciiTheme="minorHAnsi" w:hAnsiTheme="minorHAnsi" w:cstheme="minorHAnsi"/>
                <w:color w:val="003366"/>
              </w:rPr>
            </w:pPr>
            <w:r w:rsidRPr="00227D91">
              <w:rPr>
                <w:rFonts w:asciiTheme="minorHAnsi" w:eastAsia="Calibri" w:hAnsiTheme="minorHAnsi" w:cstheme="minorHAnsi"/>
                <w:b/>
                <w:color w:val="003366"/>
              </w:rPr>
              <w:t>Action</w:t>
            </w:r>
          </w:p>
        </w:tc>
        <w:tc>
          <w:tcPr>
            <w:tcW w:w="1543" w:type="pct"/>
            <w:shd w:val="solid" w:color="F0F0F0" w:fill="F0F0F0"/>
            <w:tcMar>
              <w:top w:w="30" w:type="dxa"/>
              <w:left w:w="30" w:type="dxa"/>
              <w:bottom w:w="20" w:type="dxa"/>
              <w:right w:w="30" w:type="dxa"/>
            </w:tcMar>
          </w:tcPr>
          <w:p w14:paraId="52890614" w14:textId="77777777" w:rsidR="00EF3991" w:rsidRPr="00227D91" w:rsidRDefault="00EF3991" w:rsidP="00944A89">
            <w:pPr>
              <w:spacing w:after="0"/>
              <w:jc w:val="center"/>
              <w:rPr>
                <w:rFonts w:asciiTheme="minorHAnsi" w:hAnsiTheme="minorHAnsi" w:cstheme="minorHAnsi"/>
                <w:color w:val="003366"/>
              </w:rPr>
            </w:pPr>
            <w:r w:rsidRPr="00227D91">
              <w:rPr>
                <w:rFonts w:asciiTheme="minorHAnsi" w:eastAsia="Calibri" w:hAnsiTheme="minorHAnsi" w:cstheme="minorHAnsi"/>
                <w:b/>
                <w:color w:val="003366"/>
              </w:rPr>
              <w:t>Expected Result</w:t>
            </w:r>
          </w:p>
        </w:tc>
        <w:tc>
          <w:tcPr>
            <w:tcW w:w="459" w:type="pct"/>
            <w:shd w:val="solid" w:color="F0F0F0" w:fill="F0F0F0"/>
            <w:tcMar>
              <w:top w:w="30" w:type="dxa"/>
              <w:left w:w="30" w:type="dxa"/>
              <w:bottom w:w="20" w:type="dxa"/>
              <w:right w:w="30" w:type="dxa"/>
            </w:tcMar>
          </w:tcPr>
          <w:p w14:paraId="6DBB0022" w14:textId="77777777" w:rsidR="00EF3991" w:rsidRPr="00227D91" w:rsidRDefault="00EF3991" w:rsidP="00944A89">
            <w:pPr>
              <w:spacing w:after="0"/>
              <w:jc w:val="center"/>
              <w:rPr>
                <w:rFonts w:asciiTheme="minorHAnsi" w:hAnsiTheme="minorHAnsi" w:cstheme="minorHAnsi"/>
                <w:color w:val="003366"/>
              </w:rPr>
            </w:pPr>
            <w:r w:rsidRPr="00227D91">
              <w:rPr>
                <w:rFonts w:asciiTheme="minorHAnsi" w:eastAsia="Calibri" w:hAnsiTheme="minorHAnsi" w:cstheme="minorHAnsi"/>
                <w:b/>
                <w:color w:val="003366"/>
              </w:rPr>
              <w:t>Pass/Fail</w:t>
            </w:r>
          </w:p>
        </w:tc>
        <w:tc>
          <w:tcPr>
            <w:tcW w:w="1207" w:type="pct"/>
            <w:shd w:val="solid" w:color="F0F0F0" w:fill="F0F0F0"/>
            <w:tcMar>
              <w:top w:w="30" w:type="dxa"/>
              <w:left w:w="30" w:type="dxa"/>
              <w:bottom w:w="20" w:type="dxa"/>
              <w:right w:w="30" w:type="dxa"/>
            </w:tcMar>
          </w:tcPr>
          <w:p w14:paraId="3A011482" w14:textId="77777777" w:rsidR="00EF3991" w:rsidRPr="00227D91" w:rsidRDefault="00EF3991" w:rsidP="00944A89">
            <w:pPr>
              <w:spacing w:after="0"/>
              <w:jc w:val="center"/>
              <w:rPr>
                <w:rFonts w:asciiTheme="minorHAnsi" w:hAnsiTheme="minorHAnsi" w:cstheme="minorHAnsi"/>
                <w:color w:val="003366"/>
              </w:rPr>
            </w:pPr>
            <w:r w:rsidRPr="00227D91">
              <w:rPr>
                <w:rFonts w:asciiTheme="minorHAnsi" w:eastAsia="Calibri" w:hAnsiTheme="minorHAnsi" w:cstheme="minorHAnsi"/>
                <w:b/>
                <w:color w:val="003366"/>
              </w:rPr>
              <w:t>Comments</w:t>
            </w:r>
          </w:p>
        </w:tc>
      </w:tr>
      <w:tr w:rsidR="00EF3991" w:rsidRPr="00227D91" w14:paraId="79EE1D24" w14:textId="77777777" w:rsidTr="00944A89">
        <w:tc>
          <w:tcPr>
            <w:tcW w:w="330" w:type="pct"/>
            <w:tcMar>
              <w:top w:w="30" w:type="dxa"/>
              <w:left w:w="30" w:type="dxa"/>
              <w:bottom w:w="20" w:type="dxa"/>
              <w:right w:w="30" w:type="dxa"/>
            </w:tcMar>
          </w:tcPr>
          <w:p w14:paraId="04EC3425" w14:textId="77777777" w:rsidR="00EF3991" w:rsidRPr="00227D91" w:rsidRDefault="00EF3991" w:rsidP="00944A89">
            <w:pPr>
              <w:spacing w:after="0"/>
              <w:jc w:val="center"/>
              <w:rPr>
                <w:rFonts w:asciiTheme="minorHAnsi" w:hAnsiTheme="minorHAnsi" w:cstheme="minorHAnsi"/>
              </w:rPr>
            </w:pPr>
            <w:r w:rsidRPr="00227D91">
              <w:rPr>
                <w:rFonts w:asciiTheme="minorHAnsi" w:eastAsia="Calibri" w:hAnsiTheme="minorHAnsi" w:cstheme="minorHAnsi"/>
              </w:rPr>
              <w:t>1</w:t>
            </w:r>
          </w:p>
        </w:tc>
        <w:tc>
          <w:tcPr>
            <w:tcW w:w="1461" w:type="pct"/>
            <w:tcMar>
              <w:top w:w="30" w:type="dxa"/>
              <w:left w:w="30" w:type="dxa"/>
              <w:bottom w:w="20" w:type="dxa"/>
              <w:right w:w="30" w:type="dxa"/>
            </w:tcMar>
          </w:tcPr>
          <w:p w14:paraId="74992550" w14:textId="77777777" w:rsidR="00EF3991" w:rsidRPr="00227D91" w:rsidRDefault="00EF3991" w:rsidP="00944A89">
            <w:pPr>
              <w:spacing w:after="0"/>
              <w:rPr>
                <w:rFonts w:asciiTheme="minorHAnsi" w:hAnsiTheme="minorHAnsi" w:cstheme="minorHAnsi"/>
              </w:rPr>
            </w:pPr>
            <w:r w:rsidRPr="00227D91">
              <w:rPr>
                <w:rFonts w:asciiTheme="minorHAnsi" w:hAnsiTheme="minorHAnsi" w:cstheme="minorHAnsi"/>
              </w:rPr>
              <w:t>I click X</w:t>
            </w:r>
          </w:p>
        </w:tc>
        <w:tc>
          <w:tcPr>
            <w:tcW w:w="1543" w:type="pct"/>
            <w:tcMar>
              <w:top w:w="30" w:type="dxa"/>
              <w:left w:w="30" w:type="dxa"/>
              <w:bottom w:w="20" w:type="dxa"/>
              <w:right w:w="30" w:type="dxa"/>
            </w:tcMar>
          </w:tcPr>
          <w:p w14:paraId="32395EE8" w14:textId="77777777" w:rsidR="00EF3991" w:rsidRPr="00227D91" w:rsidRDefault="00EF3991" w:rsidP="00944A89">
            <w:pPr>
              <w:spacing w:after="0"/>
              <w:rPr>
                <w:rFonts w:asciiTheme="minorHAnsi" w:hAnsiTheme="minorHAnsi" w:cstheme="minorHAnsi"/>
              </w:rPr>
            </w:pPr>
            <w:r w:rsidRPr="00227D91">
              <w:rPr>
                <w:rFonts w:asciiTheme="minorHAnsi" w:hAnsiTheme="minorHAnsi" w:cstheme="minorHAnsi"/>
              </w:rPr>
              <w:t>Y Displays</w:t>
            </w:r>
          </w:p>
        </w:tc>
        <w:tc>
          <w:tcPr>
            <w:tcW w:w="459" w:type="pct"/>
            <w:shd w:val="solid" w:color="DDFADE" w:fill="DDFADE"/>
            <w:tcMar>
              <w:top w:w="30" w:type="dxa"/>
              <w:left w:w="30" w:type="dxa"/>
              <w:bottom w:w="20" w:type="dxa"/>
              <w:right w:w="30" w:type="dxa"/>
            </w:tcMar>
          </w:tcPr>
          <w:p w14:paraId="5DFAB309" w14:textId="77777777" w:rsidR="00EF3991" w:rsidRPr="00227D91" w:rsidRDefault="00EF3991" w:rsidP="00944A89">
            <w:pPr>
              <w:spacing w:after="0"/>
              <w:jc w:val="center"/>
              <w:rPr>
                <w:rFonts w:asciiTheme="minorHAnsi" w:hAnsiTheme="minorHAnsi" w:cstheme="minorHAnsi"/>
              </w:rPr>
            </w:pPr>
            <w:r w:rsidRPr="00227D91">
              <w:rPr>
                <w:rFonts w:asciiTheme="minorHAnsi" w:eastAsia="Calibri" w:hAnsiTheme="minorHAnsi" w:cstheme="minorHAnsi"/>
              </w:rPr>
              <w:t>P</w:t>
            </w:r>
          </w:p>
        </w:tc>
        <w:tc>
          <w:tcPr>
            <w:tcW w:w="1207" w:type="pct"/>
            <w:tcMar>
              <w:top w:w="30" w:type="dxa"/>
              <w:left w:w="30" w:type="dxa"/>
              <w:bottom w:w="20" w:type="dxa"/>
              <w:right w:w="30" w:type="dxa"/>
            </w:tcMar>
          </w:tcPr>
          <w:p w14:paraId="75B3486B" w14:textId="77777777" w:rsidR="00EF3991" w:rsidRPr="00227D91" w:rsidRDefault="00EF3991" w:rsidP="00944A89">
            <w:pPr>
              <w:spacing w:after="0"/>
              <w:rPr>
                <w:rFonts w:asciiTheme="minorHAnsi" w:hAnsiTheme="minorHAnsi" w:cstheme="minorHAnsi"/>
              </w:rPr>
            </w:pPr>
          </w:p>
        </w:tc>
      </w:tr>
      <w:tr w:rsidR="00EF3991" w:rsidRPr="00227D91" w14:paraId="2A4BB44B" w14:textId="77777777" w:rsidTr="00EF3991">
        <w:tc>
          <w:tcPr>
            <w:tcW w:w="330" w:type="pct"/>
            <w:tcMar>
              <w:top w:w="30" w:type="dxa"/>
              <w:left w:w="30" w:type="dxa"/>
              <w:bottom w:w="20" w:type="dxa"/>
              <w:right w:w="30" w:type="dxa"/>
            </w:tcMar>
          </w:tcPr>
          <w:p w14:paraId="3EE0DA0D" w14:textId="77777777" w:rsidR="00EF3991" w:rsidRPr="00227D91" w:rsidRDefault="00EF3991" w:rsidP="00944A89">
            <w:pPr>
              <w:spacing w:after="0"/>
              <w:jc w:val="center"/>
              <w:rPr>
                <w:rFonts w:asciiTheme="minorHAnsi" w:hAnsiTheme="minorHAnsi" w:cstheme="minorHAnsi"/>
              </w:rPr>
            </w:pPr>
            <w:r w:rsidRPr="00227D91">
              <w:rPr>
                <w:rFonts w:asciiTheme="minorHAnsi" w:eastAsia="Calibri" w:hAnsiTheme="minorHAnsi" w:cstheme="minorHAnsi"/>
              </w:rPr>
              <w:t>2</w:t>
            </w:r>
          </w:p>
        </w:tc>
        <w:tc>
          <w:tcPr>
            <w:tcW w:w="1461" w:type="pct"/>
            <w:tcMar>
              <w:top w:w="30" w:type="dxa"/>
              <w:left w:w="30" w:type="dxa"/>
              <w:bottom w:w="20" w:type="dxa"/>
              <w:right w:w="30" w:type="dxa"/>
            </w:tcMar>
          </w:tcPr>
          <w:p w14:paraId="5319F4D2" w14:textId="77777777" w:rsidR="00EF3991" w:rsidRPr="00227D91" w:rsidRDefault="00EF3991" w:rsidP="00944A89">
            <w:pPr>
              <w:spacing w:after="0"/>
              <w:rPr>
                <w:rFonts w:asciiTheme="minorHAnsi" w:hAnsiTheme="minorHAnsi" w:cstheme="minorHAnsi"/>
              </w:rPr>
            </w:pPr>
          </w:p>
        </w:tc>
        <w:tc>
          <w:tcPr>
            <w:tcW w:w="1543" w:type="pct"/>
            <w:tcMar>
              <w:top w:w="30" w:type="dxa"/>
              <w:left w:w="30" w:type="dxa"/>
              <w:bottom w:w="20" w:type="dxa"/>
              <w:right w:w="30" w:type="dxa"/>
            </w:tcMar>
          </w:tcPr>
          <w:p w14:paraId="25D1FCCC" w14:textId="77777777" w:rsidR="00EF3991" w:rsidRPr="00227D91" w:rsidRDefault="00EF3991" w:rsidP="00944A89">
            <w:pPr>
              <w:spacing w:after="0"/>
              <w:rPr>
                <w:rFonts w:asciiTheme="minorHAnsi" w:hAnsiTheme="minorHAnsi" w:cstheme="minorHAnsi"/>
              </w:rPr>
            </w:pPr>
          </w:p>
        </w:tc>
        <w:tc>
          <w:tcPr>
            <w:tcW w:w="459" w:type="pct"/>
            <w:shd w:val="clear" w:color="auto" w:fill="FFF2CC" w:themeFill="accent4" w:themeFillTint="33"/>
            <w:tcMar>
              <w:top w:w="30" w:type="dxa"/>
              <w:left w:w="30" w:type="dxa"/>
              <w:bottom w:w="20" w:type="dxa"/>
              <w:right w:w="30" w:type="dxa"/>
            </w:tcMar>
          </w:tcPr>
          <w:p w14:paraId="03DBF627" w14:textId="77777777" w:rsidR="00EF3991" w:rsidRPr="00227D91" w:rsidRDefault="00EF3991" w:rsidP="00944A89">
            <w:pPr>
              <w:spacing w:after="0"/>
              <w:jc w:val="center"/>
              <w:rPr>
                <w:rFonts w:asciiTheme="minorHAnsi" w:hAnsiTheme="minorHAnsi" w:cstheme="minorHAnsi"/>
              </w:rPr>
            </w:pPr>
            <w:r w:rsidRPr="00227D91">
              <w:rPr>
                <w:rFonts w:asciiTheme="minorHAnsi" w:eastAsia="Calibri" w:hAnsiTheme="minorHAnsi" w:cstheme="minorHAnsi"/>
              </w:rPr>
              <w:t>PWE</w:t>
            </w:r>
          </w:p>
        </w:tc>
        <w:tc>
          <w:tcPr>
            <w:tcW w:w="1207" w:type="pct"/>
            <w:tcMar>
              <w:top w:w="30" w:type="dxa"/>
              <w:left w:w="30" w:type="dxa"/>
              <w:bottom w:w="20" w:type="dxa"/>
              <w:right w:w="30" w:type="dxa"/>
            </w:tcMar>
          </w:tcPr>
          <w:p w14:paraId="287EFA0E" w14:textId="77777777" w:rsidR="00EF3991" w:rsidRPr="00227D91" w:rsidRDefault="00EF3991" w:rsidP="00944A89">
            <w:pPr>
              <w:spacing w:after="0"/>
              <w:rPr>
                <w:rFonts w:asciiTheme="minorHAnsi" w:hAnsiTheme="minorHAnsi" w:cstheme="minorHAnsi"/>
              </w:rPr>
            </w:pPr>
            <w:r w:rsidRPr="00227D91">
              <w:rPr>
                <w:rFonts w:asciiTheme="minorHAnsi" w:eastAsia="Calibri" w:hAnsiTheme="minorHAnsi" w:cstheme="minorHAnsi"/>
              </w:rPr>
              <w:t> </w:t>
            </w:r>
          </w:p>
        </w:tc>
      </w:tr>
      <w:tr w:rsidR="00EF3991" w:rsidRPr="00227D91" w14:paraId="4C5C311A" w14:textId="77777777" w:rsidTr="00EF3991">
        <w:tc>
          <w:tcPr>
            <w:tcW w:w="330" w:type="pct"/>
            <w:tcMar>
              <w:top w:w="30" w:type="dxa"/>
              <w:left w:w="30" w:type="dxa"/>
              <w:bottom w:w="20" w:type="dxa"/>
              <w:right w:w="30" w:type="dxa"/>
            </w:tcMar>
          </w:tcPr>
          <w:p w14:paraId="3550667B" w14:textId="77777777" w:rsidR="00EF3991" w:rsidRPr="00227D91" w:rsidRDefault="00EF3991" w:rsidP="00944A89">
            <w:pPr>
              <w:spacing w:after="0"/>
              <w:jc w:val="center"/>
              <w:rPr>
                <w:rFonts w:asciiTheme="minorHAnsi" w:hAnsiTheme="minorHAnsi" w:cstheme="minorHAnsi"/>
              </w:rPr>
            </w:pPr>
            <w:r w:rsidRPr="00227D91">
              <w:rPr>
                <w:rFonts w:asciiTheme="minorHAnsi" w:eastAsia="Calibri" w:hAnsiTheme="minorHAnsi" w:cstheme="minorHAnsi"/>
              </w:rPr>
              <w:t>3</w:t>
            </w:r>
          </w:p>
        </w:tc>
        <w:tc>
          <w:tcPr>
            <w:tcW w:w="1461" w:type="pct"/>
            <w:tcMar>
              <w:top w:w="30" w:type="dxa"/>
              <w:left w:w="30" w:type="dxa"/>
              <w:bottom w:w="20" w:type="dxa"/>
              <w:right w:w="30" w:type="dxa"/>
            </w:tcMar>
          </w:tcPr>
          <w:p w14:paraId="6878503A" w14:textId="77777777" w:rsidR="00EF3991" w:rsidRPr="00227D91" w:rsidRDefault="00EF3991" w:rsidP="00944A89">
            <w:pPr>
              <w:spacing w:after="0"/>
              <w:rPr>
                <w:rFonts w:asciiTheme="minorHAnsi" w:hAnsiTheme="minorHAnsi" w:cstheme="minorHAnsi"/>
              </w:rPr>
            </w:pPr>
          </w:p>
        </w:tc>
        <w:tc>
          <w:tcPr>
            <w:tcW w:w="1543" w:type="pct"/>
            <w:tcMar>
              <w:top w:w="30" w:type="dxa"/>
              <w:left w:w="30" w:type="dxa"/>
              <w:bottom w:w="20" w:type="dxa"/>
              <w:right w:w="30" w:type="dxa"/>
            </w:tcMar>
          </w:tcPr>
          <w:p w14:paraId="6AAAAF36" w14:textId="77777777" w:rsidR="00EF3991" w:rsidRPr="00227D91" w:rsidRDefault="00EF3991" w:rsidP="00944A89">
            <w:pPr>
              <w:spacing w:after="0"/>
              <w:rPr>
                <w:rFonts w:asciiTheme="minorHAnsi" w:hAnsiTheme="minorHAnsi" w:cstheme="minorHAnsi"/>
              </w:rPr>
            </w:pPr>
          </w:p>
        </w:tc>
        <w:tc>
          <w:tcPr>
            <w:tcW w:w="459" w:type="pct"/>
            <w:shd w:val="clear" w:color="auto" w:fill="FF5353"/>
            <w:tcMar>
              <w:top w:w="30" w:type="dxa"/>
              <w:left w:w="30" w:type="dxa"/>
              <w:bottom w:w="20" w:type="dxa"/>
              <w:right w:w="30" w:type="dxa"/>
            </w:tcMar>
          </w:tcPr>
          <w:p w14:paraId="3110AB45" w14:textId="77777777" w:rsidR="00EF3991" w:rsidRPr="00227D91" w:rsidRDefault="00EF3991" w:rsidP="00944A89">
            <w:pPr>
              <w:spacing w:after="0"/>
              <w:jc w:val="center"/>
              <w:rPr>
                <w:rFonts w:asciiTheme="minorHAnsi" w:hAnsiTheme="minorHAnsi" w:cstheme="minorHAnsi"/>
              </w:rPr>
            </w:pPr>
            <w:r w:rsidRPr="00227D91">
              <w:rPr>
                <w:rFonts w:asciiTheme="minorHAnsi" w:hAnsiTheme="minorHAnsi" w:cstheme="minorHAnsi"/>
              </w:rPr>
              <w:t>F</w:t>
            </w:r>
          </w:p>
        </w:tc>
        <w:tc>
          <w:tcPr>
            <w:tcW w:w="1207" w:type="pct"/>
            <w:tcMar>
              <w:top w:w="30" w:type="dxa"/>
              <w:left w:w="30" w:type="dxa"/>
              <w:bottom w:w="20" w:type="dxa"/>
              <w:right w:w="30" w:type="dxa"/>
            </w:tcMar>
          </w:tcPr>
          <w:p w14:paraId="67874B2F" w14:textId="77777777" w:rsidR="00EF3991" w:rsidRPr="00227D91" w:rsidRDefault="00EF3991" w:rsidP="00944A89">
            <w:pPr>
              <w:spacing w:after="0"/>
              <w:rPr>
                <w:rFonts w:asciiTheme="minorHAnsi" w:hAnsiTheme="minorHAnsi" w:cstheme="minorHAnsi"/>
              </w:rPr>
            </w:pPr>
            <w:r w:rsidRPr="00227D91">
              <w:rPr>
                <w:rFonts w:asciiTheme="minorHAnsi" w:eastAsia="Calibri" w:hAnsiTheme="minorHAnsi" w:cstheme="minorHAnsi"/>
              </w:rPr>
              <w:t> </w:t>
            </w:r>
          </w:p>
        </w:tc>
      </w:tr>
    </w:tbl>
    <w:p w14:paraId="1F907FB9" w14:textId="77777777" w:rsidR="00EF3991" w:rsidRPr="00EF3991" w:rsidRDefault="00EF3991" w:rsidP="00EF3991">
      <w:pPr>
        <w:rPr>
          <w:b/>
          <w:bCs/>
          <w:color w:val="C00000"/>
        </w:rPr>
      </w:pPr>
    </w:p>
    <w:p w14:paraId="35878017" w14:textId="19BFFD02" w:rsidR="00D22662" w:rsidRDefault="00D22662" w:rsidP="00D22662">
      <w:pPr>
        <w:rPr>
          <w:rFonts w:cs="Times New Roman"/>
        </w:rPr>
      </w:pPr>
    </w:p>
    <w:p w14:paraId="6B7C0E2E" w14:textId="77777777" w:rsidR="00C95703" w:rsidRDefault="00C95703" w:rsidP="00D22662">
      <w:pPr>
        <w:rPr>
          <w:rFonts w:cs="Times New Roman"/>
        </w:rPr>
        <w:sectPr w:rsidR="00C95703" w:rsidSect="00C95703">
          <w:pgSz w:w="12240" w:h="15840"/>
          <w:pgMar w:top="1440" w:right="720" w:bottom="1440" w:left="720" w:header="720" w:footer="720" w:gutter="0"/>
          <w:cols w:space="720"/>
          <w:docGrid w:linePitch="360"/>
        </w:sectPr>
      </w:pPr>
    </w:p>
    <w:p w14:paraId="755A03A6" w14:textId="09E22948" w:rsidR="00C95703" w:rsidRDefault="00753D06" w:rsidP="00753D06">
      <w:pPr>
        <w:pStyle w:val="Heading7"/>
        <w:rPr>
          <w:ins w:id="1819" w:author="Truxal, Steve     RTX" w:date="2023-07-26T12:44:00Z"/>
        </w:rPr>
      </w:pPr>
      <w:bookmarkStart w:id="1820" w:name="_Toc138076053"/>
      <w:del w:id="1821" w:author="Truxal, Steve     RTX" w:date="2023-07-26T12:44:00Z">
        <w:r w:rsidDel="00860998">
          <w:lastRenderedPageBreak/>
          <w:delText>Acronyms</w:delText>
        </w:r>
      </w:del>
      <w:bookmarkStart w:id="1822" w:name="_Ref141268041"/>
      <w:bookmarkEnd w:id="1820"/>
      <w:ins w:id="1823" w:author="Truxal, Steve     RTX" w:date="2023-07-26T12:44:00Z">
        <w:r w:rsidR="00860998">
          <w:t>Prime Update instructions</w:t>
        </w:r>
        <w:bookmarkEnd w:id="1822"/>
      </w:ins>
    </w:p>
    <w:p w14:paraId="656218BF" w14:textId="69E57F83" w:rsidR="00860998" w:rsidRDefault="00860998" w:rsidP="00860998">
      <w:pPr>
        <w:spacing w:after="0"/>
        <w:rPr>
          <w:ins w:id="1824" w:author="Truxal, Steve     RTX" w:date="2023-07-26T12:45:00Z"/>
        </w:rPr>
        <w:pPrChange w:id="1825" w:author="Truxal, Steve     RTX" w:date="2023-07-26T12:46:00Z">
          <w:pPr/>
        </w:pPrChange>
      </w:pPr>
      <w:ins w:id="1826" w:author="Truxal, Steve     RTX" w:date="2023-07-26T12:44:00Z">
        <w:r>
          <w:t xml:space="preserve">Note: The </w:t>
        </w:r>
      </w:ins>
      <w:ins w:id="1827" w:author="Truxal, Steve     RTX" w:date="2023-07-26T12:45:00Z">
        <w:r>
          <w:t>Cisco_Prime_Logstash_Update_Templates.zip file contains the following 2 templates needed below:</w:t>
        </w:r>
      </w:ins>
    </w:p>
    <w:p w14:paraId="563AB776" w14:textId="77777777" w:rsidR="00860998" w:rsidRDefault="00860998" w:rsidP="00860998">
      <w:pPr>
        <w:pStyle w:val="ListParagraph"/>
        <w:numPr>
          <w:ilvl w:val="0"/>
          <w:numId w:val="213"/>
        </w:numPr>
        <w:spacing w:after="0" w:line="259" w:lineRule="auto"/>
        <w:rPr>
          <w:ins w:id="1828" w:author="Truxal, Steve     RTX" w:date="2023-07-26T12:45:00Z"/>
        </w:rPr>
        <w:pPrChange w:id="1829" w:author="Truxal, Steve     RTX" w:date="2023-07-26T12:46:00Z">
          <w:pPr>
            <w:pStyle w:val="ListParagraph"/>
            <w:numPr>
              <w:ilvl w:val="2"/>
              <w:numId w:val="213"/>
            </w:numPr>
            <w:spacing w:after="160" w:line="259" w:lineRule="auto"/>
            <w:ind w:left="2520" w:hanging="360"/>
          </w:pPr>
        </w:pPrChange>
      </w:pPr>
      <w:ins w:id="1830" w:author="Truxal, Steve     RTX" w:date="2023-07-26T12:45:00Z">
        <w:r>
          <w:t>IOS-XE Add DNS and Logstash</w:t>
        </w:r>
      </w:ins>
    </w:p>
    <w:p w14:paraId="259D16AA" w14:textId="77777777" w:rsidR="00860998" w:rsidRDefault="00860998" w:rsidP="00860998">
      <w:pPr>
        <w:pStyle w:val="ListParagraph"/>
        <w:numPr>
          <w:ilvl w:val="0"/>
          <w:numId w:val="213"/>
        </w:numPr>
        <w:spacing w:after="160" w:line="259" w:lineRule="auto"/>
        <w:rPr>
          <w:ins w:id="1831" w:author="Truxal, Steve     RTX" w:date="2023-07-26T12:45:00Z"/>
        </w:rPr>
        <w:pPrChange w:id="1832" w:author="Truxal, Steve     RTX" w:date="2023-07-26T12:45:00Z">
          <w:pPr>
            <w:pStyle w:val="ListParagraph"/>
            <w:numPr>
              <w:ilvl w:val="2"/>
              <w:numId w:val="213"/>
            </w:numPr>
            <w:spacing w:after="160" w:line="259" w:lineRule="auto"/>
            <w:ind w:left="2520" w:hanging="360"/>
          </w:pPr>
        </w:pPrChange>
      </w:pPr>
      <w:ins w:id="1833" w:author="Truxal, Steve     RTX" w:date="2023-07-26T12:45:00Z">
        <w:r>
          <w:t>NX-OS Add DNS and Logstash</w:t>
        </w:r>
      </w:ins>
    </w:p>
    <w:p w14:paraId="2459BE5A" w14:textId="79657234" w:rsidR="00860998" w:rsidRPr="00860998" w:rsidRDefault="00860998" w:rsidP="00860998">
      <w:pPr>
        <w:pStyle w:val="ListParagraph"/>
        <w:ind w:left="1440"/>
        <w:pPrChange w:id="1834" w:author="Truxal, Steve     RTX" w:date="2023-07-26T12:45:00Z">
          <w:pPr>
            <w:pStyle w:val="Heading7"/>
          </w:pPr>
        </w:pPrChange>
      </w:pPr>
    </w:p>
    <w:tbl>
      <w:tblPr>
        <w:tblStyle w:val="TableGrid"/>
        <w:tblW w:w="0" w:type="auto"/>
        <w:tblLook w:val="04A0" w:firstRow="1" w:lastRow="0" w:firstColumn="1" w:lastColumn="0" w:noHBand="0" w:noVBand="1"/>
      </w:tblPr>
      <w:tblGrid>
        <w:gridCol w:w="1998"/>
        <w:gridCol w:w="7578"/>
      </w:tblGrid>
      <w:tr w:rsidR="00753D06" w:rsidRPr="00472D13" w:rsidDel="00860998" w14:paraId="68C7EF02" w14:textId="279509FD" w:rsidTr="00887E1B">
        <w:trPr>
          <w:trHeight w:val="432"/>
          <w:del w:id="1835" w:author="Truxal, Steve     RTX" w:date="2023-07-26T12:44:00Z"/>
        </w:trPr>
        <w:tc>
          <w:tcPr>
            <w:tcW w:w="1998" w:type="dxa"/>
            <w:shd w:val="clear" w:color="auto" w:fill="002060"/>
            <w:vAlign w:val="center"/>
          </w:tcPr>
          <w:p w14:paraId="4865496F" w14:textId="79D5A3E1" w:rsidR="00753D06" w:rsidRPr="00472D13" w:rsidDel="00860998" w:rsidRDefault="00753D06" w:rsidP="00663A7C">
            <w:pPr>
              <w:spacing w:after="0"/>
              <w:rPr>
                <w:del w:id="1836" w:author="Truxal, Steve     RTX" w:date="2023-07-26T12:44:00Z"/>
                <w:rFonts w:asciiTheme="minorHAnsi" w:hAnsiTheme="minorHAnsi" w:cstheme="minorHAnsi"/>
                <w:b/>
                <w:color w:val="FFFFFF" w:themeColor="background1"/>
              </w:rPr>
            </w:pPr>
            <w:del w:id="1837" w:author="Truxal, Steve     RTX" w:date="2023-07-26T12:44:00Z">
              <w:r w:rsidRPr="00472D13" w:rsidDel="00860998">
                <w:rPr>
                  <w:rFonts w:asciiTheme="minorHAnsi" w:hAnsiTheme="minorHAnsi" w:cstheme="minorHAnsi"/>
                  <w:b/>
                  <w:color w:val="FFFFFF" w:themeColor="background1"/>
                </w:rPr>
                <w:delText>Acronym</w:delText>
              </w:r>
            </w:del>
          </w:p>
        </w:tc>
        <w:tc>
          <w:tcPr>
            <w:tcW w:w="7578" w:type="dxa"/>
            <w:shd w:val="clear" w:color="auto" w:fill="002060"/>
            <w:vAlign w:val="center"/>
          </w:tcPr>
          <w:p w14:paraId="70BEF4F3" w14:textId="66034C5A" w:rsidR="00753D06" w:rsidRPr="00472D13" w:rsidDel="00860998" w:rsidRDefault="00753D06" w:rsidP="00663A7C">
            <w:pPr>
              <w:spacing w:after="0"/>
              <w:rPr>
                <w:del w:id="1838" w:author="Truxal, Steve     RTX" w:date="2023-07-26T12:44:00Z"/>
                <w:rFonts w:asciiTheme="minorHAnsi" w:hAnsiTheme="minorHAnsi" w:cstheme="minorHAnsi"/>
                <w:b/>
                <w:color w:val="FFFFFF" w:themeColor="background1"/>
              </w:rPr>
            </w:pPr>
            <w:del w:id="1839" w:author="Truxal, Steve     RTX" w:date="2023-07-26T12:44:00Z">
              <w:r w:rsidRPr="00472D13" w:rsidDel="00860998">
                <w:rPr>
                  <w:rFonts w:asciiTheme="minorHAnsi" w:hAnsiTheme="minorHAnsi" w:cstheme="minorHAnsi"/>
                  <w:b/>
                  <w:color w:val="FFFFFF" w:themeColor="background1"/>
                </w:rPr>
                <w:delText>Definition</w:delText>
              </w:r>
            </w:del>
          </w:p>
        </w:tc>
      </w:tr>
      <w:tr w:rsidR="00753D06" w:rsidRPr="00472D13" w:rsidDel="00860998" w14:paraId="65D970BB" w14:textId="54CA0FBE" w:rsidTr="00887E1B">
        <w:trPr>
          <w:trHeight w:val="432"/>
          <w:del w:id="1840" w:author="Truxal, Steve     RTX" w:date="2023-07-26T12:44:00Z"/>
        </w:trPr>
        <w:tc>
          <w:tcPr>
            <w:tcW w:w="1998" w:type="dxa"/>
            <w:vAlign w:val="center"/>
          </w:tcPr>
          <w:p w14:paraId="59290CBF" w14:textId="1BACFAF7" w:rsidR="00753D06" w:rsidRPr="00472D13" w:rsidDel="00860998" w:rsidRDefault="00753D06" w:rsidP="00663A7C">
            <w:pPr>
              <w:spacing w:after="0"/>
              <w:rPr>
                <w:del w:id="1841" w:author="Truxal, Steve     RTX" w:date="2023-07-26T12:44:00Z"/>
                <w:rFonts w:asciiTheme="minorHAnsi" w:hAnsiTheme="minorHAnsi" w:cstheme="minorHAnsi"/>
              </w:rPr>
            </w:pPr>
          </w:p>
        </w:tc>
        <w:tc>
          <w:tcPr>
            <w:tcW w:w="7578" w:type="dxa"/>
            <w:vAlign w:val="center"/>
          </w:tcPr>
          <w:p w14:paraId="16DAE03E" w14:textId="56249737" w:rsidR="00753D06" w:rsidRPr="00472D13" w:rsidDel="00860998" w:rsidRDefault="00753D06" w:rsidP="00663A7C">
            <w:pPr>
              <w:spacing w:after="0"/>
              <w:rPr>
                <w:del w:id="1842" w:author="Truxal, Steve     RTX" w:date="2023-07-26T12:44:00Z"/>
                <w:rFonts w:asciiTheme="minorHAnsi" w:hAnsiTheme="minorHAnsi" w:cstheme="minorHAnsi"/>
              </w:rPr>
            </w:pPr>
          </w:p>
        </w:tc>
      </w:tr>
      <w:tr w:rsidR="00753D06" w:rsidRPr="00472D13" w:rsidDel="00860998" w14:paraId="5762644A" w14:textId="37F9F7F8" w:rsidTr="00887E1B">
        <w:trPr>
          <w:trHeight w:val="432"/>
          <w:del w:id="1843" w:author="Truxal, Steve     RTX" w:date="2023-07-26T12:44:00Z"/>
        </w:trPr>
        <w:tc>
          <w:tcPr>
            <w:tcW w:w="1998" w:type="dxa"/>
            <w:vAlign w:val="center"/>
          </w:tcPr>
          <w:p w14:paraId="61C69757" w14:textId="66CAC20A" w:rsidR="00753D06" w:rsidRPr="00472D13" w:rsidDel="00860998" w:rsidRDefault="00753D06" w:rsidP="00663A7C">
            <w:pPr>
              <w:spacing w:after="0"/>
              <w:rPr>
                <w:del w:id="1844" w:author="Truxal, Steve     RTX" w:date="2023-07-26T12:44:00Z"/>
                <w:rFonts w:asciiTheme="minorHAnsi" w:hAnsiTheme="minorHAnsi" w:cstheme="minorHAnsi"/>
              </w:rPr>
            </w:pPr>
          </w:p>
        </w:tc>
        <w:tc>
          <w:tcPr>
            <w:tcW w:w="7578" w:type="dxa"/>
            <w:vAlign w:val="center"/>
          </w:tcPr>
          <w:p w14:paraId="1AA8C38B" w14:textId="0B82E78E" w:rsidR="00753D06" w:rsidRPr="00472D13" w:rsidDel="00860998" w:rsidRDefault="00753D06" w:rsidP="00663A7C">
            <w:pPr>
              <w:spacing w:after="0"/>
              <w:rPr>
                <w:del w:id="1845" w:author="Truxal, Steve     RTX" w:date="2023-07-26T12:44:00Z"/>
                <w:rFonts w:asciiTheme="minorHAnsi" w:hAnsiTheme="minorHAnsi" w:cstheme="minorHAnsi"/>
              </w:rPr>
            </w:pPr>
          </w:p>
        </w:tc>
      </w:tr>
      <w:tr w:rsidR="00753D06" w:rsidRPr="00472D13" w:rsidDel="00860998" w14:paraId="42B0DCDC" w14:textId="1D3A1A60" w:rsidTr="00887E1B">
        <w:trPr>
          <w:trHeight w:val="432"/>
          <w:del w:id="1846" w:author="Truxal, Steve     RTX" w:date="2023-07-26T12:44:00Z"/>
        </w:trPr>
        <w:tc>
          <w:tcPr>
            <w:tcW w:w="1998" w:type="dxa"/>
            <w:vAlign w:val="center"/>
          </w:tcPr>
          <w:p w14:paraId="74AE5EF2" w14:textId="0BAAC694" w:rsidR="00753D06" w:rsidRPr="00472D13" w:rsidDel="00860998" w:rsidRDefault="00753D06" w:rsidP="00663A7C">
            <w:pPr>
              <w:spacing w:after="0"/>
              <w:rPr>
                <w:del w:id="1847" w:author="Truxal, Steve     RTX" w:date="2023-07-26T12:44:00Z"/>
                <w:rFonts w:asciiTheme="minorHAnsi" w:hAnsiTheme="minorHAnsi" w:cstheme="minorHAnsi"/>
              </w:rPr>
            </w:pPr>
          </w:p>
        </w:tc>
        <w:tc>
          <w:tcPr>
            <w:tcW w:w="7578" w:type="dxa"/>
            <w:vAlign w:val="center"/>
          </w:tcPr>
          <w:p w14:paraId="607D519D" w14:textId="3190DB4E" w:rsidR="00753D06" w:rsidRPr="00472D13" w:rsidDel="00860998" w:rsidRDefault="00753D06" w:rsidP="00663A7C">
            <w:pPr>
              <w:spacing w:after="0"/>
              <w:rPr>
                <w:del w:id="1848" w:author="Truxal, Steve     RTX" w:date="2023-07-26T12:44:00Z"/>
                <w:rFonts w:asciiTheme="minorHAnsi" w:hAnsiTheme="minorHAnsi" w:cstheme="minorHAnsi"/>
              </w:rPr>
            </w:pPr>
          </w:p>
        </w:tc>
      </w:tr>
      <w:tr w:rsidR="00753D06" w:rsidRPr="00472D13" w:rsidDel="00860998" w14:paraId="07B6E988" w14:textId="5CD6E4B9" w:rsidTr="00887E1B">
        <w:trPr>
          <w:trHeight w:val="432"/>
          <w:del w:id="1849" w:author="Truxal, Steve     RTX" w:date="2023-07-26T12:44:00Z"/>
        </w:trPr>
        <w:tc>
          <w:tcPr>
            <w:tcW w:w="1998" w:type="dxa"/>
            <w:vAlign w:val="center"/>
          </w:tcPr>
          <w:p w14:paraId="1615C22F" w14:textId="5912A2F3" w:rsidR="00753D06" w:rsidRPr="00472D13" w:rsidDel="00860998" w:rsidRDefault="00753D06" w:rsidP="00663A7C">
            <w:pPr>
              <w:spacing w:after="0"/>
              <w:rPr>
                <w:del w:id="1850" w:author="Truxal, Steve     RTX" w:date="2023-07-26T12:44:00Z"/>
                <w:rFonts w:asciiTheme="minorHAnsi" w:hAnsiTheme="minorHAnsi" w:cstheme="minorHAnsi"/>
              </w:rPr>
            </w:pPr>
          </w:p>
        </w:tc>
        <w:tc>
          <w:tcPr>
            <w:tcW w:w="7578" w:type="dxa"/>
            <w:vAlign w:val="center"/>
          </w:tcPr>
          <w:p w14:paraId="5BC74BE1" w14:textId="3B022875" w:rsidR="00753D06" w:rsidRPr="00472D13" w:rsidDel="00860998" w:rsidRDefault="00753D06" w:rsidP="00663A7C">
            <w:pPr>
              <w:spacing w:after="0"/>
              <w:rPr>
                <w:del w:id="1851" w:author="Truxal, Steve     RTX" w:date="2023-07-26T12:44:00Z"/>
                <w:rFonts w:asciiTheme="minorHAnsi" w:hAnsiTheme="minorHAnsi" w:cstheme="minorHAnsi"/>
              </w:rPr>
            </w:pPr>
          </w:p>
        </w:tc>
      </w:tr>
      <w:tr w:rsidR="00753D06" w:rsidRPr="00472D13" w:rsidDel="00860998" w14:paraId="73F34202" w14:textId="5CA1101C" w:rsidTr="00887E1B">
        <w:trPr>
          <w:trHeight w:val="432"/>
          <w:del w:id="1852" w:author="Truxal, Steve     RTX" w:date="2023-07-26T12:44:00Z"/>
        </w:trPr>
        <w:tc>
          <w:tcPr>
            <w:tcW w:w="1998" w:type="dxa"/>
            <w:vAlign w:val="center"/>
          </w:tcPr>
          <w:p w14:paraId="0F29C460" w14:textId="3B116D57" w:rsidR="00753D06" w:rsidRPr="00472D13" w:rsidDel="00860998" w:rsidRDefault="00753D06" w:rsidP="00663A7C">
            <w:pPr>
              <w:spacing w:after="0"/>
              <w:rPr>
                <w:del w:id="1853" w:author="Truxal, Steve     RTX" w:date="2023-07-26T12:44:00Z"/>
                <w:rFonts w:asciiTheme="minorHAnsi" w:hAnsiTheme="minorHAnsi" w:cstheme="minorHAnsi"/>
              </w:rPr>
            </w:pPr>
          </w:p>
        </w:tc>
        <w:tc>
          <w:tcPr>
            <w:tcW w:w="7578" w:type="dxa"/>
            <w:vAlign w:val="center"/>
          </w:tcPr>
          <w:p w14:paraId="505F52AB" w14:textId="269C7E2B" w:rsidR="00753D06" w:rsidRPr="00472D13" w:rsidDel="00860998" w:rsidRDefault="00753D06" w:rsidP="00663A7C">
            <w:pPr>
              <w:spacing w:after="0"/>
              <w:rPr>
                <w:del w:id="1854" w:author="Truxal, Steve     RTX" w:date="2023-07-26T12:44:00Z"/>
                <w:rFonts w:asciiTheme="minorHAnsi" w:hAnsiTheme="minorHAnsi" w:cstheme="minorHAnsi"/>
              </w:rPr>
            </w:pPr>
          </w:p>
        </w:tc>
      </w:tr>
      <w:tr w:rsidR="00753D06" w:rsidRPr="00472D13" w:rsidDel="00860998" w14:paraId="5D079A22" w14:textId="2BDB1F42" w:rsidTr="00887E1B">
        <w:trPr>
          <w:trHeight w:val="432"/>
          <w:del w:id="1855" w:author="Truxal, Steve     RTX" w:date="2023-07-26T12:44:00Z"/>
        </w:trPr>
        <w:tc>
          <w:tcPr>
            <w:tcW w:w="1998" w:type="dxa"/>
            <w:vAlign w:val="center"/>
          </w:tcPr>
          <w:p w14:paraId="56384967" w14:textId="29F3EFDE" w:rsidR="00753D06" w:rsidRPr="00472D13" w:rsidDel="00860998" w:rsidRDefault="00753D06" w:rsidP="00663A7C">
            <w:pPr>
              <w:spacing w:after="0"/>
              <w:rPr>
                <w:del w:id="1856" w:author="Truxal, Steve     RTX" w:date="2023-07-26T12:44:00Z"/>
                <w:rFonts w:asciiTheme="minorHAnsi" w:hAnsiTheme="minorHAnsi" w:cstheme="minorHAnsi"/>
              </w:rPr>
            </w:pPr>
          </w:p>
        </w:tc>
        <w:tc>
          <w:tcPr>
            <w:tcW w:w="7578" w:type="dxa"/>
            <w:vAlign w:val="center"/>
          </w:tcPr>
          <w:p w14:paraId="4864C5DD" w14:textId="0E45EE7E" w:rsidR="00753D06" w:rsidRPr="00472D13" w:rsidDel="00860998" w:rsidRDefault="00753D06" w:rsidP="00663A7C">
            <w:pPr>
              <w:spacing w:after="0"/>
              <w:rPr>
                <w:del w:id="1857" w:author="Truxal, Steve     RTX" w:date="2023-07-26T12:44:00Z"/>
                <w:rFonts w:asciiTheme="minorHAnsi" w:hAnsiTheme="minorHAnsi" w:cstheme="minorHAnsi"/>
              </w:rPr>
            </w:pPr>
          </w:p>
        </w:tc>
      </w:tr>
      <w:tr w:rsidR="00753D06" w:rsidRPr="00472D13" w:rsidDel="00860998" w14:paraId="7C7F0740" w14:textId="089619FE" w:rsidTr="00887E1B">
        <w:trPr>
          <w:trHeight w:val="432"/>
          <w:del w:id="1858" w:author="Truxal, Steve     RTX" w:date="2023-07-26T12:44:00Z"/>
        </w:trPr>
        <w:tc>
          <w:tcPr>
            <w:tcW w:w="1998" w:type="dxa"/>
            <w:vAlign w:val="center"/>
          </w:tcPr>
          <w:p w14:paraId="07B0E4F2" w14:textId="104AE565" w:rsidR="00753D06" w:rsidRPr="00472D13" w:rsidDel="00860998" w:rsidRDefault="00753D06" w:rsidP="00663A7C">
            <w:pPr>
              <w:spacing w:after="0"/>
              <w:rPr>
                <w:del w:id="1859" w:author="Truxal, Steve     RTX" w:date="2023-07-26T12:44:00Z"/>
                <w:rFonts w:asciiTheme="minorHAnsi" w:hAnsiTheme="minorHAnsi" w:cstheme="minorHAnsi"/>
              </w:rPr>
            </w:pPr>
          </w:p>
        </w:tc>
        <w:tc>
          <w:tcPr>
            <w:tcW w:w="7578" w:type="dxa"/>
            <w:vAlign w:val="center"/>
          </w:tcPr>
          <w:p w14:paraId="284BBC2E" w14:textId="244F12EF" w:rsidR="00753D06" w:rsidRPr="00472D13" w:rsidDel="00860998" w:rsidRDefault="00753D06" w:rsidP="00663A7C">
            <w:pPr>
              <w:spacing w:after="0"/>
              <w:rPr>
                <w:del w:id="1860" w:author="Truxal, Steve     RTX" w:date="2023-07-26T12:44:00Z"/>
                <w:rFonts w:asciiTheme="minorHAnsi" w:hAnsiTheme="minorHAnsi" w:cstheme="minorHAnsi"/>
              </w:rPr>
            </w:pPr>
          </w:p>
        </w:tc>
      </w:tr>
      <w:tr w:rsidR="00753D06" w:rsidRPr="00472D13" w:rsidDel="00860998" w14:paraId="42058F2D" w14:textId="243F8ABD" w:rsidTr="00887E1B">
        <w:trPr>
          <w:trHeight w:val="432"/>
          <w:del w:id="1861" w:author="Truxal, Steve     RTX" w:date="2023-07-26T12:44:00Z"/>
        </w:trPr>
        <w:tc>
          <w:tcPr>
            <w:tcW w:w="1998" w:type="dxa"/>
            <w:vAlign w:val="center"/>
          </w:tcPr>
          <w:p w14:paraId="30461A96" w14:textId="016FDD79" w:rsidR="00753D06" w:rsidRPr="00472D13" w:rsidDel="00860998" w:rsidRDefault="00753D06" w:rsidP="00663A7C">
            <w:pPr>
              <w:spacing w:after="0"/>
              <w:rPr>
                <w:del w:id="1862" w:author="Truxal, Steve     RTX" w:date="2023-07-26T12:44:00Z"/>
                <w:rFonts w:asciiTheme="minorHAnsi" w:hAnsiTheme="minorHAnsi" w:cstheme="minorHAnsi"/>
              </w:rPr>
            </w:pPr>
          </w:p>
        </w:tc>
        <w:tc>
          <w:tcPr>
            <w:tcW w:w="7578" w:type="dxa"/>
            <w:vAlign w:val="center"/>
          </w:tcPr>
          <w:p w14:paraId="0C76BB8C" w14:textId="3B902746" w:rsidR="00753D06" w:rsidRPr="00472D13" w:rsidDel="00860998" w:rsidRDefault="00753D06" w:rsidP="00663A7C">
            <w:pPr>
              <w:spacing w:after="0"/>
              <w:rPr>
                <w:del w:id="1863" w:author="Truxal, Steve     RTX" w:date="2023-07-26T12:44:00Z"/>
                <w:rFonts w:asciiTheme="minorHAnsi" w:hAnsiTheme="minorHAnsi" w:cstheme="minorHAnsi"/>
              </w:rPr>
            </w:pPr>
          </w:p>
        </w:tc>
      </w:tr>
      <w:tr w:rsidR="00753D06" w:rsidRPr="00472D13" w:rsidDel="00860998" w14:paraId="49BF47F5" w14:textId="20D45F22" w:rsidTr="00887E1B">
        <w:trPr>
          <w:trHeight w:val="432"/>
          <w:del w:id="1864" w:author="Truxal, Steve     RTX" w:date="2023-07-26T12:44:00Z"/>
        </w:trPr>
        <w:tc>
          <w:tcPr>
            <w:tcW w:w="1998" w:type="dxa"/>
            <w:vAlign w:val="center"/>
          </w:tcPr>
          <w:p w14:paraId="6A52765B" w14:textId="34BA3F97" w:rsidR="00753D06" w:rsidRPr="00472D13" w:rsidDel="00860998" w:rsidRDefault="00753D06" w:rsidP="00663A7C">
            <w:pPr>
              <w:spacing w:after="0"/>
              <w:rPr>
                <w:del w:id="1865" w:author="Truxal, Steve     RTX" w:date="2023-07-26T12:44:00Z"/>
                <w:rFonts w:asciiTheme="minorHAnsi" w:hAnsiTheme="minorHAnsi" w:cstheme="minorHAnsi"/>
              </w:rPr>
            </w:pPr>
          </w:p>
        </w:tc>
        <w:tc>
          <w:tcPr>
            <w:tcW w:w="7578" w:type="dxa"/>
            <w:vAlign w:val="center"/>
          </w:tcPr>
          <w:p w14:paraId="7893660F" w14:textId="68264FE8" w:rsidR="00753D06" w:rsidRPr="00472D13" w:rsidDel="00860998" w:rsidRDefault="00753D06" w:rsidP="00663A7C">
            <w:pPr>
              <w:spacing w:after="0"/>
              <w:rPr>
                <w:del w:id="1866" w:author="Truxal, Steve     RTX" w:date="2023-07-26T12:44:00Z"/>
                <w:rFonts w:asciiTheme="minorHAnsi" w:hAnsiTheme="minorHAnsi" w:cstheme="minorHAnsi"/>
              </w:rPr>
            </w:pPr>
          </w:p>
        </w:tc>
      </w:tr>
      <w:tr w:rsidR="00753D06" w:rsidRPr="00472D13" w:rsidDel="00860998" w14:paraId="03D7D259" w14:textId="12FE9F20" w:rsidTr="00887E1B">
        <w:trPr>
          <w:trHeight w:val="432"/>
          <w:del w:id="1867" w:author="Truxal, Steve     RTX" w:date="2023-07-26T12:44:00Z"/>
        </w:trPr>
        <w:tc>
          <w:tcPr>
            <w:tcW w:w="1998" w:type="dxa"/>
            <w:tcBorders>
              <w:bottom w:val="single" w:sz="4" w:space="0" w:color="auto"/>
            </w:tcBorders>
            <w:vAlign w:val="center"/>
          </w:tcPr>
          <w:p w14:paraId="4A385B3E" w14:textId="0E526BC1" w:rsidR="00753D06" w:rsidRPr="00472D13" w:rsidDel="00860998" w:rsidRDefault="00753D06" w:rsidP="00663A7C">
            <w:pPr>
              <w:spacing w:after="0"/>
              <w:rPr>
                <w:del w:id="1868" w:author="Truxal, Steve     RTX" w:date="2023-07-26T12:44:00Z"/>
                <w:rFonts w:asciiTheme="minorHAnsi" w:hAnsiTheme="minorHAnsi" w:cstheme="minorHAnsi"/>
              </w:rPr>
            </w:pPr>
          </w:p>
        </w:tc>
        <w:tc>
          <w:tcPr>
            <w:tcW w:w="7578" w:type="dxa"/>
            <w:tcBorders>
              <w:bottom w:val="single" w:sz="4" w:space="0" w:color="auto"/>
            </w:tcBorders>
            <w:vAlign w:val="center"/>
          </w:tcPr>
          <w:p w14:paraId="6F11402C" w14:textId="0AFC7AC5" w:rsidR="00753D06" w:rsidRPr="00472D13" w:rsidDel="00860998" w:rsidRDefault="00753D06" w:rsidP="00663A7C">
            <w:pPr>
              <w:spacing w:after="0"/>
              <w:rPr>
                <w:del w:id="1869" w:author="Truxal, Steve     RTX" w:date="2023-07-26T12:44:00Z"/>
                <w:rFonts w:asciiTheme="minorHAnsi" w:hAnsiTheme="minorHAnsi" w:cstheme="minorHAnsi"/>
              </w:rPr>
            </w:pPr>
          </w:p>
        </w:tc>
      </w:tr>
      <w:tr w:rsidR="00753D06" w:rsidRPr="00472D13" w:rsidDel="00860998" w14:paraId="66DFEE9C" w14:textId="23BB8129" w:rsidTr="00887E1B">
        <w:trPr>
          <w:trHeight w:val="432"/>
          <w:del w:id="1870" w:author="Truxal, Steve     RTX" w:date="2023-07-26T12:44:00Z"/>
        </w:trPr>
        <w:tc>
          <w:tcPr>
            <w:tcW w:w="1998" w:type="dxa"/>
            <w:tcBorders>
              <w:top w:val="single" w:sz="4" w:space="0" w:color="auto"/>
              <w:left w:val="single" w:sz="4" w:space="0" w:color="auto"/>
              <w:bottom w:val="single" w:sz="4" w:space="0" w:color="auto"/>
              <w:right w:val="single" w:sz="4" w:space="0" w:color="auto"/>
            </w:tcBorders>
            <w:vAlign w:val="center"/>
          </w:tcPr>
          <w:p w14:paraId="09AD4546" w14:textId="4D2B5402" w:rsidR="00753D06" w:rsidRPr="00472D13" w:rsidDel="00860998" w:rsidRDefault="00753D06" w:rsidP="00663A7C">
            <w:pPr>
              <w:spacing w:after="0"/>
              <w:rPr>
                <w:del w:id="1871" w:author="Truxal, Steve     RTX" w:date="2023-07-26T12:44:00Z"/>
                <w:rFonts w:asciiTheme="minorHAnsi" w:hAnsiTheme="minorHAnsi" w:cstheme="minorHAnsi"/>
              </w:rPr>
            </w:pPr>
          </w:p>
        </w:tc>
        <w:tc>
          <w:tcPr>
            <w:tcW w:w="7578" w:type="dxa"/>
            <w:tcBorders>
              <w:top w:val="single" w:sz="4" w:space="0" w:color="auto"/>
              <w:left w:val="single" w:sz="4" w:space="0" w:color="auto"/>
              <w:bottom w:val="single" w:sz="4" w:space="0" w:color="auto"/>
              <w:right w:val="single" w:sz="4" w:space="0" w:color="auto"/>
            </w:tcBorders>
            <w:vAlign w:val="center"/>
          </w:tcPr>
          <w:p w14:paraId="574756F6" w14:textId="1242B236" w:rsidR="00753D06" w:rsidRPr="00472D13" w:rsidDel="00860998" w:rsidRDefault="00753D06" w:rsidP="00663A7C">
            <w:pPr>
              <w:spacing w:after="0"/>
              <w:rPr>
                <w:del w:id="1872" w:author="Truxal, Steve     RTX" w:date="2023-07-26T12:44:00Z"/>
                <w:rFonts w:asciiTheme="minorHAnsi" w:hAnsiTheme="minorHAnsi" w:cstheme="minorHAnsi"/>
              </w:rPr>
            </w:pPr>
          </w:p>
        </w:tc>
      </w:tr>
      <w:tr w:rsidR="00753D06" w:rsidRPr="00472D13" w:rsidDel="00860998" w14:paraId="4491DBCB" w14:textId="3217B5DE" w:rsidTr="00887E1B">
        <w:trPr>
          <w:trHeight w:val="432"/>
          <w:del w:id="1873" w:author="Truxal, Steve     RTX" w:date="2023-07-26T12:44:00Z"/>
        </w:trPr>
        <w:tc>
          <w:tcPr>
            <w:tcW w:w="1998" w:type="dxa"/>
            <w:tcBorders>
              <w:top w:val="single" w:sz="4" w:space="0" w:color="auto"/>
              <w:left w:val="single" w:sz="4" w:space="0" w:color="auto"/>
              <w:bottom w:val="single" w:sz="4" w:space="0" w:color="auto"/>
              <w:right w:val="single" w:sz="4" w:space="0" w:color="auto"/>
            </w:tcBorders>
            <w:vAlign w:val="center"/>
          </w:tcPr>
          <w:p w14:paraId="37D1CF4F" w14:textId="6B56B691" w:rsidR="00753D06" w:rsidRPr="00472D13" w:rsidDel="00860998" w:rsidRDefault="00753D06" w:rsidP="00663A7C">
            <w:pPr>
              <w:spacing w:after="0"/>
              <w:rPr>
                <w:del w:id="1874" w:author="Truxal, Steve     RTX" w:date="2023-07-26T12:44:00Z"/>
                <w:rFonts w:asciiTheme="minorHAnsi" w:hAnsiTheme="minorHAnsi" w:cstheme="minorHAnsi"/>
              </w:rPr>
            </w:pPr>
          </w:p>
        </w:tc>
        <w:tc>
          <w:tcPr>
            <w:tcW w:w="7578" w:type="dxa"/>
            <w:tcBorders>
              <w:top w:val="single" w:sz="4" w:space="0" w:color="auto"/>
              <w:left w:val="single" w:sz="4" w:space="0" w:color="auto"/>
              <w:bottom w:val="single" w:sz="4" w:space="0" w:color="auto"/>
              <w:right w:val="single" w:sz="4" w:space="0" w:color="auto"/>
            </w:tcBorders>
            <w:vAlign w:val="center"/>
          </w:tcPr>
          <w:p w14:paraId="070ACE1D" w14:textId="78A6CD1C" w:rsidR="00753D06" w:rsidRPr="00472D13" w:rsidDel="00860998" w:rsidRDefault="00753D06" w:rsidP="00663A7C">
            <w:pPr>
              <w:spacing w:after="0"/>
              <w:rPr>
                <w:del w:id="1875" w:author="Truxal, Steve     RTX" w:date="2023-07-26T12:44:00Z"/>
                <w:rFonts w:asciiTheme="minorHAnsi" w:hAnsiTheme="minorHAnsi" w:cstheme="minorHAnsi"/>
              </w:rPr>
            </w:pPr>
          </w:p>
        </w:tc>
      </w:tr>
    </w:tbl>
    <w:p w14:paraId="7C040BD5" w14:textId="77777777" w:rsidR="00860998" w:rsidRDefault="00860998" w:rsidP="00860998">
      <w:pPr>
        <w:pStyle w:val="ListParagraph"/>
        <w:numPr>
          <w:ilvl w:val="0"/>
          <w:numId w:val="212"/>
        </w:numPr>
        <w:spacing w:after="160" w:line="259" w:lineRule="auto"/>
        <w:rPr>
          <w:ins w:id="1876" w:author="Truxal, Steve     RTX" w:date="2023-07-26T12:44:00Z"/>
        </w:rPr>
      </w:pPr>
      <w:ins w:id="1877" w:author="Truxal, Steve     RTX" w:date="2023-07-26T12:44:00Z">
        <w:r>
          <w:t>Log into Cisco Prime</w:t>
        </w:r>
      </w:ins>
    </w:p>
    <w:p w14:paraId="4246EB41" w14:textId="77777777" w:rsidR="00860998" w:rsidRDefault="00860998" w:rsidP="00860998">
      <w:pPr>
        <w:pStyle w:val="ListParagraph"/>
        <w:numPr>
          <w:ilvl w:val="0"/>
          <w:numId w:val="212"/>
        </w:numPr>
        <w:spacing w:after="160" w:line="259" w:lineRule="auto"/>
        <w:rPr>
          <w:ins w:id="1878" w:author="Truxal, Steve     RTX" w:date="2023-07-26T12:44:00Z"/>
        </w:rPr>
      </w:pPr>
      <w:ins w:id="1879" w:author="Truxal, Steve     RTX" w:date="2023-07-26T12:44:00Z">
        <w:r>
          <w:t>Navigate to Menu &gt; Configuration &gt; Global Variables</w:t>
        </w:r>
      </w:ins>
    </w:p>
    <w:p w14:paraId="35BC06A3" w14:textId="77777777" w:rsidR="00860998" w:rsidRPr="00992F17" w:rsidRDefault="00860998" w:rsidP="00860998">
      <w:pPr>
        <w:pStyle w:val="ListParagraph"/>
        <w:numPr>
          <w:ilvl w:val="0"/>
          <w:numId w:val="212"/>
        </w:numPr>
        <w:spacing w:after="160" w:line="259" w:lineRule="auto"/>
        <w:rPr>
          <w:ins w:id="1880" w:author="Truxal, Steve     RTX" w:date="2023-07-26T12:44:00Z"/>
        </w:rPr>
      </w:pPr>
      <w:ins w:id="1881" w:author="Truxal, Steve     RTX" w:date="2023-07-26T12:44:00Z">
        <w:r>
          <w:t xml:space="preserve">Click </w:t>
        </w:r>
        <w:r w:rsidRPr="00992F17">
          <w:rPr>
            <w:b/>
            <w:bCs/>
          </w:rPr>
          <w:t>Add</w:t>
        </w:r>
      </w:ins>
    </w:p>
    <w:p w14:paraId="095775E2" w14:textId="77777777" w:rsidR="00860998" w:rsidRPr="00992F17" w:rsidRDefault="00860998" w:rsidP="00860998">
      <w:pPr>
        <w:pStyle w:val="ListParagraph"/>
        <w:numPr>
          <w:ilvl w:val="0"/>
          <w:numId w:val="212"/>
        </w:numPr>
        <w:spacing w:after="160" w:line="259" w:lineRule="auto"/>
        <w:rPr>
          <w:ins w:id="1882" w:author="Truxal, Steve     RTX" w:date="2023-07-26T12:44:00Z"/>
        </w:rPr>
      </w:pPr>
      <w:ins w:id="1883" w:author="Truxal, Steve     RTX" w:date="2023-07-26T12:44:00Z">
        <w:r w:rsidRPr="00992F17">
          <w:t>Create the following 3 global variables</w:t>
        </w:r>
      </w:ins>
    </w:p>
    <w:tbl>
      <w:tblPr>
        <w:tblStyle w:val="TableGrid"/>
        <w:tblW w:w="0" w:type="auto"/>
        <w:tblInd w:w="720" w:type="dxa"/>
        <w:tblLook w:val="04A0" w:firstRow="1" w:lastRow="0" w:firstColumn="1" w:lastColumn="0" w:noHBand="0" w:noVBand="1"/>
      </w:tblPr>
      <w:tblGrid>
        <w:gridCol w:w="2227"/>
        <w:gridCol w:w="1926"/>
        <w:gridCol w:w="1440"/>
        <w:gridCol w:w="1710"/>
        <w:gridCol w:w="1345"/>
      </w:tblGrid>
      <w:tr w:rsidR="00860998" w14:paraId="66A3184F" w14:textId="77777777" w:rsidTr="00E13DB0">
        <w:trPr>
          <w:ins w:id="1884" w:author="Truxal, Steve     RTX" w:date="2023-07-26T12:44:00Z"/>
        </w:trPr>
        <w:tc>
          <w:tcPr>
            <w:tcW w:w="2209" w:type="dxa"/>
          </w:tcPr>
          <w:p w14:paraId="7B520A55" w14:textId="77777777" w:rsidR="00860998" w:rsidRDefault="00860998" w:rsidP="00E13DB0">
            <w:pPr>
              <w:pStyle w:val="ListParagraph"/>
              <w:ind w:left="0"/>
              <w:rPr>
                <w:ins w:id="1885" w:author="Truxal, Steve     RTX" w:date="2023-07-26T12:44:00Z"/>
              </w:rPr>
            </w:pPr>
            <w:ins w:id="1886" w:author="Truxal, Steve     RTX" w:date="2023-07-26T12:44:00Z">
              <w:r>
                <w:t>Name</w:t>
              </w:r>
            </w:ins>
          </w:p>
        </w:tc>
        <w:tc>
          <w:tcPr>
            <w:tcW w:w="1926" w:type="dxa"/>
          </w:tcPr>
          <w:p w14:paraId="156357AB" w14:textId="77777777" w:rsidR="00860998" w:rsidRDefault="00860998" w:rsidP="00E13DB0">
            <w:pPr>
              <w:pStyle w:val="ListParagraph"/>
              <w:ind w:left="0"/>
              <w:rPr>
                <w:ins w:id="1887" w:author="Truxal, Steve     RTX" w:date="2023-07-26T12:44:00Z"/>
              </w:rPr>
            </w:pPr>
            <w:ins w:id="1888" w:author="Truxal, Steve     RTX" w:date="2023-07-26T12:44:00Z">
              <w:r>
                <w:t>Description</w:t>
              </w:r>
            </w:ins>
          </w:p>
        </w:tc>
        <w:tc>
          <w:tcPr>
            <w:tcW w:w="1440" w:type="dxa"/>
          </w:tcPr>
          <w:p w14:paraId="1F26E71B" w14:textId="77777777" w:rsidR="00860998" w:rsidRDefault="00860998" w:rsidP="00E13DB0">
            <w:pPr>
              <w:pStyle w:val="ListParagraph"/>
              <w:ind w:left="0"/>
              <w:rPr>
                <w:ins w:id="1889" w:author="Truxal, Steve     RTX" w:date="2023-07-26T12:44:00Z"/>
              </w:rPr>
            </w:pPr>
            <w:ins w:id="1890" w:author="Truxal, Steve     RTX" w:date="2023-07-26T12:44:00Z">
              <w:r>
                <w:t>Type</w:t>
              </w:r>
            </w:ins>
          </w:p>
        </w:tc>
        <w:tc>
          <w:tcPr>
            <w:tcW w:w="1710" w:type="dxa"/>
          </w:tcPr>
          <w:p w14:paraId="327CC230" w14:textId="77777777" w:rsidR="00860998" w:rsidRDefault="00860998" w:rsidP="00E13DB0">
            <w:pPr>
              <w:pStyle w:val="ListParagraph"/>
              <w:ind w:left="0"/>
              <w:rPr>
                <w:ins w:id="1891" w:author="Truxal, Steve     RTX" w:date="2023-07-26T12:44:00Z"/>
              </w:rPr>
            </w:pPr>
            <w:ins w:id="1892" w:author="Truxal, Steve     RTX" w:date="2023-07-26T12:44:00Z">
              <w:r>
                <w:t>Value</w:t>
              </w:r>
            </w:ins>
          </w:p>
        </w:tc>
        <w:tc>
          <w:tcPr>
            <w:tcW w:w="1345" w:type="dxa"/>
          </w:tcPr>
          <w:p w14:paraId="77327AEF" w14:textId="77777777" w:rsidR="00860998" w:rsidRDefault="00860998" w:rsidP="00E13DB0">
            <w:pPr>
              <w:pStyle w:val="ListParagraph"/>
              <w:ind w:left="0"/>
              <w:rPr>
                <w:ins w:id="1893" w:author="Truxal, Steve     RTX" w:date="2023-07-26T12:44:00Z"/>
              </w:rPr>
            </w:pPr>
            <w:ins w:id="1894" w:author="Truxal, Steve     RTX" w:date="2023-07-26T12:44:00Z">
              <w:r>
                <w:t>Display Label</w:t>
              </w:r>
            </w:ins>
          </w:p>
        </w:tc>
      </w:tr>
      <w:tr w:rsidR="00860998" w14:paraId="4442CDD8" w14:textId="77777777" w:rsidTr="00E13DB0">
        <w:trPr>
          <w:ins w:id="1895" w:author="Truxal, Steve     RTX" w:date="2023-07-26T12:44:00Z"/>
        </w:trPr>
        <w:tc>
          <w:tcPr>
            <w:tcW w:w="2209" w:type="dxa"/>
          </w:tcPr>
          <w:p w14:paraId="19E887B6" w14:textId="77777777" w:rsidR="00860998" w:rsidRDefault="00860998" w:rsidP="00E13DB0">
            <w:pPr>
              <w:pStyle w:val="ListParagraph"/>
              <w:ind w:left="0"/>
              <w:rPr>
                <w:ins w:id="1896" w:author="Truxal, Steve     RTX" w:date="2023-07-26T12:44:00Z"/>
              </w:rPr>
            </w:pPr>
            <w:ins w:id="1897" w:author="Truxal, Steve     RTX" w:date="2023-07-26T12:44:00Z">
              <w:r>
                <w:t>gv.dns_1</w:t>
              </w:r>
            </w:ins>
          </w:p>
        </w:tc>
        <w:tc>
          <w:tcPr>
            <w:tcW w:w="1926" w:type="dxa"/>
          </w:tcPr>
          <w:p w14:paraId="08AB1202" w14:textId="77777777" w:rsidR="00860998" w:rsidRDefault="00860998" w:rsidP="00E13DB0">
            <w:pPr>
              <w:pStyle w:val="ListParagraph"/>
              <w:ind w:left="0"/>
              <w:rPr>
                <w:ins w:id="1898" w:author="Truxal, Steve     RTX" w:date="2023-07-26T12:44:00Z"/>
              </w:rPr>
            </w:pPr>
            <w:ins w:id="1899" w:author="Truxal, Steve     RTX" w:date="2023-07-26T12:44:00Z">
              <w:r>
                <w:t>First DNS Server</w:t>
              </w:r>
            </w:ins>
          </w:p>
        </w:tc>
        <w:tc>
          <w:tcPr>
            <w:tcW w:w="1440" w:type="dxa"/>
          </w:tcPr>
          <w:p w14:paraId="25DE95BE" w14:textId="77777777" w:rsidR="00860998" w:rsidRDefault="00860998" w:rsidP="00E13DB0">
            <w:pPr>
              <w:pStyle w:val="ListParagraph"/>
              <w:ind w:left="0"/>
              <w:rPr>
                <w:ins w:id="1900" w:author="Truxal, Steve     RTX" w:date="2023-07-26T12:44:00Z"/>
              </w:rPr>
            </w:pPr>
            <w:ins w:id="1901" w:author="Truxal, Steve     RTX" w:date="2023-07-26T12:44:00Z">
              <w:r>
                <w:t>IPv4 Address</w:t>
              </w:r>
            </w:ins>
          </w:p>
        </w:tc>
        <w:tc>
          <w:tcPr>
            <w:tcW w:w="1710" w:type="dxa"/>
          </w:tcPr>
          <w:p w14:paraId="67236AA5" w14:textId="77777777" w:rsidR="00860998" w:rsidRDefault="00860998" w:rsidP="00E13DB0">
            <w:pPr>
              <w:pStyle w:val="ListParagraph"/>
              <w:ind w:left="0"/>
              <w:rPr>
                <w:ins w:id="1902" w:author="Truxal, Steve     RTX" w:date="2023-07-26T12:44:00Z"/>
              </w:rPr>
            </w:pPr>
            <w:ins w:id="1903" w:author="Truxal, Steve     RTX" w:date="2023-07-26T12:44:00Z">
              <w:r>
                <w:t>&lt;enter dns 1 IP&gt;</w:t>
              </w:r>
            </w:ins>
          </w:p>
        </w:tc>
        <w:tc>
          <w:tcPr>
            <w:tcW w:w="1345" w:type="dxa"/>
          </w:tcPr>
          <w:p w14:paraId="54BF26DD" w14:textId="77777777" w:rsidR="00860998" w:rsidRDefault="00860998" w:rsidP="00E13DB0">
            <w:pPr>
              <w:pStyle w:val="ListParagraph"/>
              <w:ind w:left="0"/>
              <w:rPr>
                <w:ins w:id="1904" w:author="Truxal, Steve     RTX" w:date="2023-07-26T12:44:00Z"/>
              </w:rPr>
            </w:pPr>
            <w:ins w:id="1905" w:author="Truxal, Steve     RTX" w:date="2023-07-26T12:44:00Z">
              <w:r>
                <w:t>DNS-1</w:t>
              </w:r>
            </w:ins>
          </w:p>
        </w:tc>
      </w:tr>
      <w:tr w:rsidR="00860998" w14:paraId="0B517106" w14:textId="77777777" w:rsidTr="00E13DB0">
        <w:trPr>
          <w:ins w:id="1906" w:author="Truxal, Steve     RTX" w:date="2023-07-26T12:44:00Z"/>
        </w:trPr>
        <w:tc>
          <w:tcPr>
            <w:tcW w:w="2209" w:type="dxa"/>
          </w:tcPr>
          <w:p w14:paraId="51DF9DFA" w14:textId="77777777" w:rsidR="00860998" w:rsidRDefault="00860998" w:rsidP="00E13DB0">
            <w:pPr>
              <w:pStyle w:val="ListParagraph"/>
              <w:ind w:left="0"/>
              <w:rPr>
                <w:ins w:id="1907" w:author="Truxal, Steve     RTX" w:date="2023-07-26T12:44:00Z"/>
              </w:rPr>
            </w:pPr>
            <w:ins w:id="1908" w:author="Truxal, Steve     RTX" w:date="2023-07-26T12:44:00Z">
              <w:r>
                <w:t>gv.dns_2</w:t>
              </w:r>
            </w:ins>
          </w:p>
        </w:tc>
        <w:tc>
          <w:tcPr>
            <w:tcW w:w="1926" w:type="dxa"/>
          </w:tcPr>
          <w:p w14:paraId="0ABC56BE" w14:textId="77777777" w:rsidR="00860998" w:rsidRDefault="00860998" w:rsidP="00E13DB0">
            <w:pPr>
              <w:pStyle w:val="ListParagraph"/>
              <w:ind w:left="0"/>
              <w:rPr>
                <w:ins w:id="1909" w:author="Truxal, Steve     RTX" w:date="2023-07-26T12:44:00Z"/>
              </w:rPr>
            </w:pPr>
            <w:ins w:id="1910" w:author="Truxal, Steve     RTX" w:date="2023-07-26T12:44:00Z">
              <w:r>
                <w:t>Second DNS Server</w:t>
              </w:r>
            </w:ins>
          </w:p>
        </w:tc>
        <w:tc>
          <w:tcPr>
            <w:tcW w:w="1440" w:type="dxa"/>
          </w:tcPr>
          <w:p w14:paraId="76585F1B" w14:textId="77777777" w:rsidR="00860998" w:rsidRDefault="00860998" w:rsidP="00E13DB0">
            <w:pPr>
              <w:pStyle w:val="ListParagraph"/>
              <w:ind w:left="0"/>
              <w:rPr>
                <w:ins w:id="1911" w:author="Truxal, Steve     RTX" w:date="2023-07-26T12:44:00Z"/>
              </w:rPr>
            </w:pPr>
            <w:ins w:id="1912" w:author="Truxal, Steve     RTX" w:date="2023-07-26T12:44:00Z">
              <w:r>
                <w:t>IPv4 Address</w:t>
              </w:r>
            </w:ins>
          </w:p>
        </w:tc>
        <w:tc>
          <w:tcPr>
            <w:tcW w:w="1710" w:type="dxa"/>
          </w:tcPr>
          <w:p w14:paraId="374595D5" w14:textId="77777777" w:rsidR="00860998" w:rsidRDefault="00860998" w:rsidP="00E13DB0">
            <w:pPr>
              <w:pStyle w:val="ListParagraph"/>
              <w:ind w:left="0"/>
              <w:rPr>
                <w:ins w:id="1913" w:author="Truxal, Steve     RTX" w:date="2023-07-26T12:44:00Z"/>
              </w:rPr>
            </w:pPr>
            <w:ins w:id="1914" w:author="Truxal, Steve     RTX" w:date="2023-07-26T12:44:00Z">
              <w:r>
                <w:t>&lt;enter dns 2 IP&gt;</w:t>
              </w:r>
            </w:ins>
          </w:p>
        </w:tc>
        <w:tc>
          <w:tcPr>
            <w:tcW w:w="1345" w:type="dxa"/>
          </w:tcPr>
          <w:p w14:paraId="0391CC26" w14:textId="77777777" w:rsidR="00860998" w:rsidRDefault="00860998" w:rsidP="00E13DB0">
            <w:pPr>
              <w:pStyle w:val="ListParagraph"/>
              <w:ind w:left="0"/>
              <w:rPr>
                <w:ins w:id="1915" w:author="Truxal, Steve     RTX" w:date="2023-07-26T12:44:00Z"/>
              </w:rPr>
            </w:pPr>
            <w:ins w:id="1916" w:author="Truxal, Steve     RTX" w:date="2023-07-26T12:44:00Z">
              <w:r>
                <w:t>DNS-2</w:t>
              </w:r>
            </w:ins>
          </w:p>
        </w:tc>
      </w:tr>
      <w:tr w:rsidR="00860998" w14:paraId="35A446C3" w14:textId="77777777" w:rsidTr="00E13DB0">
        <w:trPr>
          <w:ins w:id="1917" w:author="Truxal, Steve     RTX" w:date="2023-07-26T12:44:00Z"/>
        </w:trPr>
        <w:tc>
          <w:tcPr>
            <w:tcW w:w="2209" w:type="dxa"/>
          </w:tcPr>
          <w:p w14:paraId="4E69B4E4" w14:textId="77777777" w:rsidR="00860998" w:rsidRDefault="00860998" w:rsidP="00E13DB0">
            <w:pPr>
              <w:pStyle w:val="ListParagraph"/>
              <w:ind w:left="0"/>
              <w:rPr>
                <w:ins w:id="1918" w:author="Truxal, Steve     RTX" w:date="2023-07-26T12:44:00Z"/>
              </w:rPr>
            </w:pPr>
            <w:ins w:id="1919" w:author="Truxal, Steve     RTX" w:date="2023-07-26T12:44:00Z">
              <w:r>
                <w:t>gv.siteSpecificDomain</w:t>
              </w:r>
            </w:ins>
          </w:p>
        </w:tc>
        <w:tc>
          <w:tcPr>
            <w:tcW w:w="1926" w:type="dxa"/>
          </w:tcPr>
          <w:p w14:paraId="484D7422" w14:textId="77777777" w:rsidR="00860998" w:rsidRDefault="00860998" w:rsidP="00E13DB0">
            <w:pPr>
              <w:pStyle w:val="ListParagraph"/>
              <w:ind w:left="0"/>
              <w:rPr>
                <w:ins w:id="1920" w:author="Truxal, Steve     RTX" w:date="2023-07-26T12:44:00Z"/>
              </w:rPr>
            </w:pPr>
            <w:ins w:id="1921" w:author="Truxal, Steve     RTX" w:date="2023-07-26T12:44:00Z">
              <w:r>
                <w:t>Site Specific Domain</w:t>
              </w:r>
            </w:ins>
          </w:p>
        </w:tc>
        <w:tc>
          <w:tcPr>
            <w:tcW w:w="1440" w:type="dxa"/>
          </w:tcPr>
          <w:p w14:paraId="5E6D0601" w14:textId="77777777" w:rsidR="00860998" w:rsidRDefault="00860998" w:rsidP="00E13DB0">
            <w:pPr>
              <w:pStyle w:val="ListParagraph"/>
              <w:ind w:left="0"/>
              <w:rPr>
                <w:ins w:id="1922" w:author="Truxal, Steve     RTX" w:date="2023-07-26T12:44:00Z"/>
              </w:rPr>
            </w:pPr>
            <w:ins w:id="1923" w:author="Truxal, Steve     RTX" w:date="2023-07-26T12:44:00Z">
              <w:r>
                <w:t>String</w:t>
              </w:r>
            </w:ins>
          </w:p>
        </w:tc>
        <w:tc>
          <w:tcPr>
            <w:tcW w:w="1710" w:type="dxa"/>
          </w:tcPr>
          <w:p w14:paraId="178C4369" w14:textId="77777777" w:rsidR="00860998" w:rsidRDefault="00860998" w:rsidP="00E13DB0">
            <w:pPr>
              <w:pStyle w:val="ListParagraph"/>
              <w:ind w:left="0"/>
              <w:rPr>
                <w:ins w:id="1924" w:author="Truxal, Steve     RTX" w:date="2023-07-26T12:44:00Z"/>
              </w:rPr>
            </w:pPr>
            <w:ins w:id="1925" w:author="Truxal, Steve     RTX" w:date="2023-07-26T12:44:00Z">
              <w:r>
                <w:t>&lt;enter site domain&gt;</w:t>
              </w:r>
            </w:ins>
          </w:p>
        </w:tc>
        <w:tc>
          <w:tcPr>
            <w:tcW w:w="1345" w:type="dxa"/>
          </w:tcPr>
          <w:p w14:paraId="7B02CDF6" w14:textId="77777777" w:rsidR="00860998" w:rsidRDefault="00860998" w:rsidP="00E13DB0">
            <w:pPr>
              <w:pStyle w:val="ListParagraph"/>
              <w:ind w:left="0"/>
              <w:rPr>
                <w:ins w:id="1926" w:author="Truxal, Steve     RTX" w:date="2023-07-26T12:44:00Z"/>
              </w:rPr>
            </w:pPr>
            <w:ins w:id="1927" w:author="Truxal, Steve     RTX" w:date="2023-07-26T12:44:00Z">
              <w:r>
                <w:t>Site Specific Domain</w:t>
              </w:r>
            </w:ins>
          </w:p>
        </w:tc>
      </w:tr>
    </w:tbl>
    <w:p w14:paraId="7A3B6BFF" w14:textId="77777777" w:rsidR="00860998" w:rsidRDefault="00860998" w:rsidP="00860998">
      <w:pPr>
        <w:pStyle w:val="ListParagraph"/>
        <w:numPr>
          <w:ilvl w:val="0"/>
          <w:numId w:val="212"/>
        </w:numPr>
        <w:spacing w:after="160" w:line="259" w:lineRule="auto"/>
        <w:rPr>
          <w:ins w:id="1928" w:author="Truxal, Steve     RTX" w:date="2023-07-26T12:44:00Z"/>
        </w:rPr>
      </w:pPr>
      <w:ins w:id="1929" w:author="Truxal, Steve     RTX" w:date="2023-07-26T12:44:00Z">
        <w:r>
          <w:t>Navigate to Menu &gt; Configuration &gt; Templates &gt; Features &amp; Technologies</w:t>
        </w:r>
      </w:ins>
    </w:p>
    <w:p w14:paraId="54AB0893" w14:textId="77777777" w:rsidR="00860998" w:rsidRDefault="00860998" w:rsidP="00860998">
      <w:pPr>
        <w:pStyle w:val="ListParagraph"/>
        <w:numPr>
          <w:ilvl w:val="0"/>
          <w:numId w:val="212"/>
        </w:numPr>
        <w:spacing w:after="160" w:line="259" w:lineRule="auto"/>
        <w:rPr>
          <w:ins w:id="1930" w:author="Truxal, Steve     RTX" w:date="2023-07-26T12:44:00Z"/>
        </w:rPr>
      </w:pPr>
      <w:ins w:id="1931" w:author="Truxal, Steve     RTX" w:date="2023-07-26T12:44:00Z">
        <w:r>
          <w:t>Navigate to Templates &gt; My Templates &gt; CLI Templates (User Defined)</w:t>
        </w:r>
      </w:ins>
    </w:p>
    <w:p w14:paraId="4074E1D1" w14:textId="77777777" w:rsidR="00860998" w:rsidRDefault="00860998" w:rsidP="00860998">
      <w:pPr>
        <w:pStyle w:val="ListParagraph"/>
        <w:numPr>
          <w:ilvl w:val="0"/>
          <w:numId w:val="212"/>
        </w:numPr>
        <w:spacing w:after="160" w:line="259" w:lineRule="auto"/>
        <w:rPr>
          <w:ins w:id="1932" w:author="Truxal, Steve     RTX" w:date="2023-07-26T12:44:00Z"/>
        </w:rPr>
      </w:pPr>
      <w:ins w:id="1933" w:author="Truxal, Steve     RTX" w:date="2023-07-26T12:44:00Z">
        <w:r>
          <w:t>Click Import</w:t>
        </w:r>
      </w:ins>
    </w:p>
    <w:p w14:paraId="5F07F6C6" w14:textId="77777777" w:rsidR="00860998" w:rsidRDefault="00860998" w:rsidP="00860998">
      <w:pPr>
        <w:pStyle w:val="ListParagraph"/>
        <w:numPr>
          <w:ilvl w:val="1"/>
          <w:numId w:val="212"/>
        </w:numPr>
        <w:spacing w:after="160" w:line="259" w:lineRule="auto"/>
        <w:rPr>
          <w:ins w:id="1934" w:author="Truxal, Steve     RTX" w:date="2023-07-26T12:44:00Z"/>
        </w:rPr>
      </w:pPr>
      <w:ins w:id="1935" w:author="Truxal, Steve     RTX" w:date="2023-07-26T12:44:00Z">
        <w:r>
          <w:t>Change folder to CLI Templates (User Defined)</w:t>
        </w:r>
      </w:ins>
    </w:p>
    <w:p w14:paraId="4F9300B1" w14:textId="77777777" w:rsidR="00860998" w:rsidRDefault="00860998" w:rsidP="00860998">
      <w:pPr>
        <w:pStyle w:val="ListParagraph"/>
        <w:numPr>
          <w:ilvl w:val="1"/>
          <w:numId w:val="212"/>
        </w:numPr>
        <w:spacing w:after="160" w:line="259" w:lineRule="auto"/>
        <w:rPr>
          <w:ins w:id="1936" w:author="Truxal, Steve     RTX" w:date="2023-07-26T12:44:00Z"/>
        </w:rPr>
      </w:pPr>
      <w:ins w:id="1937" w:author="Truxal, Steve     RTX" w:date="2023-07-26T12:44:00Z">
        <w:r>
          <w:t>Click Select Templates</w:t>
        </w:r>
      </w:ins>
    </w:p>
    <w:p w14:paraId="558E5C51" w14:textId="77777777" w:rsidR="00860998" w:rsidRDefault="00860998" w:rsidP="00860998">
      <w:pPr>
        <w:pStyle w:val="ListParagraph"/>
        <w:numPr>
          <w:ilvl w:val="1"/>
          <w:numId w:val="212"/>
        </w:numPr>
        <w:spacing w:after="160" w:line="259" w:lineRule="auto"/>
        <w:rPr>
          <w:ins w:id="1938" w:author="Truxal, Steve     RTX" w:date="2023-07-26T12:44:00Z"/>
        </w:rPr>
      </w:pPr>
      <w:ins w:id="1939" w:author="Truxal, Steve     RTX" w:date="2023-07-26T12:44:00Z">
        <w:r>
          <w:t>Select the following templates:</w:t>
        </w:r>
      </w:ins>
    </w:p>
    <w:p w14:paraId="51787D58" w14:textId="77777777" w:rsidR="00860998" w:rsidRDefault="00860998" w:rsidP="00860998">
      <w:pPr>
        <w:pStyle w:val="ListParagraph"/>
        <w:numPr>
          <w:ilvl w:val="2"/>
          <w:numId w:val="212"/>
        </w:numPr>
        <w:spacing w:after="160" w:line="259" w:lineRule="auto"/>
        <w:rPr>
          <w:ins w:id="1940" w:author="Truxal, Steve     RTX" w:date="2023-07-26T12:44:00Z"/>
        </w:rPr>
      </w:pPr>
      <w:ins w:id="1941" w:author="Truxal, Steve     RTX" w:date="2023-07-26T12:44:00Z">
        <w:r>
          <w:t>IOS-XE Add DNS and Logstash</w:t>
        </w:r>
      </w:ins>
    </w:p>
    <w:p w14:paraId="166D84B8" w14:textId="77777777" w:rsidR="00860998" w:rsidRDefault="00860998" w:rsidP="00860998">
      <w:pPr>
        <w:pStyle w:val="ListParagraph"/>
        <w:numPr>
          <w:ilvl w:val="2"/>
          <w:numId w:val="212"/>
        </w:numPr>
        <w:spacing w:after="160" w:line="259" w:lineRule="auto"/>
        <w:rPr>
          <w:ins w:id="1942" w:author="Truxal, Steve     RTX" w:date="2023-07-26T12:44:00Z"/>
        </w:rPr>
      </w:pPr>
      <w:ins w:id="1943" w:author="Truxal, Steve     RTX" w:date="2023-07-26T12:44:00Z">
        <w:r>
          <w:t>NX-OS Add DNS and Logstash</w:t>
        </w:r>
      </w:ins>
    </w:p>
    <w:p w14:paraId="028941F7" w14:textId="77777777" w:rsidR="00860998" w:rsidRDefault="00860998" w:rsidP="00860998">
      <w:pPr>
        <w:pStyle w:val="ListParagraph"/>
        <w:numPr>
          <w:ilvl w:val="1"/>
          <w:numId w:val="212"/>
        </w:numPr>
        <w:spacing w:after="160" w:line="259" w:lineRule="auto"/>
        <w:rPr>
          <w:ins w:id="1944" w:author="Truxal, Steve     RTX" w:date="2023-07-26T12:44:00Z"/>
        </w:rPr>
      </w:pPr>
      <w:ins w:id="1945" w:author="Truxal, Steve     RTX" w:date="2023-07-26T12:44:00Z">
        <w:r>
          <w:t>Click OK</w:t>
        </w:r>
      </w:ins>
    </w:p>
    <w:p w14:paraId="66B46045" w14:textId="77777777" w:rsidR="00860998" w:rsidRDefault="00860998" w:rsidP="00860998">
      <w:pPr>
        <w:pStyle w:val="ListParagraph"/>
        <w:numPr>
          <w:ilvl w:val="0"/>
          <w:numId w:val="212"/>
        </w:numPr>
        <w:spacing w:after="160" w:line="259" w:lineRule="auto"/>
        <w:rPr>
          <w:ins w:id="1946" w:author="Truxal, Steve     RTX" w:date="2023-07-26T12:44:00Z"/>
        </w:rPr>
      </w:pPr>
      <w:ins w:id="1947" w:author="Truxal, Steve     RTX" w:date="2023-07-26T12:44:00Z">
        <w:r>
          <w:t>Select IOS-XE Add DNS and Logstash</w:t>
        </w:r>
      </w:ins>
    </w:p>
    <w:p w14:paraId="30DE121C" w14:textId="77777777" w:rsidR="00860998" w:rsidRDefault="00860998" w:rsidP="00860998">
      <w:pPr>
        <w:pStyle w:val="ListParagraph"/>
        <w:numPr>
          <w:ilvl w:val="0"/>
          <w:numId w:val="212"/>
        </w:numPr>
        <w:spacing w:after="160" w:line="259" w:lineRule="auto"/>
        <w:rPr>
          <w:ins w:id="1948" w:author="Truxal, Steve     RTX" w:date="2023-07-26T12:44:00Z"/>
        </w:rPr>
      </w:pPr>
      <w:ins w:id="1949" w:author="Truxal, Steve     RTX" w:date="2023-07-26T12:44:00Z">
        <w:r>
          <w:t>Ensure all IOS-XE switches are selected under Devices</w:t>
        </w:r>
      </w:ins>
    </w:p>
    <w:p w14:paraId="52697AE3" w14:textId="77777777" w:rsidR="00860998" w:rsidRDefault="00860998" w:rsidP="00860998">
      <w:pPr>
        <w:pStyle w:val="ListParagraph"/>
        <w:numPr>
          <w:ilvl w:val="0"/>
          <w:numId w:val="212"/>
        </w:numPr>
        <w:spacing w:after="160" w:line="259" w:lineRule="auto"/>
        <w:rPr>
          <w:ins w:id="1950" w:author="Truxal, Steve     RTX" w:date="2023-07-26T12:44:00Z"/>
        </w:rPr>
      </w:pPr>
      <w:ins w:id="1951" w:author="Truxal, Steve     RTX" w:date="2023-07-26T12:44:00Z">
        <w:r>
          <w:t>Click Next</w:t>
        </w:r>
      </w:ins>
    </w:p>
    <w:p w14:paraId="339C3194" w14:textId="77777777" w:rsidR="00860998" w:rsidRDefault="00860998" w:rsidP="00860998">
      <w:pPr>
        <w:pStyle w:val="ListParagraph"/>
        <w:numPr>
          <w:ilvl w:val="0"/>
          <w:numId w:val="212"/>
        </w:numPr>
        <w:spacing w:after="160" w:line="259" w:lineRule="auto"/>
        <w:rPr>
          <w:ins w:id="1952" w:author="Truxal, Steve     RTX" w:date="2023-07-26T12:44:00Z"/>
        </w:rPr>
      </w:pPr>
      <w:ins w:id="1953" w:author="Truxal, Steve     RTX" w:date="2023-07-26T12:44:00Z">
        <w:r>
          <w:t>Ensure Work Flow is selected</w:t>
        </w:r>
      </w:ins>
    </w:p>
    <w:p w14:paraId="0A26CFD0" w14:textId="77777777" w:rsidR="00860998" w:rsidRDefault="00860998" w:rsidP="00860998">
      <w:pPr>
        <w:pStyle w:val="ListParagraph"/>
        <w:numPr>
          <w:ilvl w:val="0"/>
          <w:numId w:val="212"/>
        </w:numPr>
        <w:spacing w:after="160" w:line="259" w:lineRule="auto"/>
        <w:rPr>
          <w:ins w:id="1954" w:author="Truxal, Steve     RTX" w:date="2023-07-26T12:44:00Z"/>
        </w:rPr>
      </w:pPr>
      <w:ins w:id="1955" w:author="Truxal, Steve     RTX" w:date="2023-07-26T12:44:00Z">
        <w:r>
          <w:t>Click Next</w:t>
        </w:r>
      </w:ins>
    </w:p>
    <w:p w14:paraId="0DFF1843" w14:textId="77777777" w:rsidR="00860998" w:rsidRDefault="00860998" w:rsidP="00860998">
      <w:pPr>
        <w:pStyle w:val="ListParagraph"/>
        <w:numPr>
          <w:ilvl w:val="0"/>
          <w:numId w:val="212"/>
        </w:numPr>
        <w:spacing w:after="160" w:line="259" w:lineRule="auto"/>
        <w:rPr>
          <w:ins w:id="1956" w:author="Truxal, Steve     RTX" w:date="2023-07-26T12:44:00Z"/>
        </w:rPr>
      </w:pPr>
      <w:ins w:id="1957" w:author="Truxal, Steve     RTX" w:date="2023-07-26T12:44:00Z">
        <w:r>
          <w:t>Ensure all variables are correct. These should be pulled from the global variables set earlier</w:t>
        </w:r>
      </w:ins>
    </w:p>
    <w:p w14:paraId="0E527093" w14:textId="77777777" w:rsidR="00860998" w:rsidRDefault="00860998" w:rsidP="00860998">
      <w:pPr>
        <w:pStyle w:val="ListParagraph"/>
        <w:numPr>
          <w:ilvl w:val="0"/>
          <w:numId w:val="212"/>
        </w:numPr>
        <w:spacing w:after="160" w:line="259" w:lineRule="auto"/>
        <w:rPr>
          <w:ins w:id="1958" w:author="Truxal, Steve     RTX" w:date="2023-07-26T12:44:00Z"/>
        </w:rPr>
      </w:pPr>
      <w:ins w:id="1959" w:author="Truxal, Steve     RTX" w:date="2023-07-26T12:44:00Z">
        <w:r>
          <w:t>Click Next</w:t>
        </w:r>
      </w:ins>
    </w:p>
    <w:p w14:paraId="0BB56DA7" w14:textId="77777777" w:rsidR="00860998" w:rsidRDefault="00860998" w:rsidP="00860998">
      <w:pPr>
        <w:pStyle w:val="ListParagraph"/>
        <w:numPr>
          <w:ilvl w:val="0"/>
          <w:numId w:val="212"/>
        </w:numPr>
        <w:spacing w:after="160" w:line="259" w:lineRule="auto"/>
        <w:rPr>
          <w:ins w:id="1960" w:author="Truxal, Steve     RTX" w:date="2023-07-26T12:44:00Z"/>
        </w:rPr>
      </w:pPr>
      <w:ins w:id="1961" w:author="Truxal, Steve     RTX" w:date="2023-07-26T12:44:00Z">
        <w:r>
          <w:t>Schedule Job</w:t>
        </w:r>
      </w:ins>
    </w:p>
    <w:tbl>
      <w:tblPr>
        <w:tblStyle w:val="TableGrid"/>
        <w:tblW w:w="0" w:type="auto"/>
        <w:tblInd w:w="720" w:type="dxa"/>
        <w:tblLook w:val="04A0" w:firstRow="1" w:lastRow="0" w:firstColumn="1" w:lastColumn="0" w:noHBand="0" w:noVBand="1"/>
      </w:tblPr>
      <w:tblGrid>
        <w:gridCol w:w="4434"/>
        <w:gridCol w:w="4422"/>
      </w:tblGrid>
      <w:tr w:rsidR="00860998" w14:paraId="69B2B17F" w14:textId="77777777" w:rsidTr="00E13DB0">
        <w:trPr>
          <w:ins w:id="1962" w:author="Truxal, Steve     RTX" w:date="2023-07-26T12:44:00Z"/>
        </w:trPr>
        <w:tc>
          <w:tcPr>
            <w:tcW w:w="4675" w:type="dxa"/>
          </w:tcPr>
          <w:p w14:paraId="4A3C66A0" w14:textId="77777777" w:rsidR="00860998" w:rsidRDefault="00860998" w:rsidP="00E13DB0">
            <w:pPr>
              <w:pStyle w:val="ListParagraph"/>
              <w:ind w:left="0"/>
              <w:rPr>
                <w:ins w:id="1963" w:author="Truxal, Steve     RTX" w:date="2023-07-26T12:44:00Z"/>
              </w:rPr>
            </w:pPr>
            <w:ins w:id="1964" w:author="Truxal, Steve     RTX" w:date="2023-07-26T12:44:00Z">
              <w:r>
                <w:t>Job Name</w:t>
              </w:r>
            </w:ins>
          </w:p>
        </w:tc>
        <w:tc>
          <w:tcPr>
            <w:tcW w:w="4675" w:type="dxa"/>
          </w:tcPr>
          <w:p w14:paraId="0A39E27E" w14:textId="77777777" w:rsidR="00860998" w:rsidRDefault="00860998" w:rsidP="00E13DB0">
            <w:pPr>
              <w:pStyle w:val="ListParagraph"/>
              <w:ind w:left="0"/>
              <w:rPr>
                <w:ins w:id="1965" w:author="Truxal, Steve     RTX" w:date="2023-07-26T12:44:00Z"/>
              </w:rPr>
            </w:pPr>
            <w:ins w:id="1966" w:author="Truxal, Steve     RTX" w:date="2023-07-26T12:44:00Z">
              <w:r>
                <w:t>Logstash IOS-XE &lt;ENTER DATE&gt;</w:t>
              </w:r>
            </w:ins>
          </w:p>
        </w:tc>
      </w:tr>
      <w:tr w:rsidR="00860998" w14:paraId="54460DEF" w14:textId="77777777" w:rsidTr="00E13DB0">
        <w:trPr>
          <w:ins w:id="1967" w:author="Truxal, Steve     RTX" w:date="2023-07-26T12:44:00Z"/>
        </w:trPr>
        <w:tc>
          <w:tcPr>
            <w:tcW w:w="4675" w:type="dxa"/>
          </w:tcPr>
          <w:p w14:paraId="0750380C" w14:textId="77777777" w:rsidR="00860998" w:rsidRDefault="00860998" w:rsidP="00E13DB0">
            <w:pPr>
              <w:pStyle w:val="ListParagraph"/>
              <w:ind w:left="0"/>
              <w:rPr>
                <w:ins w:id="1968" w:author="Truxal, Steve     RTX" w:date="2023-07-26T12:44:00Z"/>
              </w:rPr>
            </w:pPr>
            <w:ins w:id="1969" w:author="Truxal, Steve     RTX" w:date="2023-07-26T12:44:00Z">
              <w:r>
                <w:t>Start Time</w:t>
              </w:r>
            </w:ins>
          </w:p>
        </w:tc>
        <w:tc>
          <w:tcPr>
            <w:tcW w:w="4675" w:type="dxa"/>
          </w:tcPr>
          <w:p w14:paraId="2B82CED8" w14:textId="77777777" w:rsidR="00860998" w:rsidRDefault="00860998" w:rsidP="00E13DB0">
            <w:pPr>
              <w:pStyle w:val="ListParagraph"/>
              <w:ind w:left="0"/>
              <w:rPr>
                <w:ins w:id="1970" w:author="Truxal, Steve     RTX" w:date="2023-07-26T12:44:00Z"/>
              </w:rPr>
            </w:pPr>
            <w:ins w:id="1971" w:author="Truxal, Steve     RTX" w:date="2023-07-26T12:44:00Z">
              <w:r>
                <w:t>Now</w:t>
              </w:r>
            </w:ins>
          </w:p>
        </w:tc>
      </w:tr>
      <w:tr w:rsidR="00860998" w14:paraId="2558AA22" w14:textId="77777777" w:rsidTr="00E13DB0">
        <w:trPr>
          <w:ins w:id="1972" w:author="Truxal, Steve     RTX" w:date="2023-07-26T12:44:00Z"/>
        </w:trPr>
        <w:tc>
          <w:tcPr>
            <w:tcW w:w="4675" w:type="dxa"/>
          </w:tcPr>
          <w:p w14:paraId="1E915F05" w14:textId="77777777" w:rsidR="00860998" w:rsidRDefault="00860998" w:rsidP="00E13DB0">
            <w:pPr>
              <w:pStyle w:val="ListParagraph"/>
              <w:ind w:left="0"/>
              <w:rPr>
                <w:ins w:id="1973" w:author="Truxal, Steve     RTX" w:date="2023-07-26T12:44:00Z"/>
              </w:rPr>
            </w:pPr>
            <w:ins w:id="1974" w:author="Truxal, Steve     RTX" w:date="2023-07-26T12:44:00Z">
              <w:r>
                <w:t>Recurrence</w:t>
              </w:r>
            </w:ins>
          </w:p>
        </w:tc>
        <w:tc>
          <w:tcPr>
            <w:tcW w:w="4675" w:type="dxa"/>
          </w:tcPr>
          <w:p w14:paraId="49F70A73" w14:textId="77777777" w:rsidR="00860998" w:rsidRDefault="00860998" w:rsidP="00E13DB0">
            <w:pPr>
              <w:pStyle w:val="ListParagraph"/>
              <w:ind w:left="0"/>
              <w:rPr>
                <w:ins w:id="1975" w:author="Truxal, Steve     RTX" w:date="2023-07-26T12:44:00Z"/>
              </w:rPr>
            </w:pPr>
            <w:ins w:id="1976" w:author="Truxal, Steve     RTX" w:date="2023-07-26T12:44:00Z">
              <w:r>
                <w:t>None</w:t>
              </w:r>
            </w:ins>
          </w:p>
        </w:tc>
      </w:tr>
      <w:tr w:rsidR="00860998" w14:paraId="4DEDDD30" w14:textId="77777777" w:rsidTr="00E13DB0">
        <w:trPr>
          <w:ins w:id="1977" w:author="Truxal, Steve     RTX" w:date="2023-07-26T12:44:00Z"/>
        </w:trPr>
        <w:tc>
          <w:tcPr>
            <w:tcW w:w="4675" w:type="dxa"/>
          </w:tcPr>
          <w:p w14:paraId="55839159" w14:textId="77777777" w:rsidR="00860998" w:rsidRDefault="00860998" w:rsidP="00E13DB0">
            <w:pPr>
              <w:pStyle w:val="ListParagraph"/>
              <w:ind w:left="0"/>
              <w:rPr>
                <w:ins w:id="1978" w:author="Truxal, Steve     RTX" w:date="2023-07-26T12:44:00Z"/>
              </w:rPr>
            </w:pPr>
            <w:ins w:id="1979" w:author="Truxal, Steve     RTX" w:date="2023-07-26T12:44:00Z">
              <w:r>
                <w:t>Failure Policy</w:t>
              </w:r>
            </w:ins>
          </w:p>
        </w:tc>
        <w:tc>
          <w:tcPr>
            <w:tcW w:w="4675" w:type="dxa"/>
          </w:tcPr>
          <w:p w14:paraId="336BE99C" w14:textId="77777777" w:rsidR="00860998" w:rsidRDefault="00860998" w:rsidP="00E13DB0">
            <w:pPr>
              <w:pStyle w:val="ListParagraph"/>
              <w:ind w:left="0"/>
              <w:rPr>
                <w:ins w:id="1980" w:author="Truxal, Steve     RTX" w:date="2023-07-26T12:44:00Z"/>
              </w:rPr>
            </w:pPr>
            <w:ins w:id="1981" w:author="Truxal, Steve     RTX" w:date="2023-07-26T12:44:00Z">
              <w:r>
                <w:t>Stop on Failure</w:t>
              </w:r>
            </w:ins>
          </w:p>
        </w:tc>
      </w:tr>
      <w:tr w:rsidR="00860998" w14:paraId="292C3AE0" w14:textId="77777777" w:rsidTr="00E13DB0">
        <w:trPr>
          <w:ins w:id="1982" w:author="Truxal, Steve     RTX" w:date="2023-07-26T12:44:00Z"/>
        </w:trPr>
        <w:tc>
          <w:tcPr>
            <w:tcW w:w="4675" w:type="dxa"/>
          </w:tcPr>
          <w:p w14:paraId="394B5A46" w14:textId="77777777" w:rsidR="00860998" w:rsidRDefault="00860998" w:rsidP="00E13DB0">
            <w:pPr>
              <w:pStyle w:val="ListParagraph"/>
              <w:ind w:left="0"/>
              <w:rPr>
                <w:ins w:id="1983" w:author="Truxal, Steve     RTX" w:date="2023-07-26T12:44:00Z"/>
              </w:rPr>
            </w:pPr>
            <w:ins w:id="1984" w:author="Truxal, Steve     RTX" w:date="2023-07-26T12:44:00Z">
              <w:r>
                <w:t>Copy Running Config</w:t>
              </w:r>
            </w:ins>
          </w:p>
        </w:tc>
        <w:tc>
          <w:tcPr>
            <w:tcW w:w="4675" w:type="dxa"/>
          </w:tcPr>
          <w:p w14:paraId="1AD2EF1F" w14:textId="77777777" w:rsidR="00860998" w:rsidRDefault="00860998" w:rsidP="00E13DB0">
            <w:pPr>
              <w:pStyle w:val="ListParagraph"/>
              <w:ind w:left="0"/>
              <w:rPr>
                <w:ins w:id="1985" w:author="Truxal, Steve     RTX" w:date="2023-07-26T12:44:00Z"/>
              </w:rPr>
            </w:pPr>
            <w:ins w:id="1986" w:author="Truxal, Steve     RTX" w:date="2023-07-26T12:44:00Z">
              <w:r>
                <w:t>Checked</w:t>
              </w:r>
            </w:ins>
          </w:p>
        </w:tc>
      </w:tr>
      <w:tr w:rsidR="00860998" w14:paraId="29340741" w14:textId="77777777" w:rsidTr="00E13DB0">
        <w:trPr>
          <w:ins w:id="1987" w:author="Truxal, Steve     RTX" w:date="2023-07-26T12:44:00Z"/>
        </w:trPr>
        <w:tc>
          <w:tcPr>
            <w:tcW w:w="4675" w:type="dxa"/>
          </w:tcPr>
          <w:p w14:paraId="20DB6936" w14:textId="77777777" w:rsidR="00860998" w:rsidRDefault="00860998" w:rsidP="00E13DB0">
            <w:pPr>
              <w:pStyle w:val="ListParagraph"/>
              <w:ind w:left="0"/>
              <w:rPr>
                <w:ins w:id="1988" w:author="Truxal, Steve     RTX" w:date="2023-07-26T12:44:00Z"/>
              </w:rPr>
            </w:pPr>
            <w:ins w:id="1989" w:author="Truxal, Steve     RTX" w:date="2023-07-26T12:44:00Z">
              <w:r>
                <w:lastRenderedPageBreak/>
                <w:t>Archive Config after Deploy</w:t>
              </w:r>
            </w:ins>
          </w:p>
        </w:tc>
        <w:tc>
          <w:tcPr>
            <w:tcW w:w="4675" w:type="dxa"/>
          </w:tcPr>
          <w:p w14:paraId="1C5FFB2F" w14:textId="77777777" w:rsidR="00860998" w:rsidRDefault="00860998" w:rsidP="00E13DB0">
            <w:pPr>
              <w:pStyle w:val="ListParagraph"/>
              <w:ind w:left="0"/>
              <w:rPr>
                <w:ins w:id="1990" w:author="Truxal, Steve     RTX" w:date="2023-07-26T12:44:00Z"/>
              </w:rPr>
            </w:pPr>
            <w:ins w:id="1991" w:author="Truxal, Steve     RTX" w:date="2023-07-26T12:44:00Z">
              <w:r>
                <w:t>Checked</w:t>
              </w:r>
            </w:ins>
          </w:p>
        </w:tc>
      </w:tr>
    </w:tbl>
    <w:p w14:paraId="4C06FF89" w14:textId="77777777" w:rsidR="00860998" w:rsidRDefault="00860998" w:rsidP="00860998">
      <w:pPr>
        <w:pStyle w:val="ListParagraph"/>
        <w:numPr>
          <w:ilvl w:val="0"/>
          <w:numId w:val="212"/>
        </w:numPr>
        <w:spacing w:after="160" w:line="259" w:lineRule="auto"/>
        <w:rPr>
          <w:ins w:id="1992" w:author="Truxal, Steve     RTX" w:date="2023-07-26T12:44:00Z"/>
        </w:rPr>
      </w:pPr>
      <w:ins w:id="1993" w:author="Truxal, Steve     RTX" w:date="2023-07-26T12:44:00Z">
        <w:r>
          <w:t>Click Next</w:t>
        </w:r>
      </w:ins>
    </w:p>
    <w:p w14:paraId="43860A14" w14:textId="77777777" w:rsidR="00860998" w:rsidRDefault="00860998" w:rsidP="00860998">
      <w:pPr>
        <w:pStyle w:val="ListParagraph"/>
        <w:numPr>
          <w:ilvl w:val="0"/>
          <w:numId w:val="212"/>
        </w:numPr>
        <w:spacing w:after="160" w:line="259" w:lineRule="auto"/>
        <w:rPr>
          <w:ins w:id="1994" w:author="Truxal, Steve     RTX" w:date="2023-07-26T12:44:00Z"/>
        </w:rPr>
      </w:pPr>
      <w:ins w:id="1995" w:author="Truxal, Steve     RTX" w:date="2023-07-26T12:44:00Z">
        <w:r>
          <w:t>Click Finish</w:t>
        </w:r>
      </w:ins>
    </w:p>
    <w:p w14:paraId="083D7CE8" w14:textId="77777777" w:rsidR="00860998" w:rsidRDefault="00860998" w:rsidP="00860998">
      <w:pPr>
        <w:pStyle w:val="ListParagraph"/>
        <w:numPr>
          <w:ilvl w:val="0"/>
          <w:numId w:val="212"/>
        </w:numPr>
        <w:spacing w:after="160" w:line="259" w:lineRule="auto"/>
        <w:rPr>
          <w:ins w:id="1996" w:author="Truxal, Steve     RTX" w:date="2023-07-26T12:44:00Z"/>
        </w:rPr>
      </w:pPr>
      <w:ins w:id="1997" w:author="Truxal, Steve     RTX" w:date="2023-07-26T12:44:00Z">
        <w:r>
          <w:t>Click Job Status</w:t>
        </w:r>
      </w:ins>
    </w:p>
    <w:p w14:paraId="39ED8961" w14:textId="77777777" w:rsidR="00860998" w:rsidRDefault="00860998" w:rsidP="00860998">
      <w:pPr>
        <w:pStyle w:val="ListParagraph"/>
        <w:numPr>
          <w:ilvl w:val="0"/>
          <w:numId w:val="212"/>
        </w:numPr>
        <w:spacing w:after="160" w:line="259" w:lineRule="auto"/>
        <w:rPr>
          <w:ins w:id="1998" w:author="Truxal, Steve     RTX" w:date="2023-07-26T12:44:00Z"/>
        </w:rPr>
      </w:pPr>
      <w:ins w:id="1999" w:author="Truxal, Steve     RTX" w:date="2023-07-26T12:44:00Z">
        <w:r>
          <w:t>Navigate to User Jobs &gt; Config Deploy</w:t>
        </w:r>
      </w:ins>
    </w:p>
    <w:p w14:paraId="68BC1172" w14:textId="77777777" w:rsidR="00860998" w:rsidRDefault="00860998" w:rsidP="00860998">
      <w:pPr>
        <w:pStyle w:val="ListParagraph"/>
        <w:numPr>
          <w:ilvl w:val="0"/>
          <w:numId w:val="212"/>
        </w:numPr>
        <w:spacing w:after="160" w:line="259" w:lineRule="auto"/>
        <w:rPr>
          <w:ins w:id="2000" w:author="Truxal, Steve     RTX" w:date="2023-07-26T12:44:00Z"/>
        </w:rPr>
      </w:pPr>
      <w:ins w:id="2001" w:author="Truxal, Steve     RTX" w:date="2023-07-26T12:44:00Z">
        <w:r>
          <w:t>On failure click the job Name</w:t>
        </w:r>
      </w:ins>
    </w:p>
    <w:p w14:paraId="11F63FFF" w14:textId="77777777" w:rsidR="00860998" w:rsidRDefault="00860998" w:rsidP="00860998">
      <w:pPr>
        <w:pStyle w:val="ListParagraph"/>
        <w:numPr>
          <w:ilvl w:val="1"/>
          <w:numId w:val="212"/>
        </w:numPr>
        <w:spacing w:after="160" w:line="259" w:lineRule="auto"/>
        <w:rPr>
          <w:ins w:id="2002" w:author="Truxal, Steve     RTX" w:date="2023-07-26T12:44:00Z"/>
        </w:rPr>
      </w:pPr>
      <w:ins w:id="2003" w:author="Truxal, Steve     RTX" w:date="2023-07-26T12:44:00Z">
        <w:r>
          <w:t>You should be able to see any issues populated here. Fix these then retry.</w:t>
        </w:r>
      </w:ins>
    </w:p>
    <w:p w14:paraId="2F01DD99" w14:textId="77777777" w:rsidR="00860998" w:rsidRDefault="00860998" w:rsidP="00860998">
      <w:pPr>
        <w:pStyle w:val="ListParagraph"/>
        <w:numPr>
          <w:ilvl w:val="0"/>
          <w:numId w:val="212"/>
        </w:numPr>
        <w:spacing w:after="160" w:line="259" w:lineRule="auto"/>
        <w:rPr>
          <w:ins w:id="2004" w:author="Truxal, Steve     RTX" w:date="2023-07-26T12:44:00Z"/>
        </w:rPr>
      </w:pPr>
      <w:ins w:id="2005" w:author="Truxal, Steve     RTX" w:date="2023-07-26T12:44:00Z">
        <w:r>
          <w:t>On success repeat for NX-OS from step 8 but selecting the NX-OS job and devices.</w:t>
        </w:r>
      </w:ins>
    </w:p>
    <w:p w14:paraId="759F06C1" w14:textId="77777777" w:rsidR="00860998" w:rsidRDefault="00860998" w:rsidP="00860998">
      <w:pPr>
        <w:pStyle w:val="ListParagraph"/>
        <w:numPr>
          <w:ilvl w:val="0"/>
          <w:numId w:val="212"/>
        </w:numPr>
        <w:spacing w:after="160" w:line="259" w:lineRule="auto"/>
        <w:rPr>
          <w:ins w:id="2006" w:author="Truxal, Steve     RTX" w:date="2023-07-26T12:44:00Z"/>
        </w:rPr>
      </w:pPr>
      <w:ins w:id="2007" w:author="Truxal, Steve     RTX" w:date="2023-07-26T12:44:00Z">
        <w:r>
          <w:t>Check with Elastic to ensure they are receiving required logs.</w:t>
        </w:r>
      </w:ins>
    </w:p>
    <w:p w14:paraId="2FB83210" w14:textId="77777777" w:rsidR="00753D06" w:rsidRPr="00753D06" w:rsidRDefault="00753D06" w:rsidP="00753D06"/>
    <w:p w14:paraId="3B1C7460" w14:textId="1C1A2B36" w:rsidR="00D22662" w:rsidRDefault="00753D06" w:rsidP="00753D06">
      <w:pPr>
        <w:pStyle w:val="Heading7"/>
      </w:pPr>
      <w:bookmarkStart w:id="2008" w:name="_Toc138076054"/>
      <w:r>
        <w:lastRenderedPageBreak/>
        <w:t>Known Issues</w:t>
      </w:r>
      <w:bookmarkEnd w:id="2008"/>
    </w:p>
    <w:p w14:paraId="32F881D9" w14:textId="59236AA0" w:rsidR="00753D06" w:rsidRPr="00753D06" w:rsidRDefault="00640607" w:rsidP="00753D06">
      <w:r>
        <w:t>You can delete this if there are no known issues.</w:t>
      </w:r>
    </w:p>
    <w:p w14:paraId="097D9C15" w14:textId="77777777" w:rsidR="00D22662" w:rsidRPr="00D22662" w:rsidRDefault="00D22662" w:rsidP="00D22662"/>
    <w:p w14:paraId="289D9705" w14:textId="77777777" w:rsidR="00D554DB" w:rsidRPr="00D554DB" w:rsidRDefault="00D554DB" w:rsidP="00D554DB"/>
    <w:p w14:paraId="6E421EE7" w14:textId="77777777" w:rsidR="008D1FF6" w:rsidRPr="008D1FF6" w:rsidRDefault="008D1FF6" w:rsidP="008E48AE"/>
    <w:bookmarkEnd w:id="302"/>
    <w:p w14:paraId="7850BFA4" w14:textId="77777777" w:rsidR="00DC6F7C" w:rsidRPr="00DC6F7C" w:rsidRDefault="00DC6F7C" w:rsidP="008E48AE"/>
    <w:sectPr w:rsidR="00DC6F7C" w:rsidRPr="00DC6F7C" w:rsidSect="00C957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704D8" w14:textId="77777777" w:rsidR="00237D1D" w:rsidRDefault="00237D1D" w:rsidP="008E48AE">
      <w:r>
        <w:separator/>
      </w:r>
    </w:p>
  </w:endnote>
  <w:endnote w:type="continuationSeparator" w:id="0">
    <w:p w14:paraId="4DCB5B60" w14:textId="77777777" w:rsidR="00237D1D" w:rsidRDefault="00237D1D" w:rsidP="008E48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ter">
    <w:altName w:val="Times New Roman"/>
    <w:panose1 w:val="00000000000000000000"/>
    <w:charset w:val="00"/>
    <w:family w:val="roman"/>
    <w:notTrueType/>
    <w:pitch w:val="default"/>
  </w:font>
  <w:font w:name="FabricMDL2Icon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d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Open Sans">
    <w:altName w:val="Times New Roman"/>
    <w:charset w:val="00"/>
    <w:family w:val="swiss"/>
    <w:pitch w:val="variable"/>
    <w:sig w:usb0="00000001"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050691"/>
      <w:docPartObj>
        <w:docPartGallery w:val="Page Numbers (Bottom of Page)"/>
        <w:docPartUnique/>
      </w:docPartObj>
    </w:sdtPr>
    <w:sdtEndPr>
      <w:rPr>
        <w:noProof/>
      </w:rPr>
    </w:sdtEndPr>
    <w:sdtContent>
      <w:sdt>
        <w:sdtPr>
          <w:id w:val="-748040258"/>
          <w:docPartObj>
            <w:docPartGallery w:val="Page Numbers (Top of Page)"/>
            <w:docPartUnique/>
          </w:docPartObj>
        </w:sdtPr>
        <w:sdtContent>
          <w:p w14:paraId="3F20C63E" w14:textId="5D012D37" w:rsidR="00944A89" w:rsidRDefault="004C21B2" w:rsidP="008E48AE">
            <w:pPr>
              <w:spacing w:after="0"/>
            </w:pPr>
            <w:r>
              <w:pict w14:anchorId="0BC35B23">
                <v:rect id="_x0000_i1026" style="width:0;height:1.5pt" o:hralign="center" o:hrstd="t" o:hr="t" fillcolor="#a0a0a0" stroked="f"/>
              </w:pict>
            </w:r>
          </w:p>
          <w:p w14:paraId="58C6583E" w14:textId="6736DF48" w:rsidR="00944A89" w:rsidRDefault="00944A89" w:rsidP="008E48AE">
            <w:pPr>
              <w:spacing w:after="0"/>
              <w:jc w:val="center"/>
            </w:pPr>
            <w:r>
              <w:t xml:space="preserve">UNCLASSIFIED// </w:t>
            </w:r>
          </w:p>
        </w:sdtContent>
      </w:sdt>
      <w:p w14:paraId="02355E91" w14:textId="55B531FB" w:rsidR="00944A89" w:rsidRDefault="00944A89" w:rsidP="008E48AE">
        <w:pPr>
          <w:pStyle w:val="Footer"/>
          <w:jc w:val="right"/>
        </w:pPr>
        <w:r>
          <w:t xml:space="preserve"> Page | </w:t>
        </w:r>
        <w:r>
          <w:fldChar w:fldCharType="begin"/>
        </w:r>
        <w:r>
          <w:instrText xml:space="preserve"> PAGE   \* MERGEFORMAT </w:instrText>
        </w:r>
        <w:r>
          <w:fldChar w:fldCharType="separate"/>
        </w:r>
        <w:r w:rsidR="00516FA0">
          <w:rPr>
            <w:noProof/>
          </w:rPr>
          <w:t>vi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B0918" w14:textId="2EDB8A5A" w:rsidR="00944A89" w:rsidRDefault="004C21B2" w:rsidP="008E48AE">
    <w:pPr>
      <w:pStyle w:val="Footer"/>
      <w:rPr>
        <w:rFonts w:cs="Times New Roman"/>
        <w:sz w:val="24"/>
        <w:szCs w:val="24"/>
      </w:rPr>
    </w:pPr>
    <w:r>
      <w:pict w14:anchorId="61F27E13">
        <v:rect id="_x0000_i1028" style="width:0;height:1.5pt" o:hralign="center" o:hrstd="t" o:hr="t" fillcolor="#a0a0a0" stroked="f"/>
      </w:pict>
    </w:r>
  </w:p>
  <w:p w14:paraId="792DDE9F" w14:textId="1D3B8431" w:rsidR="00944A89" w:rsidRPr="005C391C" w:rsidRDefault="00944A89" w:rsidP="008E48AE">
    <w:pPr>
      <w:pStyle w:val="Footer"/>
      <w:jc w:val="center"/>
    </w:pPr>
    <w:r>
      <w:t>UNCLASSIFIED//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474347"/>
      <w:docPartObj>
        <w:docPartGallery w:val="Page Numbers (Bottom of Page)"/>
        <w:docPartUnique/>
      </w:docPartObj>
    </w:sdtPr>
    <w:sdtEndPr>
      <w:rPr>
        <w:noProof/>
      </w:rPr>
    </w:sdtEndPr>
    <w:sdtContent>
      <w:p w14:paraId="3BAC193A" w14:textId="306A697A" w:rsidR="00944A89" w:rsidRDefault="00944A89" w:rsidP="008E48A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sdt>
    <w:sdtPr>
      <w:id w:val="-1369824078"/>
      <w:docPartObj>
        <w:docPartGallery w:val="Page Numbers (Top of Page)"/>
        <w:docPartUnique/>
      </w:docPartObj>
    </w:sdtPr>
    <w:sdtContent>
      <w:p w14:paraId="101EC950" w14:textId="77777777" w:rsidR="00944A89" w:rsidRDefault="00944A89" w:rsidP="008E48AE">
        <w:r>
          <w:t xml:space="preserve">UNCLASSIFIED// </w:t>
        </w:r>
      </w:p>
    </w:sdtContent>
  </w:sdt>
  <w:p w14:paraId="081DCF05" w14:textId="4A88FACF" w:rsidR="00944A89" w:rsidRDefault="00944A89" w:rsidP="008E48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5B1CE" w14:textId="77777777" w:rsidR="00237D1D" w:rsidRDefault="00237D1D" w:rsidP="008E48AE">
      <w:r>
        <w:separator/>
      </w:r>
    </w:p>
  </w:footnote>
  <w:footnote w:type="continuationSeparator" w:id="0">
    <w:p w14:paraId="7AF63548" w14:textId="77777777" w:rsidR="00237D1D" w:rsidRDefault="00237D1D" w:rsidP="008E48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31944" w14:textId="2A993547" w:rsidR="00944A89" w:rsidRDefault="004C21B2" w:rsidP="008E48AE">
    <w:pPr>
      <w:pStyle w:val="Header"/>
      <w:jc w:val="right"/>
    </w:pPr>
    <w:sdt>
      <w:sdtPr>
        <w:rPr>
          <w:rFonts w:cs="Times New Roman"/>
        </w:rPr>
        <w:id w:val="-821199153"/>
        <w:docPartObj>
          <w:docPartGallery w:val="Watermarks"/>
          <w:docPartUnique/>
        </w:docPartObj>
      </w:sdtPr>
      <w:sdtContent>
        <w:r>
          <w:rPr>
            <w:rFonts w:cs="Times New Roman"/>
            <w:noProof/>
          </w:rPr>
          <w:pict w14:anchorId="5D6FCA3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6"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944A89">
      <w:t>CR-YEAR-OADCGS-XXX</w:t>
    </w:r>
  </w:p>
  <w:p w14:paraId="2077CD08" w14:textId="55899CE7" w:rsidR="00944A89" w:rsidRDefault="004C21B2" w:rsidP="008E48AE">
    <w:pPr>
      <w:pStyle w:val="Header"/>
      <w:jc w:val="center"/>
    </w:pPr>
    <w:sdt>
      <w:sdtPr>
        <w:id w:val="-55702493"/>
        <w:docPartObj>
          <w:docPartGallery w:val="Page Numbers (Top of Page)"/>
          <w:docPartUnique/>
        </w:docPartObj>
      </w:sdtPr>
      <w:sdtContent>
        <w:r w:rsidR="00944A89">
          <w:t>UNCLASSIFIED//</w:t>
        </w:r>
      </w:sdtContent>
    </w:sdt>
  </w:p>
  <w:p w14:paraId="529DADB3" w14:textId="051EB6A1" w:rsidR="00944A89" w:rsidRDefault="004C21B2" w:rsidP="008E48AE">
    <w:pPr>
      <w:pStyle w:val="Header"/>
      <w:rPr>
        <w:rFonts w:cs="Times New Roman"/>
      </w:rPr>
    </w:pPr>
    <w:r>
      <w:pict w14:anchorId="00EC98F4">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6A4AE" w14:textId="7FA59CBE" w:rsidR="00944A89" w:rsidRDefault="00944A89" w:rsidP="008E48AE">
    <w:pPr>
      <w:pStyle w:val="Header"/>
      <w:jc w:val="right"/>
    </w:pPr>
    <w:r>
      <w:t>v.18</w:t>
    </w:r>
    <w:r>
      <w:tab/>
    </w:r>
    <w:r>
      <w:tab/>
      <w:t>CR-YEAR-OADCGS-XXX</w:t>
    </w:r>
  </w:p>
  <w:p w14:paraId="7A0D20B9" w14:textId="77777777" w:rsidR="00944A89" w:rsidRDefault="004C21B2" w:rsidP="008E48AE">
    <w:pPr>
      <w:pStyle w:val="Header"/>
      <w:jc w:val="center"/>
    </w:pPr>
    <w:sdt>
      <w:sdtPr>
        <w:id w:val="-874775911"/>
        <w:docPartObj>
          <w:docPartGallery w:val="Page Numbers (Top of Page)"/>
          <w:docPartUnique/>
        </w:docPartObj>
      </w:sdtPr>
      <w:sdtContent>
        <w:r w:rsidR="00944A89">
          <w:t xml:space="preserve">UNCLASSIFIED// </w:t>
        </w:r>
      </w:sdtContent>
    </w:sdt>
  </w:p>
  <w:p w14:paraId="76404804" w14:textId="64AD48A0" w:rsidR="00944A89" w:rsidRPr="00DC6F7C" w:rsidRDefault="004C21B2" w:rsidP="008E48AE">
    <w:pPr>
      <w:pStyle w:val="Header"/>
    </w:pPr>
    <w:r>
      <w:pict w14:anchorId="66C7FFDC">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B77"/>
    <w:multiLevelType w:val="hybridMultilevel"/>
    <w:tmpl w:val="5B8683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2937B1"/>
    <w:multiLevelType w:val="hybridMultilevel"/>
    <w:tmpl w:val="F29625D8"/>
    <w:lvl w:ilvl="0" w:tplc="5846F73C">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1567BC5"/>
    <w:multiLevelType w:val="hybridMultilevel"/>
    <w:tmpl w:val="5B8683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1C7EEF"/>
    <w:multiLevelType w:val="hybridMultilevel"/>
    <w:tmpl w:val="7FCAD5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3CF5BC3"/>
    <w:multiLevelType w:val="hybridMultilevel"/>
    <w:tmpl w:val="FFAAC8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0E3E1A"/>
    <w:multiLevelType w:val="multilevel"/>
    <w:tmpl w:val="D0AA95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 w15:restartNumberingAfterBreak="0">
    <w:nsid w:val="04AF6F29"/>
    <w:multiLevelType w:val="hybridMultilevel"/>
    <w:tmpl w:val="EA066B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832A90"/>
    <w:multiLevelType w:val="hybridMultilevel"/>
    <w:tmpl w:val="27B6E3C8"/>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AE0490"/>
    <w:multiLevelType w:val="hybridMultilevel"/>
    <w:tmpl w:val="83528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6BA4AFD"/>
    <w:multiLevelType w:val="hybridMultilevel"/>
    <w:tmpl w:val="041AB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E07511"/>
    <w:multiLevelType w:val="hybridMultilevel"/>
    <w:tmpl w:val="2E12CF4E"/>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58689F"/>
    <w:multiLevelType w:val="hybridMultilevel"/>
    <w:tmpl w:val="766EEFB2"/>
    <w:lvl w:ilvl="0" w:tplc="0409000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2" w15:restartNumberingAfterBreak="0">
    <w:nsid w:val="077B1F44"/>
    <w:multiLevelType w:val="hybridMultilevel"/>
    <w:tmpl w:val="AD48195C"/>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8BA7A7C"/>
    <w:multiLevelType w:val="hybridMultilevel"/>
    <w:tmpl w:val="79261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1160E7"/>
    <w:multiLevelType w:val="hybridMultilevel"/>
    <w:tmpl w:val="8D2079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94C280F4">
      <w:numFmt w:val="bullet"/>
      <w:lvlText w:val="-"/>
      <w:lvlJc w:val="left"/>
      <w:pPr>
        <w:ind w:left="3240" w:hanging="360"/>
      </w:pPr>
      <w:rPr>
        <w:rFonts w:ascii="Times New Roman" w:eastAsia="Times New Roman" w:hAnsi="Times New Roman" w:cs="Times New Roman"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A84256C"/>
    <w:multiLevelType w:val="hybridMultilevel"/>
    <w:tmpl w:val="5DAE7234"/>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D368D4"/>
    <w:multiLevelType w:val="hybridMultilevel"/>
    <w:tmpl w:val="84D091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0169F6"/>
    <w:multiLevelType w:val="hybridMultilevel"/>
    <w:tmpl w:val="D2C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876062"/>
    <w:multiLevelType w:val="multilevel"/>
    <w:tmpl w:val="CFE6654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9" w15:restartNumberingAfterBreak="0">
    <w:nsid w:val="0CB23304"/>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20" w15:restartNumberingAfterBreak="0">
    <w:nsid w:val="0DA2368A"/>
    <w:multiLevelType w:val="hybridMultilevel"/>
    <w:tmpl w:val="CF46358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0F931AAF"/>
    <w:multiLevelType w:val="hybridMultilevel"/>
    <w:tmpl w:val="C4DCD568"/>
    <w:lvl w:ilvl="0" w:tplc="FFFFFFFF">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7F16F7"/>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111B6D54"/>
    <w:multiLevelType w:val="hybridMultilevel"/>
    <w:tmpl w:val="9C86412E"/>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312C7F"/>
    <w:multiLevelType w:val="hybridMultilevel"/>
    <w:tmpl w:val="74F8C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B2111C"/>
    <w:multiLevelType w:val="hybridMultilevel"/>
    <w:tmpl w:val="8E24839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2866079"/>
    <w:multiLevelType w:val="hybridMultilevel"/>
    <w:tmpl w:val="10168B92"/>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4DE4D0C"/>
    <w:multiLevelType w:val="hybridMultilevel"/>
    <w:tmpl w:val="1FF2D4FC"/>
    <w:lvl w:ilvl="0" w:tplc="FFFFFFFF">
      <w:start w:val="1"/>
      <w:numFmt w:val="decimal"/>
      <w:lvlText w:val="%1."/>
      <w:lvlJc w:val="left"/>
      <w:pPr>
        <w:ind w:left="108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154F3111"/>
    <w:multiLevelType w:val="multilevel"/>
    <w:tmpl w:val="AAE4846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15551D1F"/>
    <w:multiLevelType w:val="hybridMultilevel"/>
    <w:tmpl w:val="830C08A4"/>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1308DF"/>
    <w:multiLevelType w:val="hybridMultilevel"/>
    <w:tmpl w:val="C610F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09610C"/>
    <w:multiLevelType w:val="multilevel"/>
    <w:tmpl w:val="EABA85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upperLetter"/>
      <w:pStyle w:val="Heading7"/>
      <w:lvlText w:val="Appendix %7"/>
      <w:lvlJc w:val="left"/>
      <w:pPr>
        <w:tabs>
          <w:tab w:val="num" w:pos="1440"/>
        </w:tabs>
        <w:ind w:left="1296" w:hanging="1296"/>
      </w:pPr>
      <w:rPr>
        <w:rFonts w:hint="default"/>
      </w:rPr>
    </w:lvl>
    <w:lvl w:ilvl="7">
      <w:start w:val="1"/>
      <w:numFmt w:val="decimal"/>
      <w:pStyle w:val="Heading8"/>
      <w:lvlText w:val="%7.%8"/>
      <w:lvlJc w:val="left"/>
      <w:pPr>
        <w:ind w:left="1440" w:hanging="1440"/>
      </w:pPr>
      <w:rPr>
        <w:rFonts w:hint="default"/>
      </w:rPr>
    </w:lvl>
    <w:lvl w:ilvl="8">
      <w:start w:val="1"/>
      <w:numFmt w:val="decimal"/>
      <w:pStyle w:val="Heading9"/>
      <w:lvlText w:val="%7.%8.%9"/>
      <w:lvlJc w:val="left"/>
      <w:pPr>
        <w:ind w:left="1584" w:hanging="1584"/>
      </w:pPr>
      <w:rPr>
        <w:rFonts w:hint="default"/>
      </w:rPr>
    </w:lvl>
  </w:abstractNum>
  <w:abstractNum w:abstractNumId="32" w15:restartNumberingAfterBreak="0">
    <w:nsid w:val="179F5A7E"/>
    <w:multiLevelType w:val="hybridMultilevel"/>
    <w:tmpl w:val="B9941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7AD72D3"/>
    <w:multiLevelType w:val="hybridMultilevel"/>
    <w:tmpl w:val="0B2C04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7F30A29"/>
    <w:multiLevelType w:val="hybridMultilevel"/>
    <w:tmpl w:val="D9B23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80A65D7"/>
    <w:multiLevelType w:val="hybridMultilevel"/>
    <w:tmpl w:val="1CB48D7A"/>
    <w:lvl w:ilvl="0" w:tplc="1C60F8AA">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18384362"/>
    <w:multiLevelType w:val="hybridMultilevel"/>
    <w:tmpl w:val="E3885C16"/>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AE91647"/>
    <w:multiLevelType w:val="hybridMultilevel"/>
    <w:tmpl w:val="D248B7C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193AA7"/>
    <w:multiLevelType w:val="hybridMultilevel"/>
    <w:tmpl w:val="1AF0F24E"/>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E4C0AB7"/>
    <w:multiLevelType w:val="hybridMultilevel"/>
    <w:tmpl w:val="F2CC3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B25A16"/>
    <w:multiLevelType w:val="hybridMultilevel"/>
    <w:tmpl w:val="81C87E00"/>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08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ED21AF6"/>
    <w:multiLevelType w:val="hybridMultilevel"/>
    <w:tmpl w:val="81948D1C"/>
    <w:lvl w:ilvl="0" w:tplc="85EA080E">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F140701"/>
    <w:multiLevelType w:val="hybridMultilevel"/>
    <w:tmpl w:val="AA0E63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F763C56"/>
    <w:multiLevelType w:val="hybridMultilevel"/>
    <w:tmpl w:val="4ADEA7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FD02880"/>
    <w:multiLevelType w:val="hybridMultilevel"/>
    <w:tmpl w:val="0CE86DBC"/>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1FFE7B35"/>
    <w:multiLevelType w:val="hybridMultilevel"/>
    <w:tmpl w:val="C4405A3E"/>
    <w:lvl w:ilvl="0" w:tplc="4096397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2014490C"/>
    <w:multiLevelType w:val="hybridMultilevel"/>
    <w:tmpl w:val="4FCE249A"/>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0157C33"/>
    <w:multiLevelType w:val="hybridMultilevel"/>
    <w:tmpl w:val="C4ACA032"/>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8" w15:restartNumberingAfterBreak="0">
    <w:nsid w:val="20296AA0"/>
    <w:multiLevelType w:val="hybridMultilevel"/>
    <w:tmpl w:val="EB20C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06A48DD"/>
    <w:multiLevelType w:val="hybridMultilevel"/>
    <w:tmpl w:val="62B634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12C43DA"/>
    <w:multiLevelType w:val="hybridMultilevel"/>
    <w:tmpl w:val="667E66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1" w15:restartNumberingAfterBreak="0">
    <w:nsid w:val="217E2693"/>
    <w:multiLevelType w:val="hybridMultilevel"/>
    <w:tmpl w:val="A0569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85EA080E">
      <w:start w:val="1"/>
      <w:numFmt w:val="decimal"/>
      <w:lvlText w:val="%3."/>
      <w:lvlJc w:val="left"/>
      <w:pPr>
        <w:ind w:left="720" w:hanging="360"/>
      </w:pPr>
      <w:rPr>
        <w:color w:val="000000" w:themeColor="text1"/>
      </w:r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1852F9D"/>
    <w:multiLevelType w:val="hybridMultilevel"/>
    <w:tmpl w:val="05C23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222230C8"/>
    <w:multiLevelType w:val="hybridMultilevel"/>
    <w:tmpl w:val="3D0661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2A42850"/>
    <w:multiLevelType w:val="hybridMultilevel"/>
    <w:tmpl w:val="7758E5B0"/>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4E93C76"/>
    <w:multiLevelType w:val="hybridMultilevel"/>
    <w:tmpl w:val="75CA6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5334DC7"/>
    <w:multiLevelType w:val="hybridMultilevel"/>
    <w:tmpl w:val="FFAAC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53E6A78"/>
    <w:multiLevelType w:val="hybridMultilevel"/>
    <w:tmpl w:val="96A817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8" w15:restartNumberingAfterBreak="0">
    <w:nsid w:val="25F15607"/>
    <w:multiLevelType w:val="hybridMultilevel"/>
    <w:tmpl w:val="13EA5D54"/>
    <w:lvl w:ilvl="0" w:tplc="0A024CDC">
      <w:start w:val="1"/>
      <w:numFmt w:val="lowerLetter"/>
      <w:lvlText w:val="%1)"/>
      <w:lvlJc w:val="left"/>
      <w:pPr>
        <w:ind w:left="2880" w:hanging="360"/>
      </w:pPr>
      <w:rPr>
        <w:rFonts w:hint="default"/>
      </w:rPr>
    </w:lvl>
    <w:lvl w:ilvl="1" w:tplc="04090019" w:tentative="1">
      <w:start w:val="1"/>
      <w:numFmt w:val="lowerLetter"/>
      <w:lvlText w:val="%2."/>
      <w:lvlJc w:val="left"/>
      <w:pPr>
        <w:ind w:left="2880" w:hanging="360"/>
      </w:pPr>
    </w:lvl>
    <w:lvl w:ilvl="2" w:tplc="0409000F">
      <w:start w:val="1"/>
      <w:numFmt w:val="decimal"/>
      <w:lvlText w:val="%3."/>
      <w:lvlJc w:val="left"/>
      <w:pPr>
        <w:ind w:left="720" w:hanging="36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270E716A"/>
    <w:multiLevelType w:val="hybridMultilevel"/>
    <w:tmpl w:val="84D09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8643042"/>
    <w:multiLevelType w:val="hybridMultilevel"/>
    <w:tmpl w:val="5476871A"/>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8783FEF"/>
    <w:multiLevelType w:val="hybridMultilevel"/>
    <w:tmpl w:val="10168B92"/>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9D2183C"/>
    <w:multiLevelType w:val="multilevel"/>
    <w:tmpl w:val="64EC1606"/>
    <w:styleLink w:val="HeadingNumbering"/>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upperLetter"/>
      <w:lvlRestart w:val="0"/>
      <w:lvlText w:val="Appendix %7"/>
      <w:lvlJc w:val="left"/>
      <w:pPr>
        <w:tabs>
          <w:tab w:val="num" w:pos="504"/>
        </w:tabs>
        <w:ind w:left="2520" w:hanging="2520"/>
      </w:pPr>
      <w:rPr>
        <w:rFonts w:hint="default"/>
      </w:rPr>
    </w:lvl>
    <w:lvl w:ilvl="7">
      <w:start w:val="1"/>
      <w:numFmt w:val="decimal"/>
      <w:lvlText w:val="%7.%8"/>
      <w:lvlJc w:val="left"/>
      <w:pPr>
        <w:tabs>
          <w:tab w:val="num" w:pos="720"/>
        </w:tabs>
        <w:ind w:left="2880" w:hanging="2880"/>
      </w:pPr>
      <w:rPr>
        <w:rFonts w:hint="default"/>
      </w:rPr>
    </w:lvl>
    <w:lvl w:ilvl="8">
      <w:start w:val="1"/>
      <w:numFmt w:val="decimal"/>
      <w:lvlText w:val="%7.%8.%9"/>
      <w:lvlJc w:val="left"/>
      <w:pPr>
        <w:tabs>
          <w:tab w:val="num" w:pos="1080"/>
        </w:tabs>
        <w:ind w:left="3240" w:hanging="3240"/>
      </w:pPr>
      <w:rPr>
        <w:rFonts w:hint="default"/>
      </w:rPr>
    </w:lvl>
  </w:abstractNum>
  <w:abstractNum w:abstractNumId="63" w15:restartNumberingAfterBreak="0">
    <w:nsid w:val="2C514FF5"/>
    <w:multiLevelType w:val="hybridMultilevel"/>
    <w:tmpl w:val="7D28E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C741A0D"/>
    <w:multiLevelType w:val="hybridMultilevel"/>
    <w:tmpl w:val="8A8CB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CEF130C"/>
    <w:multiLevelType w:val="hybridMultilevel"/>
    <w:tmpl w:val="E8744560"/>
    <w:lvl w:ilvl="0" w:tplc="E08ABAD6">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D82040A"/>
    <w:multiLevelType w:val="hybridMultilevel"/>
    <w:tmpl w:val="10168B92"/>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D8D336F"/>
    <w:multiLevelType w:val="hybridMultilevel"/>
    <w:tmpl w:val="D5B627C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2E436D1E"/>
    <w:multiLevelType w:val="hybridMultilevel"/>
    <w:tmpl w:val="38EE5912"/>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2F5460CA"/>
    <w:multiLevelType w:val="hybridMultilevel"/>
    <w:tmpl w:val="E7C2B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622C25A">
      <w:numFmt w:val="bullet"/>
      <w:lvlText w:val="•"/>
      <w:lvlJc w:val="left"/>
      <w:pPr>
        <w:ind w:left="2520" w:hanging="72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05F575C"/>
    <w:multiLevelType w:val="hybridMultilevel"/>
    <w:tmpl w:val="50868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09D221C"/>
    <w:multiLevelType w:val="hybridMultilevel"/>
    <w:tmpl w:val="86C25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1542E1C"/>
    <w:multiLevelType w:val="hybridMultilevel"/>
    <w:tmpl w:val="452AD4F4"/>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1D62BA9"/>
    <w:multiLevelType w:val="hybridMultilevel"/>
    <w:tmpl w:val="AA0E63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40A34A1"/>
    <w:multiLevelType w:val="hybridMultilevel"/>
    <w:tmpl w:val="720A7528"/>
    <w:lvl w:ilvl="0" w:tplc="F2C2B55E">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4514D37"/>
    <w:multiLevelType w:val="hybridMultilevel"/>
    <w:tmpl w:val="00DC3A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36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1800" w:hanging="180"/>
      </w:pPr>
    </w:lvl>
    <w:lvl w:ilvl="6" w:tplc="0409000F" w:tentative="1">
      <w:start w:val="1"/>
      <w:numFmt w:val="decimal"/>
      <w:lvlText w:val="%7."/>
      <w:lvlJc w:val="left"/>
      <w:pPr>
        <w:ind w:left="2520" w:hanging="360"/>
      </w:pPr>
    </w:lvl>
    <w:lvl w:ilvl="7" w:tplc="04090019" w:tentative="1">
      <w:start w:val="1"/>
      <w:numFmt w:val="lowerLetter"/>
      <w:lvlText w:val="%8."/>
      <w:lvlJc w:val="left"/>
      <w:pPr>
        <w:ind w:left="3240" w:hanging="360"/>
      </w:pPr>
    </w:lvl>
    <w:lvl w:ilvl="8" w:tplc="0409001B" w:tentative="1">
      <w:start w:val="1"/>
      <w:numFmt w:val="lowerRoman"/>
      <w:lvlText w:val="%9."/>
      <w:lvlJc w:val="right"/>
      <w:pPr>
        <w:ind w:left="3960" w:hanging="180"/>
      </w:pPr>
    </w:lvl>
  </w:abstractNum>
  <w:abstractNum w:abstractNumId="76" w15:restartNumberingAfterBreak="0">
    <w:nsid w:val="349902AE"/>
    <w:multiLevelType w:val="hybridMultilevel"/>
    <w:tmpl w:val="A0FA0E66"/>
    <w:lvl w:ilvl="0" w:tplc="A9F48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51358BE"/>
    <w:multiLevelType w:val="hybridMultilevel"/>
    <w:tmpl w:val="84C60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5B945FD"/>
    <w:multiLevelType w:val="hybridMultilevel"/>
    <w:tmpl w:val="81948D1C"/>
    <w:lvl w:ilvl="0" w:tplc="85EA080E">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5F6600E"/>
    <w:multiLevelType w:val="hybridMultilevel"/>
    <w:tmpl w:val="ADFC4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6661EEF"/>
    <w:multiLevelType w:val="hybridMultilevel"/>
    <w:tmpl w:val="C802A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366910C4"/>
    <w:multiLevelType w:val="hybridMultilevel"/>
    <w:tmpl w:val="B92EACDC"/>
    <w:lvl w:ilvl="0" w:tplc="6CA8E1E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7C245D3"/>
    <w:multiLevelType w:val="hybridMultilevel"/>
    <w:tmpl w:val="77C2C4FC"/>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8177EE5"/>
    <w:multiLevelType w:val="hybridMultilevel"/>
    <w:tmpl w:val="10B087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38B8385C"/>
    <w:multiLevelType w:val="hybridMultilevel"/>
    <w:tmpl w:val="B2A021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8C22AC1"/>
    <w:multiLevelType w:val="hybridMultilevel"/>
    <w:tmpl w:val="CEFC3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6" w15:restartNumberingAfterBreak="0">
    <w:nsid w:val="38D465E2"/>
    <w:multiLevelType w:val="hybridMultilevel"/>
    <w:tmpl w:val="81948D1C"/>
    <w:lvl w:ilvl="0" w:tplc="85EA080E">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9F06B30"/>
    <w:multiLevelType w:val="hybridMultilevel"/>
    <w:tmpl w:val="8E827D08"/>
    <w:lvl w:ilvl="0" w:tplc="0409000F">
      <w:start w:val="1"/>
      <w:numFmt w:val="decimal"/>
      <w:lvlText w:val="%1."/>
      <w:lvlJc w:val="left"/>
      <w:pPr>
        <w:ind w:left="72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8" w15:restartNumberingAfterBreak="0">
    <w:nsid w:val="3A5455AF"/>
    <w:multiLevelType w:val="multilevel"/>
    <w:tmpl w:val="22880208"/>
    <w:lvl w:ilvl="0">
      <w:start w:val="1"/>
      <w:numFmt w:val="decimal"/>
      <w:lvlText w:val="%1."/>
      <w:lvlJc w:val="left"/>
      <w:pPr>
        <w:tabs>
          <w:tab w:val="num" w:pos="720"/>
        </w:tabs>
        <w:ind w:left="720" w:hanging="360"/>
      </w:pPr>
      <w:rPr>
        <w:rFonts w:ascii="Times New Roman" w:hAnsi="Times New Roman" w:cs="Times New Roman" w:hint="default"/>
        <w:sz w:val="22"/>
        <w:szCs w:val="22"/>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9" w15:restartNumberingAfterBreak="0">
    <w:nsid w:val="3AB570B9"/>
    <w:multiLevelType w:val="hybridMultilevel"/>
    <w:tmpl w:val="7BC0D6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3AE241B7"/>
    <w:multiLevelType w:val="hybridMultilevel"/>
    <w:tmpl w:val="9D9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BEC1AF7"/>
    <w:multiLevelType w:val="hybridMultilevel"/>
    <w:tmpl w:val="8D9C2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C181851"/>
    <w:multiLevelType w:val="hybridMultilevel"/>
    <w:tmpl w:val="03122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CDF77D3"/>
    <w:multiLevelType w:val="hybridMultilevel"/>
    <w:tmpl w:val="4022BB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3D301E77"/>
    <w:multiLevelType w:val="hybridMultilevel"/>
    <w:tmpl w:val="AA46A9C0"/>
    <w:lvl w:ilvl="0" w:tplc="A0B002B0">
      <w:start w:val="1"/>
      <w:numFmt w:val="decimal"/>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FFC6F00"/>
    <w:multiLevelType w:val="hybridMultilevel"/>
    <w:tmpl w:val="6696E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0412D00"/>
    <w:multiLevelType w:val="hybridMultilevel"/>
    <w:tmpl w:val="C6DC7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0885EC0"/>
    <w:multiLevelType w:val="hybridMultilevel"/>
    <w:tmpl w:val="667C1A6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40985568"/>
    <w:multiLevelType w:val="hybridMultilevel"/>
    <w:tmpl w:val="77E05F2E"/>
    <w:lvl w:ilvl="0" w:tplc="FC8AD8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1911180"/>
    <w:multiLevelType w:val="hybridMultilevel"/>
    <w:tmpl w:val="E474D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2027657"/>
    <w:multiLevelType w:val="hybridMultilevel"/>
    <w:tmpl w:val="F61ADC66"/>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38A5680"/>
    <w:multiLevelType w:val="hybridMultilevel"/>
    <w:tmpl w:val="66DC78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2" w15:restartNumberingAfterBreak="0">
    <w:nsid w:val="438E5AD8"/>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 w15:restartNumberingAfterBreak="0">
    <w:nsid w:val="439615BA"/>
    <w:multiLevelType w:val="hybridMultilevel"/>
    <w:tmpl w:val="5372B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4967302"/>
    <w:multiLevelType w:val="hybridMultilevel"/>
    <w:tmpl w:val="276E046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5C42D3D"/>
    <w:multiLevelType w:val="hybridMultilevel"/>
    <w:tmpl w:val="82F6A136"/>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6" w15:restartNumberingAfterBreak="0">
    <w:nsid w:val="47EE4000"/>
    <w:multiLevelType w:val="hybridMultilevel"/>
    <w:tmpl w:val="37729C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7" w15:restartNumberingAfterBreak="0">
    <w:nsid w:val="48063FBB"/>
    <w:multiLevelType w:val="hybridMultilevel"/>
    <w:tmpl w:val="7072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8936581"/>
    <w:multiLevelType w:val="hybridMultilevel"/>
    <w:tmpl w:val="D71CF8D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9010150"/>
    <w:multiLevelType w:val="hybridMultilevel"/>
    <w:tmpl w:val="2EF4B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A95086D"/>
    <w:multiLevelType w:val="hybridMultilevel"/>
    <w:tmpl w:val="C7EC4690"/>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AD04362"/>
    <w:multiLevelType w:val="hybridMultilevel"/>
    <w:tmpl w:val="8DC67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BE12DE0"/>
    <w:multiLevelType w:val="hybridMultilevel"/>
    <w:tmpl w:val="19228AE6"/>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BFB1170"/>
    <w:multiLevelType w:val="hybridMultilevel"/>
    <w:tmpl w:val="F8F8C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C10465C"/>
    <w:multiLevelType w:val="hybridMultilevel"/>
    <w:tmpl w:val="FF201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C8D10B4"/>
    <w:multiLevelType w:val="hybridMultilevel"/>
    <w:tmpl w:val="73564F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CAF211A"/>
    <w:multiLevelType w:val="hybridMultilevel"/>
    <w:tmpl w:val="5B8683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4CE94222"/>
    <w:multiLevelType w:val="hybridMultilevel"/>
    <w:tmpl w:val="723C0350"/>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E321DEE"/>
    <w:multiLevelType w:val="hybridMultilevel"/>
    <w:tmpl w:val="94A4BFF8"/>
    <w:lvl w:ilvl="0" w:tplc="413E776A">
      <w:start w:val="2"/>
      <w:numFmt w:val="lowerLetter"/>
      <w:lvlText w:val="%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F1F174A"/>
    <w:multiLevelType w:val="hybridMultilevel"/>
    <w:tmpl w:val="8132D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0" w15:restartNumberingAfterBreak="0">
    <w:nsid w:val="4FA66C54"/>
    <w:multiLevelType w:val="hybridMultilevel"/>
    <w:tmpl w:val="4EE880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4FB7776F"/>
    <w:multiLevelType w:val="hybridMultilevel"/>
    <w:tmpl w:val="73365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03130E9"/>
    <w:multiLevelType w:val="hybridMultilevel"/>
    <w:tmpl w:val="37729C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3" w15:restartNumberingAfterBreak="0">
    <w:nsid w:val="50F74B1A"/>
    <w:multiLevelType w:val="hybridMultilevel"/>
    <w:tmpl w:val="5CC43A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140399D"/>
    <w:multiLevelType w:val="hybridMultilevel"/>
    <w:tmpl w:val="10168B92"/>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17F46A1"/>
    <w:multiLevelType w:val="hybridMultilevel"/>
    <w:tmpl w:val="0D8AA2F0"/>
    <w:lvl w:ilvl="0" w:tplc="0409000F" w:tentative="1">
      <w:start w:val="1"/>
      <w:numFmt w:val="decimal"/>
      <w:lvlText w:val="%1."/>
      <w:lvlJc w:val="left"/>
      <w:pPr>
        <w:ind w:left="3600" w:hanging="360"/>
      </w:pPr>
    </w:lvl>
    <w:lvl w:ilvl="1" w:tplc="0409000F">
      <w:start w:val="1"/>
      <w:numFmt w:val="decimal"/>
      <w:lvlText w:val="%2."/>
      <w:lvlJc w:val="left"/>
      <w:pPr>
        <w:ind w:left="72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52E60EE6"/>
    <w:multiLevelType w:val="hybridMultilevel"/>
    <w:tmpl w:val="8DD22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2FD0198"/>
    <w:multiLevelType w:val="hybridMultilevel"/>
    <w:tmpl w:val="8D9E93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54534A68"/>
    <w:multiLevelType w:val="hybridMultilevel"/>
    <w:tmpl w:val="8BACD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54AF0F6B"/>
    <w:multiLevelType w:val="hybridMultilevel"/>
    <w:tmpl w:val="04FC7CE0"/>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4F048BA"/>
    <w:multiLevelType w:val="hybridMultilevel"/>
    <w:tmpl w:val="28B61614"/>
    <w:lvl w:ilvl="0" w:tplc="0A024CD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552A6490"/>
    <w:multiLevelType w:val="hybridMultilevel"/>
    <w:tmpl w:val="7054B6CA"/>
    <w:lvl w:ilvl="0" w:tplc="40963978">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2" w15:restartNumberingAfterBreak="0">
    <w:nsid w:val="55317848"/>
    <w:multiLevelType w:val="hybridMultilevel"/>
    <w:tmpl w:val="73EA7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5474DF3"/>
    <w:multiLevelType w:val="hybridMultilevel"/>
    <w:tmpl w:val="7A404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58E66A2"/>
    <w:multiLevelType w:val="hybridMultilevel"/>
    <w:tmpl w:val="422AB1AE"/>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5A554D6"/>
    <w:multiLevelType w:val="hybridMultilevel"/>
    <w:tmpl w:val="FCE80738"/>
    <w:lvl w:ilvl="0" w:tplc="3BF82300">
      <w:start w:val="1"/>
      <w:numFmt w:val="decimal"/>
      <w:lvlText w:val="%1."/>
      <w:lvlJc w:val="left"/>
      <w:pPr>
        <w:ind w:left="720" w:hanging="360"/>
      </w:pPr>
      <w:rPr>
        <w:rFonts w:ascii="Times New Roman" w:hAnsi="Times New Roman" w:cs="Times New Roman" w:hint="default"/>
        <w:color w:val="000000" w:themeColor="text1"/>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5B844CA"/>
    <w:multiLevelType w:val="hybridMultilevel"/>
    <w:tmpl w:val="6E460984"/>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5FF650C"/>
    <w:multiLevelType w:val="hybridMultilevel"/>
    <w:tmpl w:val="AF3E7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65B32C0"/>
    <w:multiLevelType w:val="hybridMultilevel"/>
    <w:tmpl w:val="B0DC8B1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566111AC"/>
    <w:multiLevelType w:val="hybridMultilevel"/>
    <w:tmpl w:val="395E5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67213F3"/>
    <w:multiLevelType w:val="hybridMultilevel"/>
    <w:tmpl w:val="F93AB0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568026E9"/>
    <w:multiLevelType w:val="hybridMultilevel"/>
    <w:tmpl w:val="00528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7202BC4"/>
    <w:multiLevelType w:val="hybridMultilevel"/>
    <w:tmpl w:val="8DB84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97A54A5"/>
    <w:multiLevelType w:val="hybridMultilevel"/>
    <w:tmpl w:val="3D2A03E2"/>
    <w:lvl w:ilvl="0" w:tplc="2B2A49E2">
      <w:start w:val="4"/>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9EE5211"/>
    <w:multiLevelType w:val="hybridMultilevel"/>
    <w:tmpl w:val="5B8683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A5366AF"/>
    <w:multiLevelType w:val="hybridMultilevel"/>
    <w:tmpl w:val="3ABA7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C0754E1"/>
    <w:multiLevelType w:val="hybridMultilevel"/>
    <w:tmpl w:val="10168B92"/>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C0C0C82"/>
    <w:multiLevelType w:val="hybridMultilevel"/>
    <w:tmpl w:val="EFE4B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C590113"/>
    <w:multiLevelType w:val="hybridMultilevel"/>
    <w:tmpl w:val="BE80AA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9" w15:restartNumberingAfterBreak="0">
    <w:nsid w:val="5D222903"/>
    <w:multiLevelType w:val="hybridMultilevel"/>
    <w:tmpl w:val="FDC2C228"/>
    <w:lvl w:ilvl="0" w:tplc="4096397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DA12C04"/>
    <w:multiLevelType w:val="hybridMultilevel"/>
    <w:tmpl w:val="ACC801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5DA70EFA"/>
    <w:multiLevelType w:val="hybridMultilevel"/>
    <w:tmpl w:val="9BAC7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DB240F6"/>
    <w:multiLevelType w:val="multilevel"/>
    <w:tmpl w:val="BF1052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15:restartNumberingAfterBreak="0">
    <w:nsid w:val="5E437117"/>
    <w:multiLevelType w:val="hybridMultilevel"/>
    <w:tmpl w:val="967CA5F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4" w15:restartNumberingAfterBreak="0">
    <w:nsid w:val="5E7D3B21"/>
    <w:multiLevelType w:val="hybridMultilevel"/>
    <w:tmpl w:val="C3EE3222"/>
    <w:lvl w:ilvl="0" w:tplc="4E2EA9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5" w15:restartNumberingAfterBreak="0">
    <w:nsid w:val="5ED90197"/>
    <w:multiLevelType w:val="hybridMultilevel"/>
    <w:tmpl w:val="56F45A92"/>
    <w:lvl w:ilvl="0" w:tplc="85EA080E">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EFD5271"/>
    <w:multiLevelType w:val="hybridMultilevel"/>
    <w:tmpl w:val="66DC78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7" w15:restartNumberingAfterBreak="0">
    <w:nsid w:val="5FAF1006"/>
    <w:multiLevelType w:val="hybridMultilevel"/>
    <w:tmpl w:val="F8A0DAD8"/>
    <w:lvl w:ilvl="0" w:tplc="85EA080E">
      <w:start w:val="1"/>
      <w:numFmt w:val="decimal"/>
      <w:lvlText w:val="%1."/>
      <w:lvlJc w:val="left"/>
      <w:pPr>
        <w:ind w:left="720" w:hanging="360"/>
      </w:pPr>
      <w:rPr>
        <w:rFonts w:hint="default"/>
        <w:color w:val="000000" w:themeColor="text1"/>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FF17678"/>
    <w:multiLevelType w:val="hybridMultilevel"/>
    <w:tmpl w:val="3F4EF3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9" w15:restartNumberingAfterBreak="0">
    <w:nsid w:val="60ED2AB8"/>
    <w:multiLevelType w:val="hybridMultilevel"/>
    <w:tmpl w:val="F1923538"/>
    <w:lvl w:ilvl="0" w:tplc="29EE1174">
      <w:start w:val="1"/>
      <w:numFmt w:val="bullet"/>
      <w:lvlText w:val=""/>
      <w:lvlJc w:val="left"/>
      <w:pPr>
        <w:ind w:left="1140" w:hanging="360"/>
      </w:pPr>
      <w:rPr>
        <w:rFonts w:ascii="Symbol" w:hAnsi="Symbol" w:hint="default"/>
        <w:color w:val="auto"/>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0" w15:restartNumberingAfterBreak="0">
    <w:nsid w:val="61B76706"/>
    <w:multiLevelType w:val="hybridMultilevel"/>
    <w:tmpl w:val="41AE1C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1" w15:restartNumberingAfterBreak="0">
    <w:nsid w:val="61F52FA2"/>
    <w:multiLevelType w:val="hybridMultilevel"/>
    <w:tmpl w:val="3B3867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2" w15:restartNumberingAfterBreak="0">
    <w:nsid w:val="62F0647F"/>
    <w:multiLevelType w:val="hybridMultilevel"/>
    <w:tmpl w:val="5B6E0432"/>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3" w15:restartNumberingAfterBreak="0">
    <w:nsid w:val="636B3BEE"/>
    <w:multiLevelType w:val="multilevel"/>
    <w:tmpl w:val="8E8AAE6A"/>
    <w:lvl w:ilvl="0">
      <w:start w:val="1"/>
      <w:numFmt w:val="none"/>
      <w:lvlText w:val="1"/>
      <w:lvlJc w:val="left"/>
      <w:pPr>
        <w:ind w:left="720" w:hanging="360"/>
      </w:pPr>
      <w:rPr>
        <w:rFonts w:hint="default"/>
      </w:rPr>
    </w:lvl>
    <w:lvl w:ilvl="1">
      <w:start w:val="1"/>
      <w:numFmt w:val="decimal"/>
      <w:lvlText w:val="%2.1"/>
      <w:lvlJc w:val="left"/>
      <w:pPr>
        <w:tabs>
          <w:tab w:val="num" w:pos="1440"/>
        </w:tabs>
        <w:ind w:left="720" w:hanging="360"/>
      </w:pPr>
      <w:rPr>
        <w:rFonts w:hint="default"/>
      </w:rPr>
    </w:lvl>
    <w:lvl w:ilvl="2">
      <w:start w:val="1"/>
      <w:numFmt w:val="decimal"/>
      <w:lvlText w:val="%3.1.1"/>
      <w:lvlJc w:val="left"/>
      <w:pPr>
        <w:tabs>
          <w:tab w:val="num" w:pos="2160"/>
        </w:tabs>
        <w:ind w:left="720" w:hanging="360"/>
      </w:pPr>
      <w:rPr>
        <w:rFonts w:hint="default"/>
      </w:rPr>
    </w:lvl>
    <w:lvl w:ilvl="3">
      <w:start w:val="1"/>
      <w:numFmt w:val="decimal"/>
      <w:lvlText w:val="%4.1.1.1"/>
      <w:lvlJc w:val="left"/>
      <w:pPr>
        <w:tabs>
          <w:tab w:val="num" w:pos="2880"/>
        </w:tabs>
        <w:ind w:left="720" w:hanging="360"/>
      </w:pPr>
      <w:rPr>
        <w:rFonts w:hint="default"/>
      </w:rPr>
    </w:lvl>
    <w:lvl w:ilvl="4">
      <w:start w:val="1"/>
      <w:numFmt w:val="decimal"/>
      <w:lvlText w:val="%5.1.1.1.1"/>
      <w:lvlJc w:val="left"/>
      <w:pPr>
        <w:tabs>
          <w:tab w:val="num" w:pos="3600"/>
        </w:tabs>
        <w:ind w:left="720" w:hanging="360"/>
      </w:pPr>
      <w:rPr>
        <w:rFonts w:hint="default"/>
      </w:rPr>
    </w:lvl>
    <w:lvl w:ilvl="5">
      <w:start w:val="1"/>
      <w:numFmt w:val="decimal"/>
      <w:lvlText w:val="%6.1.1.1.1.1"/>
      <w:lvlJc w:val="left"/>
      <w:pPr>
        <w:tabs>
          <w:tab w:val="num" w:pos="4320"/>
        </w:tabs>
        <w:ind w:left="720" w:hanging="360"/>
      </w:pPr>
      <w:rPr>
        <w:rFonts w:hint="default"/>
      </w:rPr>
    </w:lvl>
    <w:lvl w:ilvl="6">
      <w:start w:val="1"/>
      <w:numFmt w:val="decimal"/>
      <w:lvlText w:val="%7.1.1.1.1.1.1"/>
      <w:lvlJc w:val="left"/>
      <w:pPr>
        <w:tabs>
          <w:tab w:val="num" w:pos="5040"/>
        </w:tabs>
        <w:ind w:left="720" w:hanging="360"/>
      </w:pPr>
      <w:rPr>
        <w:rFonts w:hint="default"/>
      </w:rPr>
    </w:lvl>
    <w:lvl w:ilvl="7">
      <w:start w:val="1"/>
      <w:numFmt w:val="decimal"/>
      <w:lvlText w:val="%8.1.1.1.1.1.1.1"/>
      <w:lvlJc w:val="left"/>
      <w:pPr>
        <w:tabs>
          <w:tab w:val="num" w:pos="5760"/>
        </w:tabs>
        <w:ind w:left="720" w:hanging="360"/>
      </w:pPr>
      <w:rPr>
        <w:rFonts w:hint="default"/>
      </w:rPr>
    </w:lvl>
    <w:lvl w:ilvl="8">
      <w:start w:val="1"/>
      <w:numFmt w:val="decimal"/>
      <w:lvlText w:val="%9.1.1.1.1.1.1.1.1"/>
      <w:lvlJc w:val="left"/>
      <w:pPr>
        <w:tabs>
          <w:tab w:val="num" w:pos="6480"/>
        </w:tabs>
        <w:ind w:left="720" w:hanging="360"/>
      </w:pPr>
      <w:rPr>
        <w:rFonts w:hint="default"/>
      </w:rPr>
    </w:lvl>
  </w:abstractNum>
  <w:abstractNum w:abstractNumId="164" w15:restartNumberingAfterBreak="0">
    <w:nsid w:val="63D11A4C"/>
    <w:multiLevelType w:val="hybridMultilevel"/>
    <w:tmpl w:val="58ECB98C"/>
    <w:lvl w:ilvl="0" w:tplc="B2423EA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413067B"/>
    <w:multiLevelType w:val="hybridMultilevel"/>
    <w:tmpl w:val="8384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43A6307"/>
    <w:multiLevelType w:val="hybridMultilevel"/>
    <w:tmpl w:val="2D6E4F96"/>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4573721"/>
    <w:multiLevelType w:val="hybridMultilevel"/>
    <w:tmpl w:val="511E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5F4013E"/>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9" w15:restartNumberingAfterBreak="0">
    <w:nsid w:val="666A3E03"/>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70" w15:restartNumberingAfterBreak="0">
    <w:nsid w:val="66F921E6"/>
    <w:multiLevelType w:val="hybridMultilevel"/>
    <w:tmpl w:val="4EE8803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7D6432B"/>
    <w:multiLevelType w:val="hybridMultilevel"/>
    <w:tmpl w:val="F5FC6C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2" w15:restartNumberingAfterBreak="0">
    <w:nsid w:val="68A67849"/>
    <w:multiLevelType w:val="hybridMultilevel"/>
    <w:tmpl w:val="AE0204D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3" w15:restartNumberingAfterBreak="0">
    <w:nsid w:val="68F01F24"/>
    <w:multiLevelType w:val="hybridMultilevel"/>
    <w:tmpl w:val="BABC48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691B771E"/>
    <w:multiLevelType w:val="hybridMultilevel"/>
    <w:tmpl w:val="58E0F6D6"/>
    <w:lvl w:ilvl="0" w:tplc="96444DCC">
      <w:start w:val="1"/>
      <w:numFmt w:val="decimal"/>
      <w:lvlText w:val="%1."/>
      <w:lvlJc w:val="left"/>
      <w:pPr>
        <w:ind w:left="720" w:hanging="360"/>
      </w:pPr>
      <w:rPr>
        <w:b w:val="0"/>
        <w:bCs/>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9290BA4"/>
    <w:multiLevelType w:val="hybridMultilevel"/>
    <w:tmpl w:val="79506988"/>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BF6097D"/>
    <w:multiLevelType w:val="hybridMultilevel"/>
    <w:tmpl w:val="6CC09E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6C122C32"/>
    <w:multiLevelType w:val="multilevel"/>
    <w:tmpl w:val="CA12C876"/>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78" w15:restartNumberingAfterBreak="0">
    <w:nsid w:val="6D617C80"/>
    <w:multiLevelType w:val="hybridMultilevel"/>
    <w:tmpl w:val="10168B92"/>
    <w:lvl w:ilvl="0" w:tplc="FFFFFFFF">
      <w:start w:val="1"/>
      <w:numFmt w:val="decimal"/>
      <w:lvlText w:val="%1."/>
      <w:lvlJc w:val="left"/>
      <w:pPr>
        <w:ind w:left="720" w:hanging="360"/>
      </w:pPr>
      <w:rPr>
        <w:color w:val="000000" w:themeColor="text1"/>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DFB1583"/>
    <w:multiLevelType w:val="hybridMultilevel"/>
    <w:tmpl w:val="72E6668C"/>
    <w:lvl w:ilvl="0" w:tplc="FFFFFFFF">
      <w:start w:val="1"/>
      <w:numFmt w:val="decimal"/>
      <w:lvlText w:val="%1."/>
      <w:lvlJc w:val="left"/>
      <w:pPr>
        <w:ind w:left="720" w:hanging="360"/>
      </w:pPr>
      <w:rPr>
        <w:color w:val="000000" w:themeColor="text1"/>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6E503A16"/>
    <w:multiLevelType w:val="hybridMultilevel"/>
    <w:tmpl w:val="1742B8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6E9F1F74"/>
    <w:multiLevelType w:val="hybridMultilevel"/>
    <w:tmpl w:val="0964C1EC"/>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EEF11C3"/>
    <w:multiLevelType w:val="hybridMultilevel"/>
    <w:tmpl w:val="03B0DC86"/>
    <w:lvl w:ilvl="0" w:tplc="FFFFFFFF">
      <w:start w:val="1"/>
      <w:numFmt w:val="decimal"/>
      <w:lvlText w:val="%1."/>
      <w:lvlJc w:val="left"/>
      <w:pPr>
        <w:ind w:left="720" w:hanging="360"/>
      </w:pPr>
      <w:rPr>
        <w:rFonts w:hint="default"/>
        <w:color w:val="000000" w:themeColor="text1"/>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18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706D471F"/>
    <w:multiLevelType w:val="hybridMultilevel"/>
    <w:tmpl w:val="5F663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07C1238"/>
    <w:multiLevelType w:val="hybridMultilevel"/>
    <w:tmpl w:val="2D6E4F96"/>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0A07F39"/>
    <w:multiLevelType w:val="hybridMultilevel"/>
    <w:tmpl w:val="E640A1AA"/>
    <w:lvl w:ilvl="0" w:tplc="7818B46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1092441"/>
    <w:multiLevelType w:val="hybridMultilevel"/>
    <w:tmpl w:val="2D06A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18A1531"/>
    <w:multiLevelType w:val="hybridMultilevel"/>
    <w:tmpl w:val="10168B92"/>
    <w:lvl w:ilvl="0" w:tplc="FFFFFFFF">
      <w:start w:val="1"/>
      <w:numFmt w:val="decimal"/>
      <w:lvlText w:val="%1."/>
      <w:lvlJc w:val="left"/>
      <w:pPr>
        <w:ind w:left="720" w:hanging="360"/>
      </w:pPr>
      <w:rPr>
        <w:color w:val="000000" w:themeColor="text1"/>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2D65D38"/>
    <w:multiLevelType w:val="multilevel"/>
    <w:tmpl w:val="37EE2E4E"/>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9" w15:restartNumberingAfterBreak="0">
    <w:nsid w:val="73C948FE"/>
    <w:multiLevelType w:val="hybridMultilevel"/>
    <w:tmpl w:val="24D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4A942BD"/>
    <w:multiLevelType w:val="hybridMultilevel"/>
    <w:tmpl w:val="D71CF8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7AF3D53"/>
    <w:multiLevelType w:val="hybridMultilevel"/>
    <w:tmpl w:val="F4AE5D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2" w15:restartNumberingAfterBreak="0">
    <w:nsid w:val="789F4481"/>
    <w:multiLevelType w:val="hybridMultilevel"/>
    <w:tmpl w:val="B1D85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3" w15:restartNumberingAfterBreak="0">
    <w:nsid w:val="78B57C21"/>
    <w:multiLevelType w:val="hybridMultilevel"/>
    <w:tmpl w:val="BEBA9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78E35E68"/>
    <w:multiLevelType w:val="hybridMultilevel"/>
    <w:tmpl w:val="4588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A5F5F39"/>
    <w:multiLevelType w:val="hybridMultilevel"/>
    <w:tmpl w:val="31FC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B69460F"/>
    <w:multiLevelType w:val="hybridMultilevel"/>
    <w:tmpl w:val="0A688958"/>
    <w:lvl w:ilvl="0" w:tplc="7F6CC8E8">
      <w:start w:val="7"/>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7" w15:restartNumberingAfterBreak="0">
    <w:nsid w:val="7B900F23"/>
    <w:multiLevelType w:val="hybridMultilevel"/>
    <w:tmpl w:val="B8D2E6D0"/>
    <w:lvl w:ilvl="0" w:tplc="3A042D1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8" w15:restartNumberingAfterBreak="0">
    <w:nsid w:val="7C6F08BB"/>
    <w:multiLevelType w:val="hybridMultilevel"/>
    <w:tmpl w:val="0BFAF7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7DD120C7"/>
    <w:multiLevelType w:val="hybridMultilevel"/>
    <w:tmpl w:val="98020160"/>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E026A9E"/>
    <w:multiLevelType w:val="hybridMultilevel"/>
    <w:tmpl w:val="C12A1620"/>
    <w:lvl w:ilvl="0" w:tplc="FFFFFFFF">
      <w:start w:val="1"/>
      <w:numFmt w:val="decimal"/>
      <w:lvlText w:val="%1."/>
      <w:lvlJc w:val="left"/>
      <w:pPr>
        <w:ind w:left="720" w:hanging="360"/>
      </w:pPr>
      <w:rPr>
        <w:color w:val="000000" w:themeColor="text1"/>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1" w15:restartNumberingAfterBreak="0">
    <w:nsid w:val="7F151307"/>
    <w:multiLevelType w:val="hybridMultilevel"/>
    <w:tmpl w:val="2FE85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7FB93A6C"/>
    <w:multiLevelType w:val="hybridMultilevel"/>
    <w:tmpl w:val="001447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4332896">
    <w:abstractNumId w:val="62"/>
  </w:num>
  <w:num w:numId="2" w16cid:durableId="1322005826">
    <w:abstractNumId w:val="31"/>
  </w:num>
  <w:num w:numId="3" w16cid:durableId="482352170">
    <w:abstractNumId w:val="39"/>
  </w:num>
  <w:num w:numId="4" w16cid:durableId="1081607404">
    <w:abstractNumId w:val="85"/>
  </w:num>
  <w:num w:numId="5" w16cid:durableId="1463189439">
    <w:abstractNumId w:val="197"/>
  </w:num>
  <w:num w:numId="6" w16cid:durableId="1485856697">
    <w:abstractNumId w:val="89"/>
  </w:num>
  <w:num w:numId="7" w16cid:durableId="626818897">
    <w:abstractNumId w:val="153"/>
  </w:num>
  <w:num w:numId="8" w16cid:durableId="1150825594">
    <w:abstractNumId w:val="70"/>
  </w:num>
  <w:num w:numId="9" w16cid:durableId="588929832">
    <w:abstractNumId w:val="57"/>
  </w:num>
  <w:num w:numId="10" w16cid:durableId="1631008149">
    <w:abstractNumId w:val="147"/>
  </w:num>
  <w:num w:numId="11" w16cid:durableId="2000885284">
    <w:abstractNumId w:val="159"/>
  </w:num>
  <w:num w:numId="12" w16cid:durableId="6832700">
    <w:abstractNumId w:val="121"/>
  </w:num>
  <w:num w:numId="13" w16cid:durableId="306475149">
    <w:abstractNumId w:val="191"/>
  </w:num>
  <w:num w:numId="14" w16cid:durableId="41949981">
    <w:abstractNumId w:val="6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55979362">
    <w:abstractNumId w:val="16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79533609">
    <w:abstractNumId w:val="119"/>
  </w:num>
  <w:num w:numId="17" w16cid:durableId="1077705159">
    <w:abstractNumId w:val="55"/>
  </w:num>
  <w:num w:numId="18" w16cid:durableId="754011302">
    <w:abstractNumId w:val="192"/>
  </w:num>
  <w:num w:numId="19" w16cid:durableId="528685057">
    <w:abstractNumId w:val="20"/>
  </w:num>
  <w:num w:numId="20" w16cid:durableId="1188904760">
    <w:abstractNumId w:val="177"/>
  </w:num>
  <w:num w:numId="21" w16cid:durableId="1200901679">
    <w:abstractNumId w:val="27"/>
  </w:num>
  <w:num w:numId="22" w16cid:durableId="71513075">
    <w:abstractNumId w:val="90"/>
  </w:num>
  <w:num w:numId="23" w16cid:durableId="861631292">
    <w:abstractNumId w:val="183"/>
  </w:num>
  <w:num w:numId="24" w16cid:durableId="529411945">
    <w:abstractNumId w:val="1"/>
  </w:num>
  <w:num w:numId="25" w16cid:durableId="1857578733">
    <w:abstractNumId w:val="87"/>
  </w:num>
  <w:num w:numId="26" w16cid:durableId="19896235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8376653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17004659">
    <w:abstractNumId w:val="16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25620086">
    <w:abstractNumId w:val="19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006005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28555997">
    <w:abstractNumId w:val="5"/>
  </w:num>
  <w:num w:numId="32" w16cid:durableId="1527790927">
    <w:abstractNumId w:val="80"/>
  </w:num>
  <w:num w:numId="33" w16cid:durableId="493376267">
    <w:abstractNumId w:val="163"/>
  </w:num>
  <w:num w:numId="34" w16cid:durableId="700401176">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905409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65249184">
    <w:abstractNumId w:val="52"/>
  </w:num>
  <w:num w:numId="37" w16cid:durableId="59921903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03842536">
    <w:abstractNumId w:val="184"/>
  </w:num>
  <w:num w:numId="39" w16cid:durableId="147228554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150950591">
    <w:abstractNumId w:val="112"/>
  </w:num>
  <w:num w:numId="41" w16cid:durableId="1293054994">
    <w:abstractNumId w:val="71"/>
  </w:num>
  <w:num w:numId="42" w16cid:durableId="619343064">
    <w:abstractNumId w:val="157"/>
  </w:num>
  <w:num w:numId="43" w16cid:durableId="513810575">
    <w:abstractNumId w:val="136"/>
  </w:num>
  <w:num w:numId="44" w16cid:durableId="156767003">
    <w:abstractNumId w:val="167"/>
  </w:num>
  <w:num w:numId="45" w16cid:durableId="1568951568">
    <w:abstractNumId w:val="78"/>
  </w:num>
  <w:num w:numId="46" w16cid:durableId="1003511284">
    <w:abstractNumId w:val="155"/>
  </w:num>
  <w:num w:numId="47" w16cid:durableId="456144518">
    <w:abstractNumId w:val="193"/>
  </w:num>
  <w:num w:numId="48" w16cid:durableId="1689063556">
    <w:abstractNumId w:val="195"/>
  </w:num>
  <w:num w:numId="49" w16cid:durableId="1608198322">
    <w:abstractNumId w:val="168"/>
  </w:num>
  <w:num w:numId="50" w16cid:durableId="1365979855">
    <w:abstractNumId w:val="88"/>
  </w:num>
  <w:num w:numId="51" w16cid:durableId="1224365764">
    <w:abstractNumId w:val="22"/>
  </w:num>
  <w:num w:numId="52" w16cid:durableId="355624089">
    <w:abstractNumId w:val="34"/>
  </w:num>
  <w:num w:numId="53" w16cid:durableId="1476951013">
    <w:abstractNumId w:val="141"/>
  </w:num>
  <w:num w:numId="54" w16cid:durableId="53089487">
    <w:abstractNumId w:val="28"/>
  </w:num>
  <w:num w:numId="55" w16cid:durableId="30687097">
    <w:abstractNumId w:val="32"/>
  </w:num>
  <w:num w:numId="56" w16cid:durableId="123621163">
    <w:abstractNumId w:val="128"/>
  </w:num>
  <w:num w:numId="57" w16cid:durableId="463735707">
    <w:abstractNumId w:val="114"/>
  </w:num>
  <w:num w:numId="58" w16cid:durableId="352920083">
    <w:abstractNumId w:val="74"/>
  </w:num>
  <w:num w:numId="59" w16cid:durableId="2102871173">
    <w:abstractNumId w:val="115"/>
  </w:num>
  <w:num w:numId="60" w16cid:durableId="65808964">
    <w:abstractNumId w:val="201"/>
  </w:num>
  <w:num w:numId="61" w16cid:durableId="603459070">
    <w:abstractNumId w:val="86"/>
  </w:num>
  <w:num w:numId="62" w16cid:durableId="2058430121">
    <w:abstractNumId w:val="41"/>
  </w:num>
  <w:num w:numId="63" w16cid:durableId="1755055323">
    <w:abstractNumId w:val="140"/>
  </w:num>
  <w:num w:numId="64" w16cid:durableId="141584654">
    <w:abstractNumId w:val="137"/>
  </w:num>
  <w:num w:numId="65" w16cid:durableId="1976063347">
    <w:abstractNumId w:val="132"/>
  </w:num>
  <w:num w:numId="66" w16cid:durableId="1442260326">
    <w:abstractNumId w:val="102"/>
  </w:num>
  <w:num w:numId="67" w16cid:durableId="33388714">
    <w:abstractNumId w:val="25"/>
  </w:num>
  <w:num w:numId="68" w16cid:durableId="195778306">
    <w:abstractNumId w:val="59"/>
  </w:num>
  <w:num w:numId="69" w16cid:durableId="1656300898">
    <w:abstractNumId w:val="189"/>
  </w:num>
  <w:num w:numId="70" w16cid:durableId="1566598602">
    <w:abstractNumId w:val="151"/>
  </w:num>
  <w:num w:numId="71" w16cid:durableId="1414476817">
    <w:abstractNumId w:val="60"/>
  </w:num>
  <w:num w:numId="72" w16cid:durableId="2064668638">
    <w:abstractNumId w:val="134"/>
  </w:num>
  <w:num w:numId="73" w16cid:durableId="1079326951">
    <w:abstractNumId w:val="104"/>
  </w:num>
  <w:num w:numId="74" w16cid:durableId="443693944">
    <w:abstractNumId w:val="29"/>
  </w:num>
  <w:num w:numId="75" w16cid:durableId="677586739">
    <w:abstractNumId w:val="150"/>
  </w:num>
  <w:num w:numId="76" w16cid:durableId="1353720905">
    <w:abstractNumId w:val="135"/>
  </w:num>
  <w:num w:numId="77" w16cid:durableId="2048989720">
    <w:abstractNumId w:val="79"/>
  </w:num>
  <w:num w:numId="78" w16cid:durableId="1114447648">
    <w:abstractNumId w:val="138"/>
  </w:num>
  <w:num w:numId="79" w16cid:durableId="1168863717">
    <w:abstractNumId w:val="107"/>
  </w:num>
  <w:num w:numId="80" w16cid:durableId="1516267595">
    <w:abstractNumId w:val="200"/>
  </w:num>
  <w:num w:numId="81" w16cid:durableId="312376325">
    <w:abstractNumId w:val="37"/>
  </w:num>
  <w:num w:numId="82" w16cid:durableId="1452169649">
    <w:abstractNumId w:val="148"/>
  </w:num>
  <w:num w:numId="83" w16cid:durableId="675571298">
    <w:abstractNumId w:val="17"/>
  </w:num>
  <w:num w:numId="84" w16cid:durableId="958411665">
    <w:abstractNumId w:val="11"/>
  </w:num>
  <w:num w:numId="85" w16cid:durableId="1997149858">
    <w:abstractNumId w:val="47"/>
  </w:num>
  <w:num w:numId="86" w16cid:durableId="305281120">
    <w:abstractNumId w:val="40"/>
  </w:num>
  <w:num w:numId="87" w16cid:durableId="1013535214">
    <w:abstractNumId w:val="48"/>
  </w:num>
  <w:num w:numId="88" w16cid:durableId="491675696">
    <w:abstractNumId w:val="165"/>
  </w:num>
  <w:num w:numId="89" w16cid:durableId="869342941">
    <w:abstractNumId w:val="109"/>
  </w:num>
  <w:num w:numId="90" w16cid:durableId="724840455">
    <w:abstractNumId w:val="77"/>
  </w:num>
  <w:num w:numId="91" w16cid:durableId="1327245066">
    <w:abstractNumId w:val="16"/>
  </w:num>
  <w:num w:numId="92" w16cid:durableId="1318535105">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914125354">
    <w:abstractNumId w:val="1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485904145">
    <w:abstractNumId w:val="15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999839886">
    <w:abstractNumId w:val="15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005742880">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45333727">
    <w:abstractNumId w:val="18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202015781">
    <w:abstractNumId w:val="18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85834760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2142728294">
    <w:abstractNumId w:val="12"/>
  </w:num>
  <w:num w:numId="101" w16cid:durableId="672534664">
    <w:abstractNumId w:val="182"/>
  </w:num>
  <w:num w:numId="102" w16cid:durableId="2091079951">
    <w:abstractNumId w:val="190"/>
  </w:num>
  <w:num w:numId="103" w16cid:durableId="1746955029">
    <w:abstractNumId w:val="139"/>
  </w:num>
  <w:num w:numId="104" w16cid:durableId="1763909904">
    <w:abstractNumId w:val="149"/>
  </w:num>
  <w:num w:numId="105" w16cid:durableId="1501657134">
    <w:abstractNumId w:val="131"/>
  </w:num>
  <w:num w:numId="106" w16cid:durableId="1498423111">
    <w:abstractNumId w:val="108"/>
  </w:num>
  <w:num w:numId="107" w16cid:durableId="408507653">
    <w:abstractNumId w:val="171"/>
  </w:num>
  <w:num w:numId="108" w16cid:durableId="371079666">
    <w:abstractNumId w:val="101"/>
  </w:num>
  <w:num w:numId="109" w16cid:durableId="816729879">
    <w:abstractNumId w:val="113"/>
  </w:num>
  <w:num w:numId="110" w16cid:durableId="1488591856">
    <w:abstractNumId w:val="53"/>
  </w:num>
  <w:num w:numId="111" w16cid:durableId="19401885">
    <w:abstractNumId w:val="84"/>
  </w:num>
  <w:num w:numId="112" w16cid:durableId="218171136">
    <w:abstractNumId w:val="49"/>
  </w:num>
  <w:num w:numId="113" w16cid:durableId="728698196">
    <w:abstractNumId w:val="33"/>
  </w:num>
  <w:num w:numId="114" w16cid:durableId="2062240615">
    <w:abstractNumId w:val="173"/>
  </w:num>
  <w:num w:numId="115" w16cid:durableId="69817267">
    <w:abstractNumId w:val="51"/>
  </w:num>
  <w:num w:numId="116" w16cid:durableId="1225264593">
    <w:abstractNumId w:val="126"/>
  </w:num>
  <w:num w:numId="117" w16cid:durableId="783228843">
    <w:abstractNumId w:val="122"/>
  </w:num>
  <w:num w:numId="118" w16cid:durableId="524445392">
    <w:abstractNumId w:val="194"/>
  </w:num>
  <w:num w:numId="119" w16cid:durableId="1990592316">
    <w:abstractNumId w:val="106"/>
  </w:num>
  <w:num w:numId="120" w16cid:durableId="805583953">
    <w:abstractNumId w:val="81"/>
  </w:num>
  <w:num w:numId="121" w16cid:durableId="39981285">
    <w:abstractNumId w:val="43"/>
  </w:num>
  <w:num w:numId="122" w16cid:durableId="1051075496">
    <w:abstractNumId w:val="64"/>
  </w:num>
  <w:num w:numId="123" w16cid:durableId="1089931982">
    <w:abstractNumId w:val="45"/>
  </w:num>
  <w:num w:numId="124" w16cid:durableId="1072697204">
    <w:abstractNumId w:val="130"/>
  </w:num>
  <w:num w:numId="125" w16cid:durableId="1811047554">
    <w:abstractNumId w:val="58"/>
  </w:num>
  <w:num w:numId="126" w16cid:durableId="867520901">
    <w:abstractNumId w:val="154"/>
  </w:num>
  <w:num w:numId="127" w16cid:durableId="1580947941">
    <w:abstractNumId w:val="161"/>
  </w:num>
  <w:num w:numId="128" w16cid:durableId="696392107">
    <w:abstractNumId w:val="158"/>
  </w:num>
  <w:num w:numId="129" w16cid:durableId="753206141">
    <w:abstractNumId w:val="3"/>
  </w:num>
  <w:num w:numId="130" w16cid:durableId="1083993020">
    <w:abstractNumId w:val="14"/>
  </w:num>
  <w:num w:numId="131" w16cid:durableId="1454985149">
    <w:abstractNumId w:val="95"/>
  </w:num>
  <w:num w:numId="132" w16cid:durableId="1591966275">
    <w:abstractNumId w:val="83"/>
  </w:num>
  <w:num w:numId="133" w16cid:durableId="626013811">
    <w:abstractNumId w:val="111"/>
  </w:num>
  <w:num w:numId="134" w16cid:durableId="550776654">
    <w:abstractNumId w:val="99"/>
  </w:num>
  <w:num w:numId="135" w16cid:durableId="80417954">
    <w:abstractNumId w:val="9"/>
  </w:num>
  <w:num w:numId="136" w16cid:durableId="602807871">
    <w:abstractNumId w:val="94"/>
  </w:num>
  <w:num w:numId="137" w16cid:durableId="91631745">
    <w:abstractNumId w:val="123"/>
  </w:num>
  <w:num w:numId="138" w16cid:durableId="1725642141">
    <w:abstractNumId w:val="98"/>
  </w:num>
  <w:num w:numId="139" w16cid:durableId="1884438380">
    <w:abstractNumId w:val="76"/>
  </w:num>
  <w:num w:numId="140" w16cid:durableId="1431588481">
    <w:abstractNumId w:val="30"/>
  </w:num>
  <w:num w:numId="141" w16cid:durableId="1868635730">
    <w:abstractNumId w:val="93"/>
  </w:num>
  <w:num w:numId="142" w16cid:durableId="1629504485">
    <w:abstractNumId w:val="68"/>
  </w:num>
  <w:num w:numId="143" w16cid:durableId="1681543130">
    <w:abstractNumId w:val="129"/>
  </w:num>
  <w:num w:numId="144" w16cid:durableId="794642599">
    <w:abstractNumId w:val="199"/>
  </w:num>
  <w:num w:numId="145" w16cid:durableId="1717701385">
    <w:abstractNumId w:val="36"/>
  </w:num>
  <w:num w:numId="146" w16cid:durableId="265043859">
    <w:abstractNumId w:val="38"/>
  </w:num>
  <w:num w:numId="147" w16cid:durableId="859590345">
    <w:abstractNumId w:val="174"/>
  </w:num>
  <w:num w:numId="148" w16cid:durableId="968438193">
    <w:abstractNumId w:val="127"/>
  </w:num>
  <w:num w:numId="149" w16cid:durableId="29306363">
    <w:abstractNumId w:val="196"/>
  </w:num>
  <w:num w:numId="150" w16cid:durableId="752162317">
    <w:abstractNumId w:val="75"/>
  </w:num>
  <w:num w:numId="151" w16cid:durableId="878123139">
    <w:abstractNumId w:val="8"/>
  </w:num>
  <w:num w:numId="152" w16cid:durableId="15274987">
    <w:abstractNumId w:val="44"/>
  </w:num>
  <w:num w:numId="153" w16cid:durableId="1524250356">
    <w:abstractNumId w:val="10"/>
  </w:num>
  <w:num w:numId="154" w16cid:durableId="1730952583">
    <w:abstractNumId w:val="166"/>
  </w:num>
  <w:num w:numId="155" w16cid:durableId="296491558">
    <w:abstractNumId w:val="105"/>
  </w:num>
  <w:num w:numId="156" w16cid:durableId="1300108617">
    <w:abstractNumId w:val="110"/>
  </w:num>
  <w:num w:numId="157" w16cid:durableId="1241910847">
    <w:abstractNumId w:val="46"/>
  </w:num>
  <w:num w:numId="158" w16cid:durableId="761031439">
    <w:abstractNumId w:val="15"/>
  </w:num>
  <w:num w:numId="159" w16cid:durableId="644091177">
    <w:abstractNumId w:val="50"/>
  </w:num>
  <w:num w:numId="160" w16cid:durableId="1790122207">
    <w:abstractNumId w:val="125"/>
  </w:num>
  <w:num w:numId="161" w16cid:durableId="348340746">
    <w:abstractNumId w:val="63"/>
  </w:num>
  <w:num w:numId="162" w16cid:durableId="1954824916">
    <w:abstractNumId w:val="202"/>
  </w:num>
  <w:num w:numId="163" w16cid:durableId="169561104">
    <w:abstractNumId w:val="54"/>
  </w:num>
  <w:num w:numId="164" w16cid:durableId="1081638828">
    <w:abstractNumId w:val="23"/>
  </w:num>
  <w:num w:numId="165" w16cid:durableId="1247038441">
    <w:abstractNumId w:val="133"/>
  </w:num>
  <w:num w:numId="166" w16cid:durableId="246350077">
    <w:abstractNumId w:val="69"/>
  </w:num>
  <w:num w:numId="167" w16cid:durableId="539558921">
    <w:abstractNumId w:val="176"/>
  </w:num>
  <w:num w:numId="168" w16cid:durableId="171453542">
    <w:abstractNumId w:val="92"/>
  </w:num>
  <w:num w:numId="169" w16cid:durableId="103885012">
    <w:abstractNumId w:val="100"/>
  </w:num>
  <w:num w:numId="170" w16cid:durableId="314114235">
    <w:abstractNumId w:val="186"/>
  </w:num>
  <w:num w:numId="171" w16cid:durableId="1287585804">
    <w:abstractNumId w:val="172"/>
  </w:num>
  <w:num w:numId="172" w16cid:durableId="917596526">
    <w:abstractNumId w:val="13"/>
  </w:num>
  <w:num w:numId="173" w16cid:durableId="2043168886">
    <w:abstractNumId w:val="145"/>
  </w:num>
  <w:num w:numId="174" w16cid:durableId="700402393">
    <w:abstractNumId w:val="24"/>
  </w:num>
  <w:num w:numId="175" w16cid:durableId="826165862">
    <w:abstractNumId w:val="117"/>
  </w:num>
  <w:num w:numId="176" w16cid:durableId="1706249705">
    <w:abstractNumId w:val="181"/>
  </w:num>
  <w:num w:numId="177" w16cid:durableId="400031891">
    <w:abstractNumId w:val="7"/>
  </w:num>
  <w:num w:numId="178" w16cid:durableId="850216042">
    <w:abstractNumId w:val="185"/>
  </w:num>
  <w:num w:numId="179" w16cid:durableId="24067076">
    <w:abstractNumId w:val="56"/>
  </w:num>
  <w:num w:numId="180" w16cid:durableId="455946907">
    <w:abstractNumId w:val="118"/>
  </w:num>
  <w:num w:numId="181" w16cid:durableId="2012022078">
    <w:abstractNumId w:val="143"/>
  </w:num>
  <w:num w:numId="182" w16cid:durableId="523440263">
    <w:abstractNumId w:val="97"/>
  </w:num>
  <w:num w:numId="183" w16cid:durableId="1441146494">
    <w:abstractNumId w:val="6"/>
  </w:num>
  <w:num w:numId="184" w16cid:durableId="274824064">
    <w:abstractNumId w:val="4"/>
  </w:num>
  <w:num w:numId="185" w16cid:durableId="1282498510">
    <w:abstractNumId w:val="175"/>
  </w:num>
  <w:num w:numId="186" w16cid:durableId="674190577">
    <w:abstractNumId w:val="72"/>
  </w:num>
  <w:num w:numId="187" w16cid:durableId="1859274794">
    <w:abstractNumId w:val="82"/>
  </w:num>
  <w:num w:numId="188" w16cid:durableId="1215313048">
    <w:abstractNumId w:val="124"/>
  </w:num>
  <w:num w:numId="189" w16cid:durableId="400175733">
    <w:abstractNumId w:val="178"/>
  </w:num>
  <w:num w:numId="190" w16cid:durableId="1164589207">
    <w:abstractNumId w:val="103"/>
  </w:num>
  <w:num w:numId="191" w16cid:durableId="1163931062">
    <w:abstractNumId w:val="156"/>
  </w:num>
  <w:num w:numId="192" w16cid:durableId="1749426318">
    <w:abstractNumId w:val="42"/>
  </w:num>
  <w:num w:numId="193" w16cid:durableId="603154179">
    <w:abstractNumId w:val="73"/>
  </w:num>
  <w:num w:numId="194" w16cid:durableId="869075800">
    <w:abstractNumId w:val="142"/>
  </w:num>
  <w:num w:numId="195" w16cid:durableId="1898008153">
    <w:abstractNumId w:val="164"/>
  </w:num>
  <w:num w:numId="196" w16cid:durableId="558247361">
    <w:abstractNumId w:val="61"/>
  </w:num>
  <w:num w:numId="197" w16cid:durableId="218126657">
    <w:abstractNumId w:val="66"/>
  </w:num>
  <w:num w:numId="198" w16cid:durableId="1669937167">
    <w:abstractNumId w:val="146"/>
  </w:num>
  <w:num w:numId="199" w16cid:durableId="1362701486">
    <w:abstractNumId w:val="91"/>
  </w:num>
  <w:num w:numId="200" w16cid:durableId="1348291946">
    <w:abstractNumId w:val="26"/>
  </w:num>
  <w:num w:numId="201" w16cid:durableId="115874345">
    <w:abstractNumId w:val="179"/>
  </w:num>
  <w:num w:numId="202" w16cid:durableId="505244595">
    <w:abstractNumId w:val="187"/>
  </w:num>
  <w:num w:numId="203" w16cid:durableId="848252519">
    <w:abstractNumId w:val="21"/>
  </w:num>
  <w:num w:numId="204" w16cid:durableId="2140880421">
    <w:abstractNumId w:val="198"/>
  </w:num>
  <w:num w:numId="205" w16cid:durableId="320037355">
    <w:abstractNumId w:val="144"/>
  </w:num>
  <w:num w:numId="206" w16cid:durableId="102380229">
    <w:abstractNumId w:val="2"/>
  </w:num>
  <w:num w:numId="207" w16cid:durableId="1773210306">
    <w:abstractNumId w:val="170"/>
  </w:num>
  <w:num w:numId="208" w16cid:durableId="701173261">
    <w:abstractNumId w:val="116"/>
  </w:num>
  <w:num w:numId="209" w16cid:durableId="607585980">
    <w:abstractNumId w:val="0"/>
  </w:num>
  <w:num w:numId="210" w16cid:durableId="386101529">
    <w:abstractNumId w:val="120"/>
  </w:num>
  <w:num w:numId="211" w16cid:durableId="102922949">
    <w:abstractNumId w:val="65"/>
  </w:num>
  <w:num w:numId="212" w16cid:durableId="407846291">
    <w:abstractNumId w:val="96"/>
  </w:num>
  <w:num w:numId="213" w16cid:durableId="149637247">
    <w:abstractNumId w:val="180"/>
  </w:num>
  <w:numIdMacAtCleanup w:val="20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uxal, Steve     RTX">
    <w15:presenceInfo w15:providerId="AD" w15:userId="S::E21002927@adxuser.com::9b7929fa-7a72-46f6-8559-15a9ae2883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C6F7C"/>
    <w:rsid w:val="000073E9"/>
    <w:rsid w:val="00020989"/>
    <w:rsid w:val="00023511"/>
    <w:rsid w:val="00023514"/>
    <w:rsid w:val="00023A1D"/>
    <w:rsid w:val="00064777"/>
    <w:rsid w:val="00072831"/>
    <w:rsid w:val="00083A94"/>
    <w:rsid w:val="00084901"/>
    <w:rsid w:val="0008796E"/>
    <w:rsid w:val="00090E6E"/>
    <w:rsid w:val="000A065C"/>
    <w:rsid w:val="000B56C2"/>
    <w:rsid w:val="000C1BE6"/>
    <w:rsid w:val="000C2AA2"/>
    <w:rsid w:val="000C2C9F"/>
    <w:rsid w:val="000C3D90"/>
    <w:rsid w:val="000C413F"/>
    <w:rsid w:val="000C7476"/>
    <w:rsid w:val="000D2B55"/>
    <w:rsid w:val="000D616E"/>
    <w:rsid w:val="000E4886"/>
    <w:rsid w:val="000E7225"/>
    <w:rsid w:val="000F07E0"/>
    <w:rsid w:val="000F101C"/>
    <w:rsid w:val="000F76E1"/>
    <w:rsid w:val="00102A55"/>
    <w:rsid w:val="00112C51"/>
    <w:rsid w:val="001350EB"/>
    <w:rsid w:val="001406DB"/>
    <w:rsid w:val="0016062D"/>
    <w:rsid w:val="001651EA"/>
    <w:rsid w:val="0017101E"/>
    <w:rsid w:val="00171AC6"/>
    <w:rsid w:val="001741E4"/>
    <w:rsid w:val="00177F6F"/>
    <w:rsid w:val="001819EC"/>
    <w:rsid w:val="00187EFB"/>
    <w:rsid w:val="001906C9"/>
    <w:rsid w:val="00197902"/>
    <w:rsid w:val="001A2B70"/>
    <w:rsid w:val="001B4D22"/>
    <w:rsid w:val="001C2D92"/>
    <w:rsid w:val="001C4CD9"/>
    <w:rsid w:val="001C4D90"/>
    <w:rsid w:val="001D1E1D"/>
    <w:rsid w:val="001D311A"/>
    <w:rsid w:val="001D6971"/>
    <w:rsid w:val="001E0E00"/>
    <w:rsid w:val="001E599F"/>
    <w:rsid w:val="001F1435"/>
    <w:rsid w:val="0020197D"/>
    <w:rsid w:val="00202961"/>
    <w:rsid w:val="00204D2E"/>
    <w:rsid w:val="00210326"/>
    <w:rsid w:val="00220A16"/>
    <w:rsid w:val="00222D51"/>
    <w:rsid w:val="002326C1"/>
    <w:rsid w:val="00235130"/>
    <w:rsid w:val="00237D1D"/>
    <w:rsid w:val="00245024"/>
    <w:rsid w:val="00245A18"/>
    <w:rsid w:val="00250765"/>
    <w:rsid w:val="0025272D"/>
    <w:rsid w:val="00254C55"/>
    <w:rsid w:val="00257DF6"/>
    <w:rsid w:val="00260E47"/>
    <w:rsid w:val="002638F2"/>
    <w:rsid w:val="00263BB0"/>
    <w:rsid w:val="00271F9E"/>
    <w:rsid w:val="0028350D"/>
    <w:rsid w:val="002835A6"/>
    <w:rsid w:val="002844A1"/>
    <w:rsid w:val="00285A67"/>
    <w:rsid w:val="00285B0D"/>
    <w:rsid w:val="002862CA"/>
    <w:rsid w:val="00291744"/>
    <w:rsid w:val="00291F26"/>
    <w:rsid w:val="002A3569"/>
    <w:rsid w:val="002B537E"/>
    <w:rsid w:val="002B5A7F"/>
    <w:rsid w:val="002C5993"/>
    <w:rsid w:val="002D0122"/>
    <w:rsid w:val="002D09EA"/>
    <w:rsid w:val="002D1D44"/>
    <w:rsid w:val="002D70F1"/>
    <w:rsid w:val="002E734A"/>
    <w:rsid w:val="002F59A3"/>
    <w:rsid w:val="002F667D"/>
    <w:rsid w:val="002F6CCE"/>
    <w:rsid w:val="002F75CB"/>
    <w:rsid w:val="00302637"/>
    <w:rsid w:val="00306EB4"/>
    <w:rsid w:val="00310426"/>
    <w:rsid w:val="00315EBE"/>
    <w:rsid w:val="00322097"/>
    <w:rsid w:val="0032679F"/>
    <w:rsid w:val="0033066E"/>
    <w:rsid w:val="0033396C"/>
    <w:rsid w:val="00340D2C"/>
    <w:rsid w:val="0034649B"/>
    <w:rsid w:val="00347B4E"/>
    <w:rsid w:val="00351FE6"/>
    <w:rsid w:val="003630CE"/>
    <w:rsid w:val="003667C7"/>
    <w:rsid w:val="0037474E"/>
    <w:rsid w:val="00386260"/>
    <w:rsid w:val="00392311"/>
    <w:rsid w:val="00392729"/>
    <w:rsid w:val="003929FD"/>
    <w:rsid w:val="00397102"/>
    <w:rsid w:val="003A01F2"/>
    <w:rsid w:val="003A0FFB"/>
    <w:rsid w:val="003A18E6"/>
    <w:rsid w:val="003B55AF"/>
    <w:rsid w:val="003B717D"/>
    <w:rsid w:val="003C5A74"/>
    <w:rsid w:val="003D11B4"/>
    <w:rsid w:val="003D1259"/>
    <w:rsid w:val="003D5B05"/>
    <w:rsid w:val="003D6F8B"/>
    <w:rsid w:val="003E7FB8"/>
    <w:rsid w:val="003F3E6B"/>
    <w:rsid w:val="00400B8B"/>
    <w:rsid w:val="00401057"/>
    <w:rsid w:val="004015F1"/>
    <w:rsid w:val="00401EC2"/>
    <w:rsid w:val="00404A1F"/>
    <w:rsid w:val="00412D00"/>
    <w:rsid w:val="0041544B"/>
    <w:rsid w:val="00422699"/>
    <w:rsid w:val="0042747F"/>
    <w:rsid w:val="00434AD1"/>
    <w:rsid w:val="004431FD"/>
    <w:rsid w:val="00444FD1"/>
    <w:rsid w:val="004511CD"/>
    <w:rsid w:val="00454214"/>
    <w:rsid w:val="00456A0E"/>
    <w:rsid w:val="00460678"/>
    <w:rsid w:val="004658EF"/>
    <w:rsid w:val="0047370F"/>
    <w:rsid w:val="004838CD"/>
    <w:rsid w:val="00483CA4"/>
    <w:rsid w:val="00484ED0"/>
    <w:rsid w:val="0048656F"/>
    <w:rsid w:val="00487D73"/>
    <w:rsid w:val="00487F73"/>
    <w:rsid w:val="00491D23"/>
    <w:rsid w:val="00492BE1"/>
    <w:rsid w:val="00494E8F"/>
    <w:rsid w:val="004A0843"/>
    <w:rsid w:val="004A7328"/>
    <w:rsid w:val="004B34A2"/>
    <w:rsid w:val="004C095D"/>
    <w:rsid w:val="004C21B2"/>
    <w:rsid w:val="004C4B3E"/>
    <w:rsid w:val="004C4DCE"/>
    <w:rsid w:val="004C65AA"/>
    <w:rsid w:val="004D15BF"/>
    <w:rsid w:val="004D20CC"/>
    <w:rsid w:val="004D4648"/>
    <w:rsid w:val="004D7B93"/>
    <w:rsid w:val="004E6912"/>
    <w:rsid w:val="004F28D8"/>
    <w:rsid w:val="004F35B1"/>
    <w:rsid w:val="005008F9"/>
    <w:rsid w:val="00500BF4"/>
    <w:rsid w:val="00502CE3"/>
    <w:rsid w:val="00503F62"/>
    <w:rsid w:val="00510841"/>
    <w:rsid w:val="0051139A"/>
    <w:rsid w:val="005136E9"/>
    <w:rsid w:val="00515B41"/>
    <w:rsid w:val="00516FA0"/>
    <w:rsid w:val="005205C8"/>
    <w:rsid w:val="00527FC0"/>
    <w:rsid w:val="005312F9"/>
    <w:rsid w:val="005314D5"/>
    <w:rsid w:val="00533BA6"/>
    <w:rsid w:val="00537586"/>
    <w:rsid w:val="00537593"/>
    <w:rsid w:val="00540DB6"/>
    <w:rsid w:val="00542126"/>
    <w:rsid w:val="00546A7A"/>
    <w:rsid w:val="00547DCD"/>
    <w:rsid w:val="00552D2E"/>
    <w:rsid w:val="00556E1E"/>
    <w:rsid w:val="00564A14"/>
    <w:rsid w:val="00566133"/>
    <w:rsid w:val="00567067"/>
    <w:rsid w:val="00571D86"/>
    <w:rsid w:val="00582E80"/>
    <w:rsid w:val="00583099"/>
    <w:rsid w:val="0058470E"/>
    <w:rsid w:val="00593791"/>
    <w:rsid w:val="00597C41"/>
    <w:rsid w:val="00597E57"/>
    <w:rsid w:val="005A0736"/>
    <w:rsid w:val="005A1EF5"/>
    <w:rsid w:val="005B0096"/>
    <w:rsid w:val="005B1E9B"/>
    <w:rsid w:val="005D52DF"/>
    <w:rsid w:val="005E350A"/>
    <w:rsid w:val="005E37D8"/>
    <w:rsid w:val="005F090C"/>
    <w:rsid w:val="005F1547"/>
    <w:rsid w:val="005F697D"/>
    <w:rsid w:val="005F7EEC"/>
    <w:rsid w:val="00601E15"/>
    <w:rsid w:val="00602891"/>
    <w:rsid w:val="0060333D"/>
    <w:rsid w:val="0060720A"/>
    <w:rsid w:val="00607296"/>
    <w:rsid w:val="0061180E"/>
    <w:rsid w:val="00614CB0"/>
    <w:rsid w:val="0061706E"/>
    <w:rsid w:val="0062140A"/>
    <w:rsid w:val="00624862"/>
    <w:rsid w:val="00624EBF"/>
    <w:rsid w:val="0062589F"/>
    <w:rsid w:val="00640607"/>
    <w:rsid w:val="00651143"/>
    <w:rsid w:val="00662B66"/>
    <w:rsid w:val="00663A7C"/>
    <w:rsid w:val="006674BF"/>
    <w:rsid w:val="00675635"/>
    <w:rsid w:val="00680B39"/>
    <w:rsid w:val="006814FB"/>
    <w:rsid w:val="00692AAE"/>
    <w:rsid w:val="00692BE6"/>
    <w:rsid w:val="006A0176"/>
    <w:rsid w:val="006A2C1A"/>
    <w:rsid w:val="006A4D9F"/>
    <w:rsid w:val="006B1A5D"/>
    <w:rsid w:val="006B579C"/>
    <w:rsid w:val="006C057E"/>
    <w:rsid w:val="006C44D0"/>
    <w:rsid w:val="006D4233"/>
    <w:rsid w:val="006D444F"/>
    <w:rsid w:val="006D4489"/>
    <w:rsid w:val="006D67EF"/>
    <w:rsid w:val="006E3802"/>
    <w:rsid w:val="006E4D46"/>
    <w:rsid w:val="006E5CE9"/>
    <w:rsid w:val="006F0AE9"/>
    <w:rsid w:val="006F0EA7"/>
    <w:rsid w:val="006F2241"/>
    <w:rsid w:val="006F3C2B"/>
    <w:rsid w:val="006F4FC7"/>
    <w:rsid w:val="00700C93"/>
    <w:rsid w:val="00701F3F"/>
    <w:rsid w:val="00711C99"/>
    <w:rsid w:val="00716BDD"/>
    <w:rsid w:val="007206DF"/>
    <w:rsid w:val="007229DF"/>
    <w:rsid w:val="00722A32"/>
    <w:rsid w:val="007411C5"/>
    <w:rsid w:val="0075030D"/>
    <w:rsid w:val="00753D06"/>
    <w:rsid w:val="00757943"/>
    <w:rsid w:val="00763C9B"/>
    <w:rsid w:val="00766FB1"/>
    <w:rsid w:val="00772452"/>
    <w:rsid w:val="0077466B"/>
    <w:rsid w:val="0077558D"/>
    <w:rsid w:val="00781A8E"/>
    <w:rsid w:val="00790232"/>
    <w:rsid w:val="00791A05"/>
    <w:rsid w:val="00794910"/>
    <w:rsid w:val="007A2E77"/>
    <w:rsid w:val="007A3864"/>
    <w:rsid w:val="007A6DB6"/>
    <w:rsid w:val="007B763F"/>
    <w:rsid w:val="007C0DE0"/>
    <w:rsid w:val="007C31E0"/>
    <w:rsid w:val="007C36B2"/>
    <w:rsid w:val="007C5192"/>
    <w:rsid w:val="007C6174"/>
    <w:rsid w:val="007D4901"/>
    <w:rsid w:val="007E48FD"/>
    <w:rsid w:val="007F5317"/>
    <w:rsid w:val="007F5717"/>
    <w:rsid w:val="0080174B"/>
    <w:rsid w:val="00816F5E"/>
    <w:rsid w:val="00817624"/>
    <w:rsid w:val="008201EA"/>
    <w:rsid w:val="008216DC"/>
    <w:rsid w:val="008245B9"/>
    <w:rsid w:val="00825453"/>
    <w:rsid w:val="00831DC1"/>
    <w:rsid w:val="00834FAA"/>
    <w:rsid w:val="00836469"/>
    <w:rsid w:val="00850A85"/>
    <w:rsid w:val="0085147E"/>
    <w:rsid w:val="008568EA"/>
    <w:rsid w:val="0085714A"/>
    <w:rsid w:val="00857E29"/>
    <w:rsid w:val="00860998"/>
    <w:rsid w:val="00863B97"/>
    <w:rsid w:val="00864345"/>
    <w:rsid w:val="008678B5"/>
    <w:rsid w:val="008722CC"/>
    <w:rsid w:val="008732FC"/>
    <w:rsid w:val="008837BA"/>
    <w:rsid w:val="00884F34"/>
    <w:rsid w:val="00887E1B"/>
    <w:rsid w:val="0089035B"/>
    <w:rsid w:val="00890991"/>
    <w:rsid w:val="00891AE1"/>
    <w:rsid w:val="008A4495"/>
    <w:rsid w:val="008B43B5"/>
    <w:rsid w:val="008B4523"/>
    <w:rsid w:val="008C3DB1"/>
    <w:rsid w:val="008C4656"/>
    <w:rsid w:val="008D0125"/>
    <w:rsid w:val="008D1FF6"/>
    <w:rsid w:val="008D2C0C"/>
    <w:rsid w:val="008D4750"/>
    <w:rsid w:val="008D52A1"/>
    <w:rsid w:val="008E2974"/>
    <w:rsid w:val="008E48AE"/>
    <w:rsid w:val="008F1853"/>
    <w:rsid w:val="008F3FF6"/>
    <w:rsid w:val="008F4D7E"/>
    <w:rsid w:val="00901060"/>
    <w:rsid w:val="00902EB7"/>
    <w:rsid w:val="00906708"/>
    <w:rsid w:val="00910083"/>
    <w:rsid w:val="009177A0"/>
    <w:rsid w:val="00917A6F"/>
    <w:rsid w:val="009250A6"/>
    <w:rsid w:val="00925FCB"/>
    <w:rsid w:val="00927AF5"/>
    <w:rsid w:val="00932530"/>
    <w:rsid w:val="00942589"/>
    <w:rsid w:val="00944128"/>
    <w:rsid w:val="00944A89"/>
    <w:rsid w:val="0095616B"/>
    <w:rsid w:val="0095730D"/>
    <w:rsid w:val="00957E15"/>
    <w:rsid w:val="00960E14"/>
    <w:rsid w:val="00961647"/>
    <w:rsid w:val="0096400A"/>
    <w:rsid w:val="00967F02"/>
    <w:rsid w:val="00970C71"/>
    <w:rsid w:val="0097272A"/>
    <w:rsid w:val="00980FB6"/>
    <w:rsid w:val="00985074"/>
    <w:rsid w:val="00990749"/>
    <w:rsid w:val="0099145E"/>
    <w:rsid w:val="009A4AFA"/>
    <w:rsid w:val="009D2FF3"/>
    <w:rsid w:val="009D2FF9"/>
    <w:rsid w:val="009E601F"/>
    <w:rsid w:val="00A016D2"/>
    <w:rsid w:val="00A0170B"/>
    <w:rsid w:val="00A10610"/>
    <w:rsid w:val="00A10FDF"/>
    <w:rsid w:val="00A12E3F"/>
    <w:rsid w:val="00A217B3"/>
    <w:rsid w:val="00A27B97"/>
    <w:rsid w:val="00A32850"/>
    <w:rsid w:val="00A35C53"/>
    <w:rsid w:val="00A3612A"/>
    <w:rsid w:val="00A37CB9"/>
    <w:rsid w:val="00A412E3"/>
    <w:rsid w:val="00A41CBF"/>
    <w:rsid w:val="00A42CFB"/>
    <w:rsid w:val="00A44893"/>
    <w:rsid w:val="00A45E97"/>
    <w:rsid w:val="00A505EF"/>
    <w:rsid w:val="00A54D4E"/>
    <w:rsid w:val="00A56A30"/>
    <w:rsid w:val="00A61480"/>
    <w:rsid w:val="00A623A6"/>
    <w:rsid w:val="00A64B4D"/>
    <w:rsid w:val="00A66B35"/>
    <w:rsid w:val="00A6705D"/>
    <w:rsid w:val="00A70685"/>
    <w:rsid w:val="00A70770"/>
    <w:rsid w:val="00A7094B"/>
    <w:rsid w:val="00A74D2A"/>
    <w:rsid w:val="00A74DDD"/>
    <w:rsid w:val="00A916B5"/>
    <w:rsid w:val="00A95C79"/>
    <w:rsid w:val="00AA3D4D"/>
    <w:rsid w:val="00AB12AC"/>
    <w:rsid w:val="00AB6037"/>
    <w:rsid w:val="00AC1ACF"/>
    <w:rsid w:val="00AC3976"/>
    <w:rsid w:val="00AC6115"/>
    <w:rsid w:val="00AD026D"/>
    <w:rsid w:val="00AD3328"/>
    <w:rsid w:val="00AE340C"/>
    <w:rsid w:val="00AE403B"/>
    <w:rsid w:val="00AE4AFA"/>
    <w:rsid w:val="00AE51D0"/>
    <w:rsid w:val="00AF61E5"/>
    <w:rsid w:val="00AF6ED3"/>
    <w:rsid w:val="00B00BDF"/>
    <w:rsid w:val="00B0548C"/>
    <w:rsid w:val="00B07B3A"/>
    <w:rsid w:val="00B23D65"/>
    <w:rsid w:val="00B25C0F"/>
    <w:rsid w:val="00B44D69"/>
    <w:rsid w:val="00B52042"/>
    <w:rsid w:val="00B56C06"/>
    <w:rsid w:val="00B603E7"/>
    <w:rsid w:val="00B70125"/>
    <w:rsid w:val="00B708E5"/>
    <w:rsid w:val="00B84A33"/>
    <w:rsid w:val="00B91AB8"/>
    <w:rsid w:val="00B927CC"/>
    <w:rsid w:val="00B94220"/>
    <w:rsid w:val="00BA25BD"/>
    <w:rsid w:val="00BA74E3"/>
    <w:rsid w:val="00BA7FBB"/>
    <w:rsid w:val="00BB268E"/>
    <w:rsid w:val="00BB6848"/>
    <w:rsid w:val="00BC1188"/>
    <w:rsid w:val="00BC1A94"/>
    <w:rsid w:val="00BC4292"/>
    <w:rsid w:val="00BD0706"/>
    <w:rsid w:val="00BD0DF6"/>
    <w:rsid w:val="00BE6847"/>
    <w:rsid w:val="00BF2ECA"/>
    <w:rsid w:val="00BF65D1"/>
    <w:rsid w:val="00BF7188"/>
    <w:rsid w:val="00C01A31"/>
    <w:rsid w:val="00C029FB"/>
    <w:rsid w:val="00C05050"/>
    <w:rsid w:val="00C16C30"/>
    <w:rsid w:val="00C17C3B"/>
    <w:rsid w:val="00C23685"/>
    <w:rsid w:val="00C35D5F"/>
    <w:rsid w:val="00C3688F"/>
    <w:rsid w:val="00C36EFD"/>
    <w:rsid w:val="00C4061D"/>
    <w:rsid w:val="00C40F01"/>
    <w:rsid w:val="00C413D6"/>
    <w:rsid w:val="00C4273A"/>
    <w:rsid w:val="00C4393C"/>
    <w:rsid w:val="00C4430B"/>
    <w:rsid w:val="00C47769"/>
    <w:rsid w:val="00C50C1E"/>
    <w:rsid w:val="00C550F1"/>
    <w:rsid w:val="00C56B8B"/>
    <w:rsid w:val="00C619C1"/>
    <w:rsid w:val="00C6432A"/>
    <w:rsid w:val="00C7007D"/>
    <w:rsid w:val="00C7055E"/>
    <w:rsid w:val="00C80276"/>
    <w:rsid w:val="00C833E2"/>
    <w:rsid w:val="00C90574"/>
    <w:rsid w:val="00C92415"/>
    <w:rsid w:val="00C95703"/>
    <w:rsid w:val="00C96721"/>
    <w:rsid w:val="00C96D33"/>
    <w:rsid w:val="00CA3205"/>
    <w:rsid w:val="00CA4C77"/>
    <w:rsid w:val="00CA5966"/>
    <w:rsid w:val="00CB1680"/>
    <w:rsid w:val="00CB17E6"/>
    <w:rsid w:val="00CB3988"/>
    <w:rsid w:val="00CB6D3D"/>
    <w:rsid w:val="00CC0E84"/>
    <w:rsid w:val="00CC230D"/>
    <w:rsid w:val="00CC6C66"/>
    <w:rsid w:val="00CC7916"/>
    <w:rsid w:val="00CC796D"/>
    <w:rsid w:val="00CC7F00"/>
    <w:rsid w:val="00CC7FD3"/>
    <w:rsid w:val="00CD19C0"/>
    <w:rsid w:val="00CD51FA"/>
    <w:rsid w:val="00CE434D"/>
    <w:rsid w:val="00CE437C"/>
    <w:rsid w:val="00CE57C2"/>
    <w:rsid w:val="00CE676E"/>
    <w:rsid w:val="00CF1615"/>
    <w:rsid w:val="00CF622C"/>
    <w:rsid w:val="00D0364F"/>
    <w:rsid w:val="00D06457"/>
    <w:rsid w:val="00D06E2C"/>
    <w:rsid w:val="00D1408D"/>
    <w:rsid w:val="00D22662"/>
    <w:rsid w:val="00D37935"/>
    <w:rsid w:val="00D43418"/>
    <w:rsid w:val="00D52DE5"/>
    <w:rsid w:val="00D54ED3"/>
    <w:rsid w:val="00D554DB"/>
    <w:rsid w:val="00D60246"/>
    <w:rsid w:val="00D61BB7"/>
    <w:rsid w:val="00D655DA"/>
    <w:rsid w:val="00D72BF0"/>
    <w:rsid w:val="00D72C7A"/>
    <w:rsid w:val="00D74833"/>
    <w:rsid w:val="00D773F9"/>
    <w:rsid w:val="00D82B43"/>
    <w:rsid w:val="00D868B1"/>
    <w:rsid w:val="00D87278"/>
    <w:rsid w:val="00D942AE"/>
    <w:rsid w:val="00D95D09"/>
    <w:rsid w:val="00D96722"/>
    <w:rsid w:val="00DA3210"/>
    <w:rsid w:val="00DA4460"/>
    <w:rsid w:val="00DA6602"/>
    <w:rsid w:val="00DA79FE"/>
    <w:rsid w:val="00DC6F7C"/>
    <w:rsid w:val="00DC7539"/>
    <w:rsid w:val="00DD140F"/>
    <w:rsid w:val="00DD4BFD"/>
    <w:rsid w:val="00DE2ABE"/>
    <w:rsid w:val="00DE2B3A"/>
    <w:rsid w:val="00DF5B86"/>
    <w:rsid w:val="00E04CDB"/>
    <w:rsid w:val="00E05A7C"/>
    <w:rsid w:val="00E16D99"/>
    <w:rsid w:val="00E20861"/>
    <w:rsid w:val="00E219E2"/>
    <w:rsid w:val="00E2496B"/>
    <w:rsid w:val="00E24986"/>
    <w:rsid w:val="00E25B7B"/>
    <w:rsid w:val="00E3181A"/>
    <w:rsid w:val="00E31C75"/>
    <w:rsid w:val="00E31E6C"/>
    <w:rsid w:val="00E41DA7"/>
    <w:rsid w:val="00E454A8"/>
    <w:rsid w:val="00E46461"/>
    <w:rsid w:val="00E469B7"/>
    <w:rsid w:val="00E478FE"/>
    <w:rsid w:val="00E50973"/>
    <w:rsid w:val="00E776B6"/>
    <w:rsid w:val="00E80CDE"/>
    <w:rsid w:val="00E853E7"/>
    <w:rsid w:val="00E90203"/>
    <w:rsid w:val="00E9094B"/>
    <w:rsid w:val="00E94D3F"/>
    <w:rsid w:val="00E95414"/>
    <w:rsid w:val="00EA3243"/>
    <w:rsid w:val="00EA5C3D"/>
    <w:rsid w:val="00EA6569"/>
    <w:rsid w:val="00EB0536"/>
    <w:rsid w:val="00EB7798"/>
    <w:rsid w:val="00EB7D12"/>
    <w:rsid w:val="00EC2C70"/>
    <w:rsid w:val="00EC325E"/>
    <w:rsid w:val="00EC7A8E"/>
    <w:rsid w:val="00EC7B68"/>
    <w:rsid w:val="00ED2693"/>
    <w:rsid w:val="00ED6866"/>
    <w:rsid w:val="00ED777A"/>
    <w:rsid w:val="00EF3991"/>
    <w:rsid w:val="00EF5C2D"/>
    <w:rsid w:val="00F024ED"/>
    <w:rsid w:val="00F12057"/>
    <w:rsid w:val="00F130F0"/>
    <w:rsid w:val="00F14882"/>
    <w:rsid w:val="00F154FE"/>
    <w:rsid w:val="00F308A5"/>
    <w:rsid w:val="00F3208C"/>
    <w:rsid w:val="00F35E58"/>
    <w:rsid w:val="00F407B3"/>
    <w:rsid w:val="00F415A5"/>
    <w:rsid w:val="00F42773"/>
    <w:rsid w:val="00F56386"/>
    <w:rsid w:val="00F602A7"/>
    <w:rsid w:val="00F66C70"/>
    <w:rsid w:val="00F70C1C"/>
    <w:rsid w:val="00F77C1C"/>
    <w:rsid w:val="00F834F5"/>
    <w:rsid w:val="00F8427C"/>
    <w:rsid w:val="00F949D8"/>
    <w:rsid w:val="00F95D7D"/>
    <w:rsid w:val="00F9738E"/>
    <w:rsid w:val="00FA1129"/>
    <w:rsid w:val="00FA611D"/>
    <w:rsid w:val="00FB2922"/>
    <w:rsid w:val="00FB2A8A"/>
    <w:rsid w:val="00FD08BC"/>
    <w:rsid w:val="00FD79F3"/>
    <w:rsid w:val="00FD7F4A"/>
    <w:rsid w:val="00FE2175"/>
    <w:rsid w:val="00FE4CED"/>
    <w:rsid w:val="00FE642D"/>
    <w:rsid w:val="00FE7981"/>
    <w:rsid w:val="00FF137E"/>
    <w:rsid w:val="00FF354F"/>
    <w:rsid w:val="00FF47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61A5B8"/>
  <w15:docId w15:val="{077B9493-FEC9-479C-BD90-54E40B92D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E15"/>
    <w:pPr>
      <w:spacing w:after="240"/>
    </w:pPr>
    <w:rPr>
      <w:rFonts w:ascii="Times New Roman" w:hAnsi="Times New Roman"/>
    </w:rPr>
  </w:style>
  <w:style w:type="paragraph" w:styleId="Heading1">
    <w:name w:val="heading 1"/>
    <w:basedOn w:val="Normal"/>
    <w:next w:val="Normal"/>
    <w:link w:val="Heading1Char"/>
    <w:uiPriority w:val="9"/>
    <w:qFormat/>
    <w:rsid w:val="00D22662"/>
    <w:pPr>
      <w:keepNext/>
      <w:keepLines/>
      <w:pageBreakBefore/>
      <w:numPr>
        <w:numId w:val="2"/>
      </w:numPr>
      <w:spacing w:before="240" w:after="120" w:line="240" w:lineRule="auto"/>
      <w:outlineLvl w:val="0"/>
    </w:pPr>
    <w:rPr>
      <w:rFonts w:eastAsiaTheme="majorEastAsia" w:cs="Times New Roman"/>
      <w:b/>
      <w:bCs/>
      <w:sz w:val="24"/>
      <w:szCs w:val="24"/>
    </w:rPr>
  </w:style>
  <w:style w:type="paragraph" w:styleId="Heading2">
    <w:name w:val="heading 2"/>
    <w:basedOn w:val="Normal"/>
    <w:next w:val="Normal"/>
    <w:link w:val="Heading2Char"/>
    <w:uiPriority w:val="9"/>
    <w:unhideWhenUsed/>
    <w:qFormat/>
    <w:rsid w:val="00D1408D"/>
    <w:pPr>
      <w:numPr>
        <w:ilvl w:val="1"/>
        <w:numId w:val="2"/>
      </w:numPr>
      <w:spacing w:after="120"/>
      <w:outlineLvl w:val="1"/>
    </w:pPr>
    <w:rPr>
      <w:rFonts w:eastAsiaTheme="majorEastAsia" w:cs="Times New Roman"/>
      <w:b/>
      <w:bCs/>
      <w:sz w:val="24"/>
    </w:rPr>
  </w:style>
  <w:style w:type="paragraph" w:styleId="Heading3">
    <w:name w:val="heading 3"/>
    <w:basedOn w:val="Heading2"/>
    <w:next w:val="Normal"/>
    <w:link w:val="Heading3Char"/>
    <w:uiPriority w:val="9"/>
    <w:unhideWhenUsed/>
    <w:qFormat/>
    <w:rsid w:val="00D554DB"/>
    <w:pPr>
      <w:numPr>
        <w:ilvl w:val="2"/>
      </w:numPr>
      <w:outlineLvl w:val="2"/>
    </w:pPr>
  </w:style>
  <w:style w:type="paragraph" w:styleId="Heading4">
    <w:name w:val="heading 4"/>
    <w:basedOn w:val="Normal"/>
    <w:next w:val="Normal"/>
    <w:link w:val="Heading4Char"/>
    <w:uiPriority w:val="9"/>
    <w:unhideWhenUsed/>
    <w:qFormat/>
    <w:rsid w:val="008D2C0C"/>
    <w:pPr>
      <w:keepNext/>
      <w:keepLines/>
      <w:numPr>
        <w:ilvl w:val="3"/>
        <w:numId w:val="2"/>
      </w:numPr>
      <w:spacing w:before="200" w:after="120" w:line="276" w:lineRule="auto"/>
      <w:outlineLvl w:val="3"/>
    </w:pPr>
    <w:rPr>
      <w:rFonts w:eastAsiaTheme="majorEastAsia" w:cstheme="majorBidi"/>
      <w:b/>
      <w:bCs/>
      <w:iCs/>
      <w:sz w:val="24"/>
    </w:rPr>
  </w:style>
  <w:style w:type="paragraph" w:styleId="Heading5">
    <w:name w:val="heading 5"/>
    <w:basedOn w:val="Normal"/>
    <w:next w:val="Normal"/>
    <w:link w:val="Heading5Char"/>
    <w:uiPriority w:val="9"/>
    <w:unhideWhenUsed/>
    <w:qFormat/>
    <w:rsid w:val="008D2C0C"/>
    <w:pPr>
      <w:keepNext/>
      <w:keepLines/>
      <w:numPr>
        <w:ilvl w:val="4"/>
        <w:numId w:val="2"/>
      </w:numPr>
      <w:spacing w:before="200" w:after="120" w:line="240" w:lineRule="auto"/>
      <w:outlineLvl w:val="4"/>
    </w:pPr>
    <w:rPr>
      <w:rFonts w:eastAsiaTheme="majorEastAsia" w:cstheme="majorBidi"/>
      <w:b/>
      <w:sz w:val="24"/>
    </w:rPr>
  </w:style>
  <w:style w:type="paragraph" w:styleId="Heading6">
    <w:name w:val="heading 6"/>
    <w:basedOn w:val="Normal"/>
    <w:next w:val="Normal"/>
    <w:link w:val="Heading6Char"/>
    <w:uiPriority w:val="9"/>
    <w:unhideWhenUsed/>
    <w:qFormat/>
    <w:rsid w:val="008D2C0C"/>
    <w:pPr>
      <w:keepNext/>
      <w:keepLines/>
      <w:numPr>
        <w:ilvl w:val="5"/>
        <w:numId w:val="2"/>
      </w:numPr>
      <w:spacing w:before="200" w:after="120" w:line="240" w:lineRule="auto"/>
      <w:outlineLvl w:val="5"/>
    </w:pPr>
    <w:rPr>
      <w:rFonts w:eastAsiaTheme="majorEastAsia" w:cstheme="majorBidi"/>
      <w:b/>
      <w:iCs/>
      <w:sz w:val="24"/>
    </w:rPr>
  </w:style>
  <w:style w:type="paragraph" w:styleId="Heading7">
    <w:name w:val="heading 7"/>
    <w:basedOn w:val="Heading1"/>
    <w:next w:val="Normal"/>
    <w:link w:val="Heading7Char"/>
    <w:uiPriority w:val="9"/>
    <w:unhideWhenUsed/>
    <w:qFormat/>
    <w:rsid w:val="00753D06"/>
    <w:pPr>
      <w:numPr>
        <w:ilvl w:val="6"/>
      </w:numPr>
      <w:ind w:left="1440" w:hanging="1440"/>
      <w:outlineLvl w:val="6"/>
    </w:pPr>
    <w:rPr>
      <w:color w:val="000000" w:themeColor="text1"/>
      <w:szCs w:val="28"/>
    </w:rPr>
  </w:style>
  <w:style w:type="paragraph" w:styleId="Heading8">
    <w:name w:val="heading 8"/>
    <w:basedOn w:val="Normal"/>
    <w:next w:val="Normal"/>
    <w:link w:val="Heading8Char"/>
    <w:uiPriority w:val="9"/>
    <w:unhideWhenUsed/>
    <w:qFormat/>
    <w:rsid w:val="008D2C0C"/>
    <w:pPr>
      <w:keepNext/>
      <w:keepLines/>
      <w:numPr>
        <w:ilvl w:val="7"/>
        <w:numId w:val="2"/>
      </w:numPr>
      <w:spacing w:before="200" w:after="120" w:line="240" w:lineRule="auto"/>
      <w:outlineLvl w:val="7"/>
    </w:pPr>
    <w:rPr>
      <w:rFonts w:eastAsiaTheme="majorEastAsia" w:cstheme="majorBidi"/>
      <w:b/>
      <w:color w:val="0D0D0D" w:themeColor="text1" w:themeTint="F2"/>
      <w:sz w:val="24"/>
      <w:szCs w:val="20"/>
    </w:rPr>
  </w:style>
  <w:style w:type="paragraph" w:styleId="Heading9">
    <w:name w:val="heading 9"/>
    <w:basedOn w:val="Normal"/>
    <w:next w:val="Normal"/>
    <w:link w:val="Heading9Char"/>
    <w:uiPriority w:val="9"/>
    <w:unhideWhenUsed/>
    <w:qFormat/>
    <w:rsid w:val="00753D06"/>
    <w:pPr>
      <w:keepNext/>
      <w:keepLines/>
      <w:numPr>
        <w:ilvl w:val="8"/>
        <w:numId w:val="2"/>
      </w:numPr>
      <w:spacing w:before="200" w:after="0" w:line="240" w:lineRule="auto"/>
      <w:outlineLvl w:val="8"/>
    </w:pPr>
    <w:rPr>
      <w:rFonts w:eastAsiaTheme="majorEastAsia" w:cs="Times New Roman"/>
      <w:b/>
      <w:iCs/>
      <w:color w:val="0D0D0D" w:themeColor="text1" w:themeTint="F2"/>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6F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F7C"/>
  </w:style>
  <w:style w:type="paragraph" w:styleId="Footer">
    <w:name w:val="footer"/>
    <w:basedOn w:val="Normal"/>
    <w:link w:val="FooterChar"/>
    <w:uiPriority w:val="99"/>
    <w:unhideWhenUsed/>
    <w:rsid w:val="00DC6F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F7C"/>
  </w:style>
  <w:style w:type="paragraph" w:styleId="BodyText">
    <w:name w:val="Body Text"/>
    <w:basedOn w:val="Normal"/>
    <w:link w:val="BodyTextChar"/>
    <w:uiPriority w:val="1"/>
    <w:qFormat/>
    <w:rsid w:val="00DC6F7C"/>
    <w:pPr>
      <w:widowControl w:val="0"/>
      <w:autoSpaceDE w:val="0"/>
      <w:autoSpaceDN w:val="0"/>
      <w:adjustRightInd w:val="0"/>
      <w:spacing w:after="0" w:line="240" w:lineRule="auto"/>
      <w:ind w:left="1054" w:hanging="864"/>
    </w:pPr>
    <w:rPr>
      <w:rFonts w:ascii="Cambria" w:eastAsiaTheme="minorEastAsia" w:hAnsi="Cambria" w:cs="Cambria"/>
      <w:sz w:val="24"/>
      <w:szCs w:val="24"/>
    </w:rPr>
  </w:style>
  <w:style w:type="character" w:customStyle="1" w:styleId="BodyTextChar">
    <w:name w:val="Body Text Char"/>
    <w:basedOn w:val="DefaultParagraphFont"/>
    <w:link w:val="BodyText"/>
    <w:uiPriority w:val="1"/>
    <w:rsid w:val="00DC6F7C"/>
    <w:rPr>
      <w:rFonts w:ascii="Cambria" w:eastAsiaTheme="minorEastAsia" w:hAnsi="Cambria" w:cs="Cambria"/>
      <w:sz w:val="24"/>
      <w:szCs w:val="24"/>
    </w:rPr>
  </w:style>
  <w:style w:type="table" w:styleId="TableGrid">
    <w:name w:val="Table Grid"/>
    <w:basedOn w:val="TableNormal"/>
    <w:uiPriority w:val="39"/>
    <w:rsid w:val="00DC6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22662"/>
    <w:rPr>
      <w:rFonts w:ascii="Times New Roman" w:eastAsiaTheme="majorEastAsia" w:hAnsi="Times New Roman" w:cs="Times New Roman"/>
      <w:b/>
      <w:bCs/>
      <w:sz w:val="24"/>
      <w:szCs w:val="24"/>
    </w:rPr>
  </w:style>
  <w:style w:type="paragraph" w:styleId="TOCHeading">
    <w:name w:val="TOC Heading"/>
    <w:basedOn w:val="Heading1"/>
    <w:next w:val="Normal"/>
    <w:uiPriority w:val="39"/>
    <w:unhideWhenUsed/>
    <w:qFormat/>
    <w:rsid w:val="00CB3988"/>
    <w:pPr>
      <w:numPr>
        <w:numId w:val="0"/>
      </w:numPr>
      <w:ind w:left="360" w:hanging="360"/>
      <w:outlineLvl w:val="9"/>
    </w:pPr>
    <w:rPr>
      <w:rFonts w:eastAsiaTheme="minorHAnsi"/>
    </w:rPr>
  </w:style>
  <w:style w:type="character" w:customStyle="1" w:styleId="Heading2Char">
    <w:name w:val="Heading 2 Char"/>
    <w:basedOn w:val="DefaultParagraphFont"/>
    <w:link w:val="Heading2"/>
    <w:uiPriority w:val="9"/>
    <w:rsid w:val="00D1408D"/>
    <w:rPr>
      <w:rFonts w:ascii="Times New Roman" w:eastAsiaTheme="majorEastAsia" w:hAnsi="Times New Roman" w:cs="Times New Roman"/>
      <w:b/>
      <w:bCs/>
      <w:sz w:val="24"/>
    </w:rPr>
  </w:style>
  <w:style w:type="character" w:customStyle="1" w:styleId="Heading3Char">
    <w:name w:val="Heading 3 Char"/>
    <w:basedOn w:val="DefaultParagraphFont"/>
    <w:link w:val="Heading3"/>
    <w:uiPriority w:val="9"/>
    <w:rsid w:val="00D554DB"/>
    <w:rPr>
      <w:rFonts w:ascii="Times New Roman" w:eastAsiaTheme="majorEastAsia" w:hAnsi="Times New Roman" w:cs="Times New Roman"/>
      <w:b/>
      <w:bCs/>
      <w:sz w:val="24"/>
    </w:rPr>
  </w:style>
  <w:style w:type="character" w:customStyle="1" w:styleId="Heading4Char">
    <w:name w:val="Heading 4 Char"/>
    <w:basedOn w:val="DefaultParagraphFont"/>
    <w:link w:val="Heading4"/>
    <w:uiPriority w:val="9"/>
    <w:rsid w:val="008D2C0C"/>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8D2C0C"/>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8D2C0C"/>
    <w:rPr>
      <w:rFonts w:ascii="Times New Roman" w:eastAsiaTheme="majorEastAsia" w:hAnsi="Times New Roman" w:cstheme="majorBidi"/>
      <w:b/>
      <w:iCs/>
      <w:sz w:val="24"/>
    </w:rPr>
  </w:style>
  <w:style w:type="character" w:customStyle="1" w:styleId="Heading7Char">
    <w:name w:val="Heading 7 Char"/>
    <w:basedOn w:val="DefaultParagraphFont"/>
    <w:link w:val="Heading7"/>
    <w:uiPriority w:val="9"/>
    <w:rsid w:val="00753D06"/>
    <w:rPr>
      <w:rFonts w:ascii="Times New Roman" w:eastAsiaTheme="majorEastAsia" w:hAnsi="Times New Roman" w:cs="Times New Roman"/>
      <w:b/>
      <w:bCs/>
      <w:color w:val="000000" w:themeColor="text1"/>
      <w:sz w:val="24"/>
      <w:szCs w:val="28"/>
    </w:rPr>
  </w:style>
  <w:style w:type="character" w:customStyle="1" w:styleId="Heading8Char">
    <w:name w:val="Heading 8 Char"/>
    <w:basedOn w:val="DefaultParagraphFont"/>
    <w:link w:val="Heading8"/>
    <w:uiPriority w:val="9"/>
    <w:rsid w:val="008D2C0C"/>
    <w:rPr>
      <w:rFonts w:ascii="Times New Roman" w:eastAsiaTheme="majorEastAsia" w:hAnsi="Times New Roman" w:cstheme="majorBidi"/>
      <w:b/>
      <w:color w:val="0D0D0D" w:themeColor="text1" w:themeTint="F2"/>
      <w:sz w:val="24"/>
      <w:szCs w:val="20"/>
    </w:rPr>
  </w:style>
  <w:style w:type="character" w:customStyle="1" w:styleId="Heading9Char">
    <w:name w:val="Heading 9 Char"/>
    <w:basedOn w:val="DefaultParagraphFont"/>
    <w:link w:val="Heading9"/>
    <w:uiPriority w:val="9"/>
    <w:rsid w:val="00753D06"/>
    <w:rPr>
      <w:rFonts w:ascii="Times New Roman" w:eastAsiaTheme="majorEastAsia" w:hAnsi="Times New Roman" w:cs="Times New Roman"/>
      <w:b/>
      <w:iCs/>
      <w:color w:val="0D0D0D" w:themeColor="text1" w:themeTint="F2"/>
      <w:sz w:val="24"/>
    </w:rPr>
  </w:style>
  <w:style w:type="numbering" w:customStyle="1" w:styleId="HeadingNumbering">
    <w:name w:val="Heading Numbering"/>
    <w:uiPriority w:val="99"/>
    <w:rsid w:val="008D1FF6"/>
    <w:pPr>
      <w:numPr>
        <w:numId w:val="1"/>
      </w:numPr>
    </w:pPr>
  </w:style>
  <w:style w:type="paragraph" w:styleId="ListParagraph">
    <w:name w:val="List Paragraph"/>
    <w:basedOn w:val="Normal"/>
    <w:link w:val="ListParagraphChar"/>
    <w:uiPriority w:val="34"/>
    <w:qFormat/>
    <w:rsid w:val="008D1FF6"/>
    <w:pPr>
      <w:spacing w:after="200" w:line="276" w:lineRule="auto"/>
      <w:ind w:left="720"/>
      <w:contextualSpacing/>
    </w:pPr>
  </w:style>
  <w:style w:type="paragraph" w:styleId="Caption">
    <w:name w:val="caption"/>
    <w:aliases w:val="Table Caption"/>
    <w:basedOn w:val="Normal"/>
    <w:next w:val="Normal"/>
    <w:uiPriority w:val="35"/>
    <w:unhideWhenUsed/>
    <w:qFormat/>
    <w:rsid w:val="008D1FF6"/>
    <w:pPr>
      <w:spacing w:after="360" w:line="240" w:lineRule="auto"/>
      <w:jc w:val="center"/>
    </w:pPr>
    <w:rPr>
      <w:i/>
      <w:iCs/>
      <w:color w:val="1F497D"/>
      <w:sz w:val="18"/>
      <w:szCs w:val="18"/>
    </w:rPr>
  </w:style>
  <w:style w:type="paragraph" w:styleId="NoSpacing">
    <w:name w:val="No Spacing"/>
    <w:uiPriority w:val="1"/>
    <w:qFormat/>
    <w:rsid w:val="008D2C0C"/>
    <w:pPr>
      <w:spacing w:after="0" w:line="240" w:lineRule="auto"/>
    </w:pPr>
    <w:rPr>
      <w:rFonts w:ascii="Times New Roman" w:hAnsi="Times New Roman"/>
    </w:rPr>
  </w:style>
  <w:style w:type="paragraph" w:styleId="TOC1">
    <w:name w:val="toc 1"/>
    <w:basedOn w:val="Normal"/>
    <w:next w:val="Normal"/>
    <w:autoRedefine/>
    <w:uiPriority w:val="39"/>
    <w:unhideWhenUsed/>
    <w:rsid w:val="003667C7"/>
    <w:pPr>
      <w:tabs>
        <w:tab w:val="left" w:pos="440"/>
        <w:tab w:val="right" w:leader="dot" w:pos="9350"/>
      </w:tabs>
      <w:spacing w:after="100"/>
    </w:pPr>
  </w:style>
  <w:style w:type="paragraph" w:styleId="TOC2">
    <w:name w:val="toc 2"/>
    <w:basedOn w:val="Normal"/>
    <w:next w:val="Normal"/>
    <w:autoRedefine/>
    <w:uiPriority w:val="39"/>
    <w:unhideWhenUsed/>
    <w:rsid w:val="00CB3988"/>
    <w:pPr>
      <w:spacing w:after="100"/>
      <w:ind w:left="220"/>
    </w:pPr>
  </w:style>
  <w:style w:type="paragraph" w:styleId="TOC3">
    <w:name w:val="toc 3"/>
    <w:basedOn w:val="Normal"/>
    <w:next w:val="Normal"/>
    <w:autoRedefine/>
    <w:uiPriority w:val="39"/>
    <w:unhideWhenUsed/>
    <w:rsid w:val="003A18E6"/>
    <w:pPr>
      <w:tabs>
        <w:tab w:val="left" w:pos="1350"/>
        <w:tab w:val="right" w:leader="dot" w:pos="9350"/>
      </w:tabs>
      <w:spacing w:after="100"/>
      <w:ind w:left="440"/>
    </w:pPr>
  </w:style>
  <w:style w:type="character" w:styleId="Hyperlink">
    <w:name w:val="Hyperlink"/>
    <w:basedOn w:val="DefaultParagraphFont"/>
    <w:uiPriority w:val="99"/>
    <w:unhideWhenUsed/>
    <w:rsid w:val="00CB3988"/>
    <w:rPr>
      <w:color w:val="0563C1" w:themeColor="hyperlink"/>
      <w:u w:val="single"/>
    </w:rPr>
  </w:style>
  <w:style w:type="paragraph" w:styleId="TableofFigures">
    <w:name w:val="table of figures"/>
    <w:basedOn w:val="Normal"/>
    <w:next w:val="Normal"/>
    <w:uiPriority w:val="99"/>
    <w:unhideWhenUsed/>
    <w:rsid w:val="00CB3988"/>
    <w:pPr>
      <w:spacing w:after="0"/>
    </w:pPr>
  </w:style>
  <w:style w:type="paragraph" w:styleId="TOC4">
    <w:name w:val="toc 4"/>
    <w:basedOn w:val="Normal"/>
    <w:next w:val="Normal"/>
    <w:autoRedefine/>
    <w:uiPriority w:val="39"/>
    <w:unhideWhenUsed/>
    <w:rsid w:val="0034649B"/>
    <w:pPr>
      <w:spacing w:after="100"/>
      <w:ind w:left="660"/>
    </w:pPr>
  </w:style>
  <w:style w:type="paragraph" w:styleId="TOC5">
    <w:name w:val="toc 5"/>
    <w:basedOn w:val="Normal"/>
    <w:next w:val="Normal"/>
    <w:autoRedefine/>
    <w:uiPriority w:val="39"/>
    <w:unhideWhenUsed/>
    <w:rsid w:val="0034649B"/>
    <w:pPr>
      <w:spacing w:after="100"/>
      <w:ind w:left="880"/>
    </w:pPr>
  </w:style>
  <w:style w:type="paragraph" w:styleId="TOC6">
    <w:name w:val="toc 6"/>
    <w:basedOn w:val="Normal"/>
    <w:next w:val="Normal"/>
    <w:autoRedefine/>
    <w:uiPriority w:val="39"/>
    <w:unhideWhenUsed/>
    <w:rsid w:val="0034649B"/>
    <w:pPr>
      <w:spacing w:after="100"/>
      <w:ind w:left="1100"/>
    </w:pPr>
  </w:style>
  <w:style w:type="paragraph" w:styleId="TOC7">
    <w:name w:val="toc 7"/>
    <w:basedOn w:val="Normal"/>
    <w:next w:val="Normal"/>
    <w:autoRedefine/>
    <w:uiPriority w:val="39"/>
    <w:unhideWhenUsed/>
    <w:rsid w:val="0034649B"/>
    <w:pPr>
      <w:tabs>
        <w:tab w:val="left" w:pos="1350"/>
        <w:tab w:val="right" w:leader="dot" w:pos="9350"/>
      </w:tabs>
      <w:spacing w:after="100"/>
    </w:pPr>
  </w:style>
  <w:style w:type="paragraph" w:styleId="TOC8">
    <w:name w:val="toc 8"/>
    <w:basedOn w:val="Normal"/>
    <w:next w:val="Normal"/>
    <w:autoRedefine/>
    <w:uiPriority w:val="39"/>
    <w:unhideWhenUsed/>
    <w:rsid w:val="0034649B"/>
    <w:pPr>
      <w:tabs>
        <w:tab w:val="left" w:pos="900"/>
        <w:tab w:val="right" w:leader="dot" w:pos="9350"/>
      </w:tabs>
      <w:spacing w:after="100"/>
      <w:ind w:left="270"/>
    </w:pPr>
  </w:style>
  <w:style w:type="table" w:customStyle="1" w:styleId="ScrollTableNormal">
    <w:name w:val="Scroll Table Normal"/>
    <w:basedOn w:val="TableNormal"/>
    <w:uiPriority w:val="99"/>
    <w:qFormat/>
    <w:rsid w:val="00D22662"/>
    <w:pPr>
      <w:spacing w:after="0" w:line="276" w:lineRule="auto"/>
    </w:p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styleId="TableGridLight">
    <w:name w:val="Grid Table Light"/>
    <w:basedOn w:val="TableNormal"/>
    <w:uiPriority w:val="40"/>
    <w:rsid w:val="002019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492BE1"/>
    <w:rPr>
      <w:rFonts w:ascii="Times New Roman" w:hAnsi="Times New Roman"/>
    </w:rPr>
  </w:style>
  <w:style w:type="numbering" w:customStyle="1" w:styleId="Style1">
    <w:name w:val="Style1"/>
    <w:uiPriority w:val="99"/>
    <w:rsid w:val="00C05050"/>
    <w:pPr>
      <w:numPr>
        <w:numId w:val="20"/>
      </w:numPr>
    </w:pPr>
  </w:style>
  <w:style w:type="character" w:styleId="CommentReference">
    <w:name w:val="annotation reference"/>
    <w:basedOn w:val="DefaultParagraphFont"/>
    <w:uiPriority w:val="99"/>
    <w:semiHidden/>
    <w:unhideWhenUsed/>
    <w:rsid w:val="006A2C1A"/>
    <w:rPr>
      <w:sz w:val="16"/>
      <w:szCs w:val="16"/>
    </w:rPr>
  </w:style>
  <w:style w:type="paragraph" w:styleId="CommentText">
    <w:name w:val="annotation text"/>
    <w:basedOn w:val="Normal"/>
    <w:link w:val="CommentTextChar"/>
    <w:uiPriority w:val="99"/>
    <w:semiHidden/>
    <w:unhideWhenUsed/>
    <w:rsid w:val="006A2C1A"/>
    <w:pPr>
      <w:spacing w:line="240" w:lineRule="auto"/>
    </w:pPr>
    <w:rPr>
      <w:sz w:val="20"/>
      <w:szCs w:val="20"/>
    </w:rPr>
  </w:style>
  <w:style w:type="character" w:customStyle="1" w:styleId="CommentTextChar">
    <w:name w:val="Comment Text Char"/>
    <w:basedOn w:val="DefaultParagraphFont"/>
    <w:link w:val="CommentText"/>
    <w:uiPriority w:val="99"/>
    <w:semiHidden/>
    <w:rsid w:val="006A2C1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A2C1A"/>
    <w:rPr>
      <w:b/>
      <w:bCs/>
    </w:rPr>
  </w:style>
  <w:style w:type="character" w:customStyle="1" w:styleId="CommentSubjectChar">
    <w:name w:val="Comment Subject Char"/>
    <w:basedOn w:val="CommentTextChar"/>
    <w:link w:val="CommentSubject"/>
    <w:uiPriority w:val="99"/>
    <w:semiHidden/>
    <w:rsid w:val="006A2C1A"/>
    <w:rPr>
      <w:rFonts w:ascii="Times New Roman" w:hAnsi="Times New Roman"/>
      <w:b/>
      <w:bCs/>
      <w:sz w:val="20"/>
      <w:szCs w:val="20"/>
    </w:rPr>
  </w:style>
  <w:style w:type="paragraph" w:styleId="NormalWeb">
    <w:name w:val="Normal (Web)"/>
    <w:basedOn w:val="Normal"/>
    <w:uiPriority w:val="99"/>
    <w:unhideWhenUsed/>
    <w:rsid w:val="001A2B70"/>
    <w:pPr>
      <w:spacing w:before="100" w:beforeAutospacing="1" w:after="100" w:afterAutospacing="1" w:line="240" w:lineRule="auto"/>
    </w:pPr>
    <w:rPr>
      <w:rFonts w:eastAsia="Times New Roman" w:cs="Times New Roman"/>
      <w:sz w:val="24"/>
      <w:szCs w:val="24"/>
    </w:rPr>
  </w:style>
  <w:style w:type="paragraph" w:styleId="Quote">
    <w:name w:val="Quote"/>
    <w:basedOn w:val="Normal"/>
    <w:next w:val="Normal"/>
    <w:link w:val="QuoteChar"/>
    <w:uiPriority w:val="29"/>
    <w:qFormat/>
    <w:rsid w:val="001A2B70"/>
    <w:pPr>
      <w:spacing w:after="200" w:line="276" w:lineRule="auto"/>
    </w:pPr>
    <w:rPr>
      <w:rFonts w:asciiTheme="minorHAnsi" w:hAnsiTheme="minorHAnsi" w:cs="Times New Roman"/>
      <w:b/>
      <w:color w:val="2F5496" w:themeColor="accent1" w:themeShade="BF"/>
    </w:rPr>
  </w:style>
  <w:style w:type="character" w:customStyle="1" w:styleId="QuoteChar">
    <w:name w:val="Quote Char"/>
    <w:basedOn w:val="DefaultParagraphFont"/>
    <w:link w:val="Quote"/>
    <w:uiPriority w:val="29"/>
    <w:rsid w:val="001A2B70"/>
    <w:rPr>
      <w:rFonts w:cs="Times New Roman"/>
      <w:b/>
      <w:color w:val="2F5496" w:themeColor="accent1" w:themeShade="BF"/>
    </w:rPr>
  </w:style>
  <w:style w:type="paragraph" w:styleId="IntenseQuote">
    <w:name w:val="Intense Quote"/>
    <w:basedOn w:val="Normal"/>
    <w:next w:val="Normal"/>
    <w:link w:val="IntenseQuoteChar"/>
    <w:uiPriority w:val="30"/>
    <w:qFormat/>
    <w:rsid w:val="001A2B70"/>
    <w:pPr>
      <w:pBdr>
        <w:top w:val="single" w:sz="4" w:space="10" w:color="4472C4" w:themeColor="accent1"/>
        <w:bottom w:val="single" w:sz="4" w:space="10" w:color="4472C4" w:themeColor="accent1"/>
      </w:pBdr>
      <w:spacing w:before="360" w:after="360" w:line="276" w:lineRule="auto"/>
      <w:ind w:left="864" w:right="864"/>
      <w:jc w:val="center"/>
    </w:pPr>
    <w:rPr>
      <w:rFonts w:asciiTheme="minorHAnsi" w:hAnsiTheme="minorHAnsi"/>
      <w:i/>
      <w:iCs/>
      <w:color w:val="4472C4" w:themeColor="accent1"/>
    </w:rPr>
  </w:style>
  <w:style w:type="character" w:customStyle="1" w:styleId="IntenseQuoteChar">
    <w:name w:val="Intense Quote Char"/>
    <w:basedOn w:val="DefaultParagraphFont"/>
    <w:link w:val="IntenseQuote"/>
    <w:uiPriority w:val="30"/>
    <w:rsid w:val="001A2B70"/>
    <w:rPr>
      <w:i/>
      <w:iCs/>
      <w:color w:val="4472C4" w:themeColor="accent1"/>
    </w:rPr>
  </w:style>
  <w:style w:type="character" w:customStyle="1" w:styleId="pln">
    <w:name w:val="pln"/>
    <w:basedOn w:val="DefaultParagraphFont"/>
    <w:rsid w:val="00834FAA"/>
  </w:style>
  <w:style w:type="paragraph" w:customStyle="1" w:styleId="xmsolistparagraph">
    <w:name w:val="x_msolistparagraph"/>
    <w:basedOn w:val="Normal"/>
    <w:rsid w:val="00302637"/>
    <w:pPr>
      <w:spacing w:before="100" w:beforeAutospacing="1" w:after="100" w:afterAutospacing="1" w:line="240" w:lineRule="auto"/>
    </w:pPr>
    <w:rPr>
      <w:rFonts w:eastAsia="Times New Roman" w:cs="Times New Roman"/>
      <w:sz w:val="24"/>
      <w:szCs w:val="24"/>
    </w:rPr>
  </w:style>
  <w:style w:type="character" w:customStyle="1" w:styleId="itwtqi23ioopmk3o6ert">
    <w:name w:val="itwtqi_23ioopmk3o6ert"/>
    <w:basedOn w:val="DefaultParagraphFont"/>
    <w:rsid w:val="0060720A"/>
  </w:style>
  <w:style w:type="character" w:styleId="HTMLCode">
    <w:name w:val="HTML Code"/>
    <w:basedOn w:val="DefaultParagraphFont"/>
    <w:uiPriority w:val="99"/>
    <w:semiHidden/>
    <w:unhideWhenUsed/>
    <w:rsid w:val="00E16D9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16D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D99"/>
    <w:rPr>
      <w:rFonts w:ascii="Courier New" w:eastAsia="Times New Roman" w:hAnsi="Courier New" w:cs="Courier New"/>
      <w:sz w:val="20"/>
      <w:szCs w:val="20"/>
    </w:rPr>
  </w:style>
  <w:style w:type="character" w:customStyle="1" w:styleId="line">
    <w:name w:val="line"/>
    <w:basedOn w:val="DefaultParagraphFont"/>
    <w:rsid w:val="00E16D99"/>
  </w:style>
  <w:style w:type="character" w:customStyle="1" w:styleId="o">
    <w:name w:val="o"/>
    <w:basedOn w:val="DefaultParagraphFont"/>
    <w:rsid w:val="00E16D99"/>
  </w:style>
  <w:style w:type="character" w:customStyle="1" w:styleId="s2">
    <w:name w:val="s2"/>
    <w:basedOn w:val="DefaultParagraphFont"/>
    <w:rsid w:val="00E16D99"/>
  </w:style>
  <w:style w:type="character" w:customStyle="1" w:styleId="nb">
    <w:name w:val="nb"/>
    <w:basedOn w:val="DefaultParagraphFont"/>
    <w:rsid w:val="00850A85"/>
  </w:style>
  <w:style w:type="character" w:customStyle="1" w:styleId="nt">
    <w:name w:val="nt"/>
    <w:basedOn w:val="DefaultParagraphFont"/>
    <w:rsid w:val="00850A85"/>
  </w:style>
  <w:style w:type="character" w:customStyle="1" w:styleId="k">
    <w:name w:val="k"/>
    <w:basedOn w:val="DefaultParagraphFont"/>
    <w:rsid w:val="00850A85"/>
  </w:style>
  <w:style w:type="character" w:customStyle="1" w:styleId="nv">
    <w:name w:val="nv"/>
    <w:basedOn w:val="DefaultParagraphFont"/>
    <w:rsid w:val="00850A85"/>
  </w:style>
  <w:style w:type="paragraph" w:styleId="TOC9">
    <w:name w:val="toc 9"/>
    <w:basedOn w:val="Normal"/>
    <w:next w:val="Normal"/>
    <w:autoRedefine/>
    <w:uiPriority w:val="39"/>
    <w:unhideWhenUsed/>
    <w:rsid w:val="003D11B4"/>
    <w:pPr>
      <w:spacing w:after="100"/>
      <w:ind w:left="1760"/>
    </w:pPr>
    <w:rPr>
      <w:rFonts w:asciiTheme="minorHAnsi" w:eastAsiaTheme="minorEastAsia" w:hAnsiTheme="minorHAnsi"/>
    </w:rPr>
  </w:style>
  <w:style w:type="character" w:customStyle="1" w:styleId="UnresolvedMention1">
    <w:name w:val="Unresolved Mention1"/>
    <w:basedOn w:val="DefaultParagraphFont"/>
    <w:uiPriority w:val="99"/>
    <w:semiHidden/>
    <w:unhideWhenUsed/>
    <w:rsid w:val="003D11B4"/>
    <w:rPr>
      <w:color w:val="605E5C"/>
      <w:shd w:val="clear" w:color="auto" w:fill="E1DFDD"/>
    </w:rPr>
  </w:style>
  <w:style w:type="paragraph" w:styleId="BalloonText">
    <w:name w:val="Balloon Text"/>
    <w:basedOn w:val="Normal"/>
    <w:link w:val="BalloonTextChar"/>
    <w:uiPriority w:val="99"/>
    <w:semiHidden/>
    <w:unhideWhenUsed/>
    <w:rsid w:val="00D868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8B1"/>
    <w:rPr>
      <w:rFonts w:ascii="Segoe UI" w:hAnsi="Segoe UI" w:cs="Segoe UI"/>
      <w:sz w:val="18"/>
      <w:szCs w:val="18"/>
    </w:rPr>
  </w:style>
  <w:style w:type="character" w:styleId="FollowedHyperlink">
    <w:name w:val="FollowedHyperlink"/>
    <w:basedOn w:val="DefaultParagraphFont"/>
    <w:uiPriority w:val="99"/>
    <w:semiHidden/>
    <w:unhideWhenUsed/>
    <w:rsid w:val="00484ED0"/>
    <w:rPr>
      <w:color w:val="954F72" w:themeColor="followedHyperlink"/>
      <w:u w:val="single"/>
    </w:rPr>
  </w:style>
  <w:style w:type="paragraph" w:styleId="Revision">
    <w:name w:val="Revision"/>
    <w:hidden/>
    <w:uiPriority w:val="99"/>
    <w:semiHidden/>
    <w:rsid w:val="00D95D09"/>
    <w:pPr>
      <w:spacing w:after="0" w:line="240" w:lineRule="auto"/>
    </w:pPr>
    <w:rPr>
      <w:rFonts w:ascii="Times New Roman" w:hAnsi="Times New Roman"/>
    </w:rPr>
  </w:style>
  <w:style w:type="character" w:customStyle="1" w:styleId="UnresolvedMention2">
    <w:name w:val="Unresolved Mention2"/>
    <w:basedOn w:val="DefaultParagraphFont"/>
    <w:uiPriority w:val="99"/>
    <w:semiHidden/>
    <w:unhideWhenUsed/>
    <w:rsid w:val="006F2241"/>
    <w:rPr>
      <w:color w:val="605E5C"/>
      <w:shd w:val="clear" w:color="auto" w:fill="E1DFDD"/>
    </w:rPr>
  </w:style>
  <w:style w:type="character" w:customStyle="1" w:styleId="sh">
    <w:name w:val="sh"/>
    <w:basedOn w:val="DefaultParagraphFont"/>
    <w:rsid w:val="002D70F1"/>
  </w:style>
  <w:style w:type="character" w:customStyle="1" w:styleId="si">
    <w:name w:val="si"/>
    <w:basedOn w:val="DefaultParagraphFont"/>
    <w:rsid w:val="00C90574"/>
  </w:style>
  <w:style w:type="character" w:styleId="UnresolvedMention">
    <w:name w:val="Unresolved Mention"/>
    <w:basedOn w:val="DefaultParagraphFont"/>
    <w:uiPriority w:val="99"/>
    <w:semiHidden/>
    <w:unhideWhenUsed/>
    <w:rsid w:val="00A505EF"/>
    <w:rPr>
      <w:color w:val="605E5C"/>
      <w:shd w:val="clear" w:color="auto" w:fill="E1DFDD"/>
    </w:rPr>
  </w:style>
  <w:style w:type="paragraph" w:customStyle="1" w:styleId="Note">
    <w:name w:val="Note"/>
    <w:link w:val="NoteChar"/>
    <w:qFormat/>
    <w:rsid w:val="00C80276"/>
    <w:pPr>
      <w:tabs>
        <w:tab w:val="left" w:pos="720"/>
      </w:tabs>
      <w:spacing w:before="240" w:after="240" w:line="240" w:lineRule="auto"/>
      <w:ind w:left="2160" w:right="1170" w:hanging="720"/>
    </w:pPr>
    <w:rPr>
      <w:rFonts w:ascii="Times New Roman" w:hAnsi="Times New Roman"/>
      <w:noProof/>
      <w:color w:val="000000" w:themeColor="text1"/>
    </w:rPr>
  </w:style>
  <w:style w:type="character" w:customStyle="1" w:styleId="NoteChar">
    <w:name w:val="Note Char"/>
    <w:basedOn w:val="DefaultParagraphFont"/>
    <w:link w:val="Note"/>
    <w:rsid w:val="00C80276"/>
    <w:rPr>
      <w:rFonts w:ascii="Times New Roman" w:hAnsi="Times New Roman"/>
      <w:noProof/>
      <w:color w:val="000000" w:themeColor="text1"/>
    </w:rPr>
  </w:style>
  <w:style w:type="paragraph" w:customStyle="1" w:styleId="Bulleted-List">
    <w:name w:val="Bulleted - List"/>
    <w:basedOn w:val="List"/>
    <w:next w:val="Normal"/>
    <w:link w:val="Bulleted-ListChar"/>
    <w:rsid w:val="00A10FDF"/>
    <w:pPr>
      <w:shd w:val="clear" w:color="auto" w:fill="FFFFFF"/>
      <w:spacing w:before="240" w:line="276" w:lineRule="auto"/>
      <w:ind w:left="0" w:firstLine="0"/>
    </w:pPr>
    <w:rPr>
      <w:color w:val="000000" w:themeColor="text1"/>
    </w:rPr>
  </w:style>
  <w:style w:type="character" w:customStyle="1" w:styleId="Bulleted-ListChar">
    <w:name w:val="Bulleted - List Char"/>
    <w:basedOn w:val="DefaultParagraphFont"/>
    <w:link w:val="Bulleted-List"/>
    <w:rsid w:val="00A10FDF"/>
    <w:rPr>
      <w:rFonts w:ascii="Times New Roman" w:hAnsi="Times New Roman"/>
      <w:color w:val="000000" w:themeColor="text1"/>
      <w:shd w:val="clear" w:color="auto" w:fill="FFFFFF"/>
    </w:rPr>
  </w:style>
  <w:style w:type="paragraph" w:styleId="List">
    <w:name w:val="List"/>
    <w:basedOn w:val="Normal"/>
    <w:uiPriority w:val="99"/>
    <w:semiHidden/>
    <w:unhideWhenUsed/>
    <w:rsid w:val="00A10FDF"/>
    <w:pPr>
      <w:ind w:left="360" w:hanging="360"/>
      <w:contextualSpacing/>
    </w:pPr>
  </w:style>
  <w:style w:type="paragraph" w:customStyle="1" w:styleId="xmsonormal">
    <w:name w:val="x_msonormal"/>
    <w:basedOn w:val="Normal"/>
    <w:rsid w:val="006B1A5D"/>
    <w:pPr>
      <w:spacing w:before="100" w:beforeAutospacing="1" w:after="100" w:afterAutospacing="1" w:line="240" w:lineRule="auto"/>
    </w:pPr>
    <w:rPr>
      <w:rFonts w:eastAsia="Times New Roman" w:cs="Times New Roman"/>
      <w:sz w:val="24"/>
      <w:szCs w:val="24"/>
    </w:rPr>
  </w:style>
  <w:style w:type="character" w:customStyle="1" w:styleId="cp">
    <w:name w:val="cp"/>
    <w:basedOn w:val="DefaultParagraphFont"/>
    <w:rsid w:val="00556E1E"/>
  </w:style>
  <w:style w:type="character" w:customStyle="1" w:styleId="nf">
    <w:name w:val="nf"/>
    <w:basedOn w:val="DefaultParagraphFont"/>
    <w:rsid w:val="00556E1E"/>
  </w:style>
  <w:style w:type="character" w:customStyle="1" w:styleId="p">
    <w:name w:val="p"/>
    <w:basedOn w:val="DefaultParagraphFont"/>
    <w:rsid w:val="00556E1E"/>
  </w:style>
  <w:style w:type="character" w:customStyle="1" w:styleId="n">
    <w:name w:val="n"/>
    <w:basedOn w:val="DefaultParagraphFont"/>
    <w:rsid w:val="00556E1E"/>
  </w:style>
  <w:style w:type="character" w:customStyle="1" w:styleId="m">
    <w:name w:val="m"/>
    <w:basedOn w:val="DefaultParagraphFont"/>
    <w:rsid w:val="00556E1E"/>
  </w:style>
  <w:style w:type="character" w:customStyle="1" w:styleId="hljs-comment">
    <w:name w:val="hljs-comment"/>
    <w:basedOn w:val="DefaultParagraphFont"/>
    <w:rsid w:val="00C96D33"/>
  </w:style>
  <w:style w:type="character" w:customStyle="1" w:styleId="hljs-variable">
    <w:name w:val="hljs-variable"/>
    <w:basedOn w:val="DefaultParagraphFont"/>
    <w:rsid w:val="00C96D33"/>
  </w:style>
  <w:style w:type="character" w:customStyle="1" w:styleId="hljs-string">
    <w:name w:val="hljs-string"/>
    <w:basedOn w:val="DefaultParagraphFont"/>
    <w:rsid w:val="00C96D33"/>
  </w:style>
  <w:style w:type="character" w:customStyle="1" w:styleId="hljs-keyword">
    <w:name w:val="hljs-keyword"/>
    <w:basedOn w:val="DefaultParagraphFont"/>
    <w:rsid w:val="00C96D33"/>
  </w:style>
  <w:style w:type="character" w:customStyle="1" w:styleId="hljs-attr">
    <w:name w:val="hljs-attr"/>
    <w:basedOn w:val="DefaultParagraphFont"/>
    <w:rsid w:val="00C96D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27499">
      <w:bodyDiv w:val="1"/>
      <w:marLeft w:val="0"/>
      <w:marRight w:val="0"/>
      <w:marTop w:val="0"/>
      <w:marBottom w:val="0"/>
      <w:divBdr>
        <w:top w:val="none" w:sz="0" w:space="0" w:color="auto"/>
        <w:left w:val="none" w:sz="0" w:space="0" w:color="auto"/>
        <w:bottom w:val="none" w:sz="0" w:space="0" w:color="auto"/>
        <w:right w:val="none" w:sz="0" w:space="0" w:color="auto"/>
      </w:divBdr>
      <w:divsChild>
        <w:div w:id="187331962">
          <w:marLeft w:val="0"/>
          <w:marRight w:val="0"/>
          <w:marTop w:val="0"/>
          <w:marBottom w:val="0"/>
          <w:divBdr>
            <w:top w:val="none" w:sz="0" w:space="0" w:color="auto"/>
            <w:left w:val="none" w:sz="0" w:space="0" w:color="auto"/>
            <w:bottom w:val="none" w:sz="0" w:space="0" w:color="auto"/>
            <w:right w:val="none" w:sz="0" w:space="0" w:color="auto"/>
          </w:divBdr>
        </w:div>
        <w:div w:id="1868446904">
          <w:marLeft w:val="0"/>
          <w:marRight w:val="0"/>
          <w:marTop w:val="0"/>
          <w:marBottom w:val="0"/>
          <w:divBdr>
            <w:top w:val="none" w:sz="0" w:space="0" w:color="auto"/>
            <w:left w:val="none" w:sz="0" w:space="0" w:color="auto"/>
            <w:bottom w:val="none" w:sz="0" w:space="0" w:color="auto"/>
            <w:right w:val="none" w:sz="0" w:space="0" w:color="auto"/>
          </w:divBdr>
        </w:div>
      </w:divsChild>
    </w:div>
    <w:div w:id="93021972">
      <w:bodyDiv w:val="1"/>
      <w:marLeft w:val="0"/>
      <w:marRight w:val="0"/>
      <w:marTop w:val="0"/>
      <w:marBottom w:val="0"/>
      <w:divBdr>
        <w:top w:val="none" w:sz="0" w:space="0" w:color="auto"/>
        <w:left w:val="none" w:sz="0" w:space="0" w:color="auto"/>
        <w:bottom w:val="none" w:sz="0" w:space="0" w:color="auto"/>
        <w:right w:val="none" w:sz="0" w:space="0" w:color="auto"/>
      </w:divBdr>
    </w:div>
    <w:div w:id="503010312">
      <w:bodyDiv w:val="1"/>
      <w:marLeft w:val="0"/>
      <w:marRight w:val="0"/>
      <w:marTop w:val="0"/>
      <w:marBottom w:val="0"/>
      <w:divBdr>
        <w:top w:val="none" w:sz="0" w:space="0" w:color="auto"/>
        <w:left w:val="none" w:sz="0" w:space="0" w:color="auto"/>
        <w:bottom w:val="none" w:sz="0" w:space="0" w:color="auto"/>
        <w:right w:val="none" w:sz="0" w:space="0" w:color="auto"/>
      </w:divBdr>
    </w:div>
    <w:div w:id="509107586">
      <w:bodyDiv w:val="1"/>
      <w:marLeft w:val="0"/>
      <w:marRight w:val="0"/>
      <w:marTop w:val="0"/>
      <w:marBottom w:val="0"/>
      <w:divBdr>
        <w:top w:val="none" w:sz="0" w:space="0" w:color="auto"/>
        <w:left w:val="none" w:sz="0" w:space="0" w:color="auto"/>
        <w:bottom w:val="none" w:sz="0" w:space="0" w:color="auto"/>
        <w:right w:val="none" w:sz="0" w:space="0" w:color="auto"/>
      </w:divBdr>
    </w:div>
    <w:div w:id="604965838">
      <w:bodyDiv w:val="1"/>
      <w:marLeft w:val="0"/>
      <w:marRight w:val="0"/>
      <w:marTop w:val="0"/>
      <w:marBottom w:val="0"/>
      <w:divBdr>
        <w:top w:val="none" w:sz="0" w:space="0" w:color="auto"/>
        <w:left w:val="none" w:sz="0" w:space="0" w:color="auto"/>
        <w:bottom w:val="none" w:sz="0" w:space="0" w:color="auto"/>
        <w:right w:val="none" w:sz="0" w:space="0" w:color="auto"/>
      </w:divBdr>
    </w:div>
    <w:div w:id="666177478">
      <w:bodyDiv w:val="1"/>
      <w:marLeft w:val="0"/>
      <w:marRight w:val="0"/>
      <w:marTop w:val="0"/>
      <w:marBottom w:val="0"/>
      <w:divBdr>
        <w:top w:val="none" w:sz="0" w:space="0" w:color="auto"/>
        <w:left w:val="none" w:sz="0" w:space="0" w:color="auto"/>
        <w:bottom w:val="none" w:sz="0" w:space="0" w:color="auto"/>
        <w:right w:val="none" w:sz="0" w:space="0" w:color="auto"/>
      </w:divBdr>
    </w:div>
    <w:div w:id="761266881">
      <w:bodyDiv w:val="1"/>
      <w:marLeft w:val="0"/>
      <w:marRight w:val="0"/>
      <w:marTop w:val="0"/>
      <w:marBottom w:val="0"/>
      <w:divBdr>
        <w:top w:val="none" w:sz="0" w:space="0" w:color="auto"/>
        <w:left w:val="none" w:sz="0" w:space="0" w:color="auto"/>
        <w:bottom w:val="none" w:sz="0" w:space="0" w:color="auto"/>
        <w:right w:val="none" w:sz="0" w:space="0" w:color="auto"/>
      </w:divBdr>
      <w:divsChild>
        <w:div w:id="651252112">
          <w:marLeft w:val="0"/>
          <w:marRight w:val="0"/>
          <w:marTop w:val="0"/>
          <w:marBottom w:val="0"/>
          <w:divBdr>
            <w:top w:val="none" w:sz="0" w:space="0" w:color="auto"/>
            <w:left w:val="none" w:sz="0" w:space="0" w:color="auto"/>
            <w:bottom w:val="none" w:sz="0" w:space="0" w:color="auto"/>
            <w:right w:val="none" w:sz="0" w:space="0" w:color="auto"/>
          </w:divBdr>
        </w:div>
        <w:div w:id="886916826">
          <w:marLeft w:val="0"/>
          <w:marRight w:val="0"/>
          <w:marTop w:val="0"/>
          <w:marBottom w:val="0"/>
          <w:divBdr>
            <w:top w:val="none" w:sz="0" w:space="0" w:color="auto"/>
            <w:left w:val="none" w:sz="0" w:space="0" w:color="auto"/>
            <w:bottom w:val="none" w:sz="0" w:space="0" w:color="auto"/>
            <w:right w:val="none" w:sz="0" w:space="0" w:color="auto"/>
          </w:divBdr>
        </w:div>
      </w:divsChild>
    </w:div>
    <w:div w:id="1546212884">
      <w:bodyDiv w:val="1"/>
      <w:marLeft w:val="0"/>
      <w:marRight w:val="0"/>
      <w:marTop w:val="0"/>
      <w:marBottom w:val="0"/>
      <w:divBdr>
        <w:top w:val="none" w:sz="0" w:space="0" w:color="auto"/>
        <w:left w:val="none" w:sz="0" w:space="0" w:color="auto"/>
        <w:bottom w:val="none" w:sz="0" w:space="0" w:color="auto"/>
        <w:right w:val="none" w:sz="0" w:space="0" w:color="auto"/>
      </w:divBdr>
    </w:div>
    <w:div w:id="1600721547">
      <w:bodyDiv w:val="1"/>
      <w:marLeft w:val="0"/>
      <w:marRight w:val="0"/>
      <w:marTop w:val="0"/>
      <w:marBottom w:val="0"/>
      <w:divBdr>
        <w:top w:val="none" w:sz="0" w:space="0" w:color="auto"/>
        <w:left w:val="none" w:sz="0" w:space="0" w:color="auto"/>
        <w:bottom w:val="none" w:sz="0" w:space="0" w:color="auto"/>
        <w:right w:val="none" w:sz="0" w:space="0" w:color="auto"/>
      </w:divBdr>
    </w:div>
    <w:div w:id="1678075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lastic.co/guide/en/elasticsearch/reference/current/ingest.html" TargetMode="External"/><Relationship Id="rId117" Type="http://schemas.openxmlformats.org/officeDocument/2006/relationships/image" Target="media/image76.png"/><Relationship Id="rId21" Type="http://schemas.openxmlformats.org/officeDocument/2006/relationships/hyperlink" Target="https://www.elastic.co/guide/en/elasticsearch/reference/current/modules-node.html" TargetMode="External"/><Relationship Id="rId42" Type="http://schemas.openxmlformats.org/officeDocument/2006/relationships/image" Target="media/image12.png"/><Relationship Id="rId47" Type="http://schemas.openxmlformats.org/officeDocument/2006/relationships/hyperlink" Target="https://kibana" TargetMode="External"/><Relationship Id="rId63" Type="http://schemas.openxmlformats.org/officeDocument/2006/relationships/image" Target="media/image29.png"/><Relationship Id="rId68" Type="http://schemas.openxmlformats.org/officeDocument/2006/relationships/hyperlink" Target="https://kibana" TargetMode="External"/><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1.png"/><Relationship Id="rId133" Type="http://schemas.openxmlformats.org/officeDocument/2006/relationships/hyperlink" Target="https://www.elastic.co/guide/en/elasticsearch/reference/7.11/modules-node.html" TargetMode="External"/><Relationship Id="rId138" Type="http://schemas.openxmlformats.org/officeDocument/2006/relationships/hyperlink" Target="https://kibana" TargetMode="External"/><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image" Target="media/image129.png"/><Relationship Id="rId170" Type="http://schemas.openxmlformats.org/officeDocument/2006/relationships/image" Target="media/image124.png"/><Relationship Id="rId16" Type="http://schemas.openxmlformats.org/officeDocument/2006/relationships/footer" Target="footer3.xml"/><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s://kibana" TargetMode="External"/><Relationship Id="rId58" Type="http://schemas.openxmlformats.org/officeDocument/2006/relationships/image" Target="media/image24.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hyperlink" Target="https://kibana" TargetMode="External"/><Relationship Id="rId144" Type="http://schemas.openxmlformats.org/officeDocument/2006/relationships/image" Target="media/image99.png"/><Relationship Id="rId149" Type="http://schemas.openxmlformats.org/officeDocument/2006/relationships/image" Target="media/image103.png"/><Relationship Id="rId5" Type="http://schemas.openxmlformats.org/officeDocument/2006/relationships/styles" Target="styles.xml"/><Relationship Id="rId90" Type="http://schemas.openxmlformats.org/officeDocument/2006/relationships/image" Target="media/image50.png"/><Relationship Id="rId95" Type="http://schemas.openxmlformats.org/officeDocument/2006/relationships/image" Target="media/image54.png"/><Relationship Id="rId160" Type="http://schemas.openxmlformats.org/officeDocument/2006/relationships/image" Target="media/image114.png"/><Relationship Id="rId165" Type="http://schemas.openxmlformats.org/officeDocument/2006/relationships/image" Target="media/image119.png"/><Relationship Id="rId181" Type="http://schemas.openxmlformats.org/officeDocument/2006/relationships/hyperlink" Target="https://jira.di2e.net/browse/DCGSCM-4190" TargetMode="External"/><Relationship Id="rId22" Type="http://schemas.openxmlformats.org/officeDocument/2006/relationships/hyperlink" Target="https://www.elastic.co/guide/en/elasticsearch/reference/current/modules-node.html" TargetMode="External"/><Relationship Id="rId27" Type="http://schemas.openxmlformats.org/officeDocument/2006/relationships/hyperlink" Target="https://www.elastic.co/guide/en/elasticsearch/reference/current/pipeline.html" TargetMode="External"/><Relationship Id="rId43" Type="http://schemas.openxmlformats.org/officeDocument/2006/relationships/image" Target="media/image13.png"/><Relationship Id="rId48" Type="http://schemas.openxmlformats.org/officeDocument/2006/relationships/image" Target="media/image15.PNG"/><Relationship Id="rId64" Type="http://schemas.openxmlformats.org/officeDocument/2006/relationships/hyperlink" Target="https://www.elastic.co/guide/en/elasticsearch/reference/6.5/setup-configuration-memory.html" TargetMode="External"/><Relationship Id="rId69" Type="http://schemas.openxmlformats.org/officeDocument/2006/relationships/image" Target="media/image30.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1.png"/><Relationship Id="rId139" Type="http://schemas.openxmlformats.org/officeDocument/2006/relationships/image" Target="media/image94.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2" Type="http://schemas.openxmlformats.org/officeDocument/2006/relationships/header" Target="header1.xml"/><Relationship Id="rId17" Type="http://schemas.openxmlformats.org/officeDocument/2006/relationships/hyperlink" Target="https://www.elastic.co/guide/en/elasticsearch/reference/8.6/es-release-notes.html" TargetMode="External"/><Relationship Id="rId33" Type="http://schemas.openxmlformats.org/officeDocument/2006/relationships/image" Target="media/image5.png"/><Relationship Id="rId38" Type="http://schemas.openxmlformats.org/officeDocument/2006/relationships/hyperlink" Target="https://kibana" TargetMode="External"/><Relationship Id="rId59" Type="http://schemas.openxmlformats.org/officeDocument/2006/relationships/image" Target="media/image25.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7.png"/><Relationship Id="rId54" Type="http://schemas.openxmlformats.org/officeDocument/2006/relationships/image" Target="media/image20.png"/><Relationship Id="rId70" Type="http://schemas.openxmlformats.org/officeDocument/2006/relationships/image" Target="media/image31.png"/><Relationship Id="rId75" Type="http://schemas.openxmlformats.org/officeDocument/2006/relationships/image" Target="media/image35.png"/><Relationship Id="rId91" Type="http://schemas.openxmlformats.org/officeDocument/2006/relationships/hyperlink" Target="https://elastic-node-1:9200/_cluster/health?pretty" TargetMode="External"/><Relationship Id="rId96" Type="http://schemas.openxmlformats.org/officeDocument/2006/relationships/image" Target="media/image55.png"/><Relationship Id="rId140" Type="http://schemas.openxmlformats.org/officeDocument/2006/relationships/image" Target="media/image95.png"/><Relationship Id="rId145" Type="http://schemas.openxmlformats.org/officeDocument/2006/relationships/image" Target="media/image100.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elastic.co/guide/en/elasticsearch/reference/current/modules-discovery.html" TargetMode="External"/><Relationship Id="rId28" Type="http://schemas.openxmlformats.org/officeDocument/2006/relationships/hyperlink" Target="https://www.elastic.co/guide/en/elasticsearch/reference/current/modules-node.html" TargetMode="External"/><Relationship Id="rId49" Type="http://schemas.openxmlformats.org/officeDocument/2006/relationships/image" Target="media/image16.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4.png"/><Relationship Id="rId60" Type="http://schemas.openxmlformats.org/officeDocument/2006/relationships/image" Target="media/image26.png"/><Relationship Id="rId65" Type="http://schemas.openxmlformats.org/officeDocument/2006/relationships/hyperlink" Target="https://www.elastic.co/guide/en/elasticsearch/reference/6.5/setup-configuration-memory.html"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88.png"/><Relationship Id="rId135" Type="http://schemas.openxmlformats.org/officeDocument/2006/relationships/image" Target="media/image92.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hyperlink" Target="https://www.elastic.co/guide/en/elasticsearch/reference/8.6/release-highlights.html" TargetMode="External"/><Relationship Id="rId4" Type="http://schemas.openxmlformats.org/officeDocument/2006/relationships/numbering" Target="numbering.xml"/><Relationship Id="rId9" Type="http://schemas.openxmlformats.org/officeDocument/2006/relationships/endnotes" Target="endnotes.xml"/><Relationship Id="rId172" Type="http://schemas.openxmlformats.org/officeDocument/2006/relationships/image" Target="media/image126.png"/><Relationship Id="rId180" Type="http://schemas.openxmlformats.org/officeDocument/2006/relationships/hyperlink" Target="https://www.elastic.co/guide/en/beats/libbeat/8.6/release-notes.html" TargetMode="External"/><Relationship Id="rId13" Type="http://schemas.openxmlformats.org/officeDocument/2006/relationships/footer" Target="footer1.xml"/><Relationship Id="rId18" Type="http://schemas.openxmlformats.org/officeDocument/2006/relationships/hyperlink" Target="https://www.elastic.co/guide/en/kibana/8.6/release-notes.html" TargetMode="External"/><Relationship Id="rId39" Type="http://schemas.openxmlformats.org/officeDocument/2006/relationships/hyperlink" Target="https://kibana" TargetMode="External"/><Relationship Id="rId109" Type="http://schemas.openxmlformats.org/officeDocument/2006/relationships/image" Target="media/image68.png"/><Relationship Id="rId34" Type="http://schemas.openxmlformats.org/officeDocument/2006/relationships/image" Target="media/image6.png"/><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1.png"/><Relationship Id="rId7" Type="http://schemas.openxmlformats.org/officeDocument/2006/relationships/webSettings" Target="webSettings.xml"/><Relationship Id="rId71" Type="http://schemas.openxmlformats.org/officeDocument/2006/relationships/hyperlink" Target="https://www.elastic.co/guide/en/logstash/current/logstash-centralized-pipeline-management.html" TargetMode="External"/><Relationship Id="rId92" Type="http://schemas.openxmlformats.org/officeDocument/2006/relationships/image" Target="media/image51.png"/><Relationship Id="rId162" Type="http://schemas.openxmlformats.org/officeDocument/2006/relationships/image" Target="media/image116.png"/><Relationship Id="rId183" Type="http://schemas.microsoft.com/office/2011/relationships/people" Target="people.xml"/><Relationship Id="rId2" Type="http://schemas.openxmlformats.org/officeDocument/2006/relationships/customXml" Target="../customXml/item2.xml"/><Relationship Id="rId29" Type="http://schemas.openxmlformats.org/officeDocument/2006/relationships/hyperlink" Target="https://www.elastic.co/guide/en/machine-learning/7.7/index.html" TargetMode="External"/><Relationship Id="rId24" Type="http://schemas.openxmlformats.org/officeDocument/2006/relationships/hyperlink" Target="https://www.elastic.co/guide/en/elasticsearch/reference/current/modules-node.html" TargetMode="External"/><Relationship Id="rId40" Type="http://schemas.openxmlformats.org/officeDocument/2006/relationships/image" Target="media/image10.png"/><Relationship Id="rId45" Type="http://schemas.openxmlformats.org/officeDocument/2006/relationships/hyperlink" Target="https://kibana" TargetMode="External"/><Relationship Id="rId66" Type="http://schemas.openxmlformats.org/officeDocument/2006/relationships/hyperlink" Target="https://www.elastic.co/guide/en/elasticsearch/reference/6.5/setup-configuration-memory.html" TargetMode="External"/><Relationship Id="rId87" Type="http://schemas.openxmlformats.org/officeDocument/2006/relationships/image" Target="media/image47.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9.png"/><Relationship Id="rId136" Type="http://schemas.openxmlformats.org/officeDocument/2006/relationships/image" Target="media/image93.png"/><Relationship Id="rId157" Type="http://schemas.openxmlformats.org/officeDocument/2006/relationships/image" Target="media/image111.png"/><Relationship Id="rId178" Type="http://schemas.openxmlformats.org/officeDocument/2006/relationships/hyperlink" Target="https://www.elastic.co/guide/en/kibana/8.6/whats-new.html" TargetMode="External"/><Relationship Id="rId61" Type="http://schemas.openxmlformats.org/officeDocument/2006/relationships/image" Target="media/image27.png"/><Relationship Id="rId82" Type="http://schemas.openxmlformats.org/officeDocument/2006/relationships/image" Target="media/image42.png"/><Relationship Id="rId152" Type="http://schemas.openxmlformats.org/officeDocument/2006/relationships/image" Target="media/image106.png"/><Relationship Id="rId173" Type="http://schemas.openxmlformats.org/officeDocument/2006/relationships/image" Target="media/image127.png"/><Relationship Id="rId19" Type="http://schemas.openxmlformats.org/officeDocument/2006/relationships/hyperlink" Target="https://www.elastic.co/guide/en/logstash/8.6/releasenotes.html" TargetMode="External"/><Relationship Id="rId14" Type="http://schemas.openxmlformats.org/officeDocument/2006/relationships/header" Target="header2.xm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2.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hyperlink" Target="https://kibana" TargetMode="External"/><Relationship Id="rId168" Type="http://schemas.openxmlformats.org/officeDocument/2006/relationships/image" Target="media/image122.png"/><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elastic.co/guide/en/elasticsearch/reference/current/modules-node.html" TargetMode="External"/><Relationship Id="rId46" Type="http://schemas.openxmlformats.org/officeDocument/2006/relationships/hyperlink" Target="https://u00su01el03:5601" TargetMode="External"/><Relationship Id="rId67" Type="http://schemas.openxmlformats.org/officeDocument/2006/relationships/hyperlink" Target="https://www.elastic.co/guide/en/logstash/current/logstash-centralized-pipeline-management.html" TargetMode="External"/><Relationship Id="rId116" Type="http://schemas.openxmlformats.org/officeDocument/2006/relationships/image" Target="media/image75.png"/><Relationship Id="rId137" Type="http://schemas.openxmlformats.org/officeDocument/2006/relationships/hyperlink" Target="https://kibana" TargetMode="External"/><Relationship Id="rId158" Type="http://schemas.openxmlformats.org/officeDocument/2006/relationships/image" Target="media/image112.png"/><Relationship Id="rId20" Type="http://schemas.openxmlformats.org/officeDocument/2006/relationships/hyperlink" Target="https://www.elastic.co/guide/en/beats/libbeat/8.6/release-notes-8.6.1.html" TargetMode="External"/><Relationship Id="rId41" Type="http://schemas.openxmlformats.org/officeDocument/2006/relationships/image" Target="media/image11.png"/><Relationship Id="rId62" Type="http://schemas.openxmlformats.org/officeDocument/2006/relationships/image" Target="media/image28.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0.png"/><Relationship Id="rId132" Type="http://schemas.openxmlformats.org/officeDocument/2006/relationships/image" Target="media/image90.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hyperlink" Target="https://www.elastic.co/guide/en/logstash/8.6/releasenotes.html" TargetMode="External"/><Relationship Id="rId15" Type="http://schemas.openxmlformats.org/officeDocument/2006/relationships/footer" Target="footer2.xml"/><Relationship Id="rId36" Type="http://schemas.openxmlformats.org/officeDocument/2006/relationships/image" Target="media/image8.PNG"/><Relationship Id="rId57" Type="http://schemas.openxmlformats.org/officeDocument/2006/relationships/image" Target="media/image23.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hyperlink" Target="https://kibana" TargetMode="External"/><Relationship Id="rId52" Type="http://schemas.openxmlformats.org/officeDocument/2006/relationships/image" Target="media/image19.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98.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ZGU1M2FjMS1iZjVmLTRhYWUtOWNmMS0wNzUwOWUyM2E0YjAiIG9yaWdpbj0idXNlclNlbGVjdGVkIiAvPjxVc2VyTmFtZT5VU1xzdHJ1eGFsPC9Vc2VyTmFtZT48RGF0ZVRpbWU+MTIvMS8yMDIyIDU6MDE6MDkgUE08L0RhdGVUaW1lPjxMYWJlbFN0cmluZz5UaGlzIGFydGlmYWN0IGhhcyBubyBjbGFzc2lmaWNhdGlvbi48L0xhYmVsU3RyaW5nPjwvaXRlbT48L2xhYmVsSGlzdG9yeT4=</Value>
</WrappedLabelHistory>
</file>

<file path=customXml/item3.xml><?xml version="1.0" encoding="utf-8"?>
<sisl xmlns:xsi="http://www.w3.org/2001/XMLSchema-instance" xmlns:xsd="http://www.w3.org/2001/XMLSchema" xmlns="http://www.boldonjames.com/2008/01/sie/internal/label" sislVersion="0" policy="cde53ac1-bf5f-4aae-9cf1-07509e23a4b0" origin="userSelected"/>
</file>

<file path=customXml/itemProps1.xml><?xml version="1.0" encoding="utf-8"?>
<ds:datastoreItem xmlns:ds="http://schemas.openxmlformats.org/officeDocument/2006/customXml" ds:itemID="{0A16536D-E3BA-4680-A259-5BBB97C6E0FC}">
  <ds:schemaRefs>
    <ds:schemaRef ds:uri="http://schemas.openxmlformats.org/officeDocument/2006/bibliography"/>
  </ds:schemaRefs>
</ds:datastoreItem>
</file>

<file path=customXml/itemProps2.xml><?xml version="1.0" encoding="utf-8"?>
<ds:datastoreItem xmlns:ds="http://schemas.openxmlformats.org/officeDocument/2006/customXml" ds:itemID="{85935762-B9BE-440D-A43C-38E0672FBF15}">
  <ds:schemaRefs>
    <ds:schemaRef ds:uri="http://www.w3.org/2001/XMLSchema"/>
    <ds:schemaRef ds:uri="http://www.boldonjames.com/2016/02/Classifier/internal/wrappedLabelHistory"/>
  </ds:schemaRefs>
</ds:datastoreItem>
</file>

<file path=customXml/itemProps3.xml><?xml version="1.0" encoding="utf-8"?>
<ds:datastoreItem xmlns:ds="http://schemas.openxmlformats.org/officeDocument/2006/customXml" ds:itemID="{ECF15C66-7741-4881-831D-9143A9847973}">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214</Pages>
  <Words>44465</Words>
  <Characters>253457</Characters>
  <Application>Microsoft Office Word</Application>
  <DocSecurity>0</DocSecurity>
  <Lines>2112</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Jaime [USA]</dc:creator>
  <cp:keywords/>
  <dc:description/>
  <cp:lastModifiedBy>Truxal, Steve     RTX</cp:lastModifiedBy>
  <cp:revision>2</cp:revision>
  <cp:lastPrinted>2023-07-26T22:45:00Z</cp:lastPrinted>
  <dcterms:created xsi:type="dcterms:W3CDTF">2023-07-26T22:46:00Z</dcterms:created>
  <dcterms:modified xsi:type="dcterms:W3CDTF">2023-07-26T22:46:00Z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b4599e75-62c7-4183-bae3-981ad9de8c55</vt:lpwstr>
  </property>
  <property fmtid="{D5CDD505-2E9C-101B-9397-08002B2CF9AE}" pid="3" name="bjSaver">
    <vt:lpwstr>vhl2xF1SRa5+N+BrQw7qjO1YBsx8asez</vt:lpwstr>
  </property>
  <property fmtid="{D5CDD505-2E9C-101B-9397-08002B2CF9AE}" pid="4" name="bjDocumentSecurityLabel">
    <vt:lpwstr>This artifact has no classification.</vt:lpwstr>
  </property>
  <property fmtid="{D5CDD505-2E9C-101B-9397-08002B2CF9AE}" pid="5" name="bjClsUserRVM">
    <vt:lpwstr>[]</vt:lpwstr>
  </property>
  <property fmtid="{D5CDD505-2E9C-101B-9397-08002B2CF9AE}" pid="6" name="bjLabelHistoryID">
    <vt:lpwstr>{85935762-B9BE-440D-A43C-38E0672FBF15}</vt:lpwstr>
  </property>
</Properties>
</file>